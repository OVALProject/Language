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5T00:00:00Z">
                  <w:dateFormat w:val="M/d/yyyy"/>
                  <w:lid w:val="en-US"/>
                  <w:storeMappedDataAs w:val="dateTime"/>
                  <w:calendar w:val="gregorian"/>
                </w:date>
              </w:sdtPr>
              <w:sdtEndPr/>
              <w:sdtContent>
                <w:tc>
                  <w:tcPr>
                    <w:tcW w:w="5000" w:type="pct"/>
                    <w:vAlign w:val="center"/>
                  </w:tcPr>
                  <w:p w:rsidR="00521CF3" w:rsidRDefault="0046523C" w:rsidP="00025A50">
                    <w:pPr>
                      <w:pStyle w:val="NoSpacing"/>
                      <w:jc w:val="center"/>
                      <w:rPr>
                        <w:b/>
                        <w:bCs/>
                      </w:rPr>
                    </w:pPr>
                    <w:r>
                      <w:rPr>
                        <w:b/>
                        <w:bCs/>
                      </w:rPr>
                      <w:t>9/25/2013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2A9C">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2A9C">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2A9C">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422A9C">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422A9C">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422A9C">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422A9C">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22A9C">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422A9C">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22A9C">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22A9C">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422A9C">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422A9C">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422A9C">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422A9C">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439982931"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5.75pt;height:246.65pt" o:ole="">
            <v:imagedata r:id="rId14" o:title=""/>
          </v:shape>
          <o:OLEObject Type="Embed" ProgID="Visio.Drawing.11" ShapeID="_x0000_i1026" DrawAspect="Content" ObjectID="_1439982932"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1pt;height:317.25pt" o:ole="">
            <v:imagedata r:id="rId16" o:title=""/>
          </v:shape>
          <o:OLEObject Type="Embed" ProgID="Visio.Drawing.11" ShapeID="_x0000_i1027" DrawAspect="Content" ObjectID="_1439982933"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pt;height:293.7pt" o:ole="">
            <v:imagedata r:id="rId18" o:title=""/>
          </v:shape>
          <o:OLEObject Type="Embed" ProgID="Visio.Drawing.11" ShapeID="_x0000_i1028" DrawAspect="Content" ObjectID="_1439982934"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35pt" o:ole="">
            <v:imagedata r:id="rId20" o:title=""/>
          </v:shape>
          <o:OLEObject Type="Embed" ProgID="Visio.Drawing.11" ShapeID="_x0000_i1029" DrawAspect="Content" ObjectID="_1439982935"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65pt" o:ole="">
            <v:imagedata r:id="rId23" o:title=""/>
          </v:shape>
          <o:OLEObject Type="Embed" ProgID="Visio.Drawing.11" ShapeID="_x0000_i1030" DrawAspect="Content" ObjectID="_1439982936"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3.75pt" o:ole="">
            <v:imagedata r:id="rId25" o:title=""/>
          </v:shape>
          <o:OLEObject Type="Embed" ProgID="Visio.Drawing.11" ShapeID="_x0000_i1031" DrawAspect="Content" ObjectID="_1439982937"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pt;height:180.35pt" o:ole="">
            <v:imagedata r:id="rId27" o:title=""/>
          </v:shape>
          <o:OLEObject Type="Embed" ProgID="Visio.Drawing.11" ShapeID="_x0000_i1032" DrawAspect="Content" ObjectID="_1439982938"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reg_binary</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A627AF">
            <w:r>
              <w:t>reg_dword_little_endian</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DA2180" w:rsidRDefault="00DA2180" w:rsidP="00A627AF">
            <w:r>
              <w:t>reg_dword_big_endian</w:t>
            </w:r>
          </w:p>
        </w:tc>
        <w:tc>
          <w:tcPr>
            <w:tcW w:w="3675" w:type="pct"/>
            <w:tcBorders>
              <w:top w:val="single" w:sz="8" w:space="0" w:color="000000" w:themeColor="text1"/>
              <w:left w:val="single" w:sz="4" w:space="0" w:color="auto"/>
              <w:bottom w:val="single" w:sz="8" w:space="0" w:color="000000" w:themeColor="text1"/>
            </w:tcBorders>
          </w:tcPr>
          <w:p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reg_expand_sz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B431C8" w:rsidRDefault="00B431C8" w:rsidP="009B4965">
            <w:r>
              <w:t>reg_link</w:t>
            </w:r>
          </w:p>
        </w:tc>
        <w:tc>
          <w:tcPr>
            <w:tcW w:w="3675" w:type="pct"/>
            <w:tcBorders>
              <w:left w:val="single" w:sz="4" w:space="0" w:color="auto"/>
            </w:tcBorders>
          </w:tcPr>
          <w:p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reg_multi_sz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reg_none</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reg_qword</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5631BE" w:rsidRDefault="005631BE" w:rsidP="009B4965">
            <w:r>
              <w:t>reg_qword</w:t>
            </w:r>
            <w:r>
              <w:t>_little_endian</w:t>
            </w:r>
          </w:p>
        </w:tc>
        <w:tc>
          <w:tcPr>
            <w:tcW w:w="3675" w:type="pct"/>
            <w:tcBorders>
              <w:left w:val="single" w:sz="4" w:space="0" w:color="auto"/>
            </w:tcBorders>
          </w:tcPr>
          <w:p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reg_sz</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Pr="00BD4CA7" w:rsidRDefault="00DA2180" w:rsidP="009B4965">
            <w:pPr>
              <w:rPr>
                <w:i/>
              </w:rPr>
            </w:pPr>
            <w:r>
              <w:rPr>
                <w:i/>
              </w:rPr>
              <w:t>&lt;empty string&gt;</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rsidR="00792765" w:rsidRDefault="00792765" w:rsidP="009B4965">
            <w:pPr>
              <w:rPr>
                <w:b w:val="0"/>
                <w:bCs w:val="0"/>
              </w:rPr>
            </w:pPr>
            <w:r w:rsidRPr="00A719C5">
              <w:t>Enumeration Value</w:t>
            </w:r>
          </w:p>
        </w:tc>
        <w:tc>
          <w:tcPr>
            <w:tcW w:w="358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792765" w:rsidRPr="00A719C5" w:rsidRDefault="00792765" w:rsidP="009B4965">
            <w:r>
              <w:t>reg_binary</w:t>
            </w:r>
          </w:p>
        </w:tc>
        <w:tc>
          <w:tcPr>
            <w:tcW w:w="358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A627AF">
            <w:r>
              <w:t>reg_dword_little_endian</w:t>
            </w:r>
          </w:p>
        </w:tc>
        <w:tc>
          <w:tcPr>
            <w:tcW w:w="3581" w:type="pct"/>
            <w:tcBorders>
              <w:left w:val="single" w:sz="4" w:space="0" w:color="auto"/>
            </w:tcBorders>
          </w:tcPr>
          <w:p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reg_expand_sz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AB1484" w:rsidRDefault="00AB1484" w:rsidP="009B4965">
            <w:r>
              <w:t>reg_link</w:t>
            </w:r>
          </w:p>
        </w:tc>
        <w:tc>
          <w:tcPr>
            <w:tcW w:w="3581" w:type="pct"/>
            <w:tcBorders>
              <w:left w:val="single" w:sz="4" w:space="0" w:color="auto"/>
            </w:tcBorders>
          </w:tcPr>
          <w:p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reg_multi_sz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reg_none</w:t>
            </w:r>
          </w:p>
        </w:tc>
        <w:tc>
          <w:tcPr>
            <w:tcW w:w="3581" w:type="pct"/>
            <w:tcBorders>
              <w:left w:val="single" w:sz="4" w:space="0" w:color="auto"/>
            </w:tcBorders>
          </w:tcPr>
          <w:p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reg_qword</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A627AF">
            <w:r>
              <w:t>reg_qword</w:t>
            </w:r>
            <w:r>
              <w:t>_little_endian</w:t>
            </w:r>
          </w:p>
        </w:tc>
        <w:tc>
          <w:tcPr>
            <w:tcW w:w="3581" w:type="pct"/>
            <w:tcBorders>
              <w:left w:val="single" w:sz="4" w:space="0" w:color="auto"/>
            </w:tcBorders>
          </w:tcPr>
          <w:p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bookmarkStart w:id="41" w:name="_GoBack"/>
        <w:bookmarkEnd w:id="41"/>
      </w:tr>
      <w:tr w:rsidR="00DD7251"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9B4965">
            <w:r>
              <w:t>reg_sz</w:t>
            </w:r>
          </w:p>
        </w:tc>
        <w:tc>
          <w:tcPr>
            <w:tcW w:w="3581" w:type="pct"/>
            <w:tcBorders>
              <w:left w:val="single" w:sz="4" w:space="0" w:color="auto"/>
            </w:tcBorders>
          </w:tcPr>
          <w:p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Pr="00BD4CA7" w:rsidRDefault="00DD7251" w:rsidP="009B4965">
            <w:pPr>
              <w:rPr>
                <w:i/>
              </w:rPr>
            </w:pPr>
            <w:r>
              <w:rPr>
                <w:i/>
              </w:rPr>
              <w:t>&lt;empty string&gt;</w:t>
            </w:r>
          </w:p>
        </w:tc>
        <w:tc>
          <w:tcPr>
            <w:tcW w:w="3581" w:type="pct"/>
            <w:tcBorders>
              <w:left w:val="single" w:sz="4" w:space="0" w:color="auto"/>
            </w:tcBorders>
          </w:tcPr>
          <w:p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2" w:name="_Toc314686025"/>
      <w:proofErr w:type="gramStart"/>
      <w:r w:rsidRPr="007D21D8">
        <w:t>win-def:</w:t>
      </w:r>
      <w:proofErr w:type="gramEnd"/>
      <w:r w:rsidRPr="007D21D8">
        <w:t>fileeffectiverights53_test</w:t>
      </w:r>
      <w:bookmarkEnd w:id="42"/>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pt" o:ole="">
            <v:imagedata r:id="rId29" o:title=""/>
          </v:shape>
          <o:OLEObject Type="Embed" ProgID="Visio.Drawing.11" ShapeID="_x0000_i1033" DrawAspect="Content" ObjectID="_1439982939" r:id="rId30"/>
        </w:object>
      </w:r>
    </w:p>
    <w:p w:rsidR="00792765" w:rsidRDefault="00792765" w:rsidP="00BE7B76">
      <w:pPr>
        <w:pStyle w:val="Heading3"/>
        <w:numPr>
          <w:ilvl w:val="2"/>
          <w:numId w:val="6"/>
        </w:numPr>
        <w:rPr>
          <w:rStyle w:val="Emphasis"/>
          <w:i w:val="0"/>
        </w:rPr>
      </w:pPr>
      <w:r>
        <w:rPr>
          <w:rStyle w:val="Emphasis"/>
          <w:i w:val="0"/>
        </w:rPr>
        <w:tab/>
      </w:r>
      <w:bookmarkStart w:id="43" w:name="_Toc314686026"/>
      <w:commentRangeStart w:id="44"/>
      <w:r w:rsidRPr="00143ED0">
        <w:rPr>
          <w:rStyle w:val="Emphasis"/>
          <w:i w:val="0"/>
        </w:rPr>
        <w:t xml:space="preserve">Known </w:t>
      </w:r>
      <w:r>
        <w:rPr>
          <w:rStyle w:val="Emphasis"/>
          <w:i w:val="0"/>
        </w:rPr>
        <w:t>Supported Platforms</w:t>
      </w:r>
      <w:commentRangeEnd w:id="44"/>
      <w:r>
        <w:rPr>
          <w:rStyle w:val="CommentReference"/>
          <w:rFonts w:asciiTheme="minorHAnsi" w:eastAsiaTheme="minorHAnsi" w:hAnsiTheme="minorHAnsi" w:cstheme="minorBidi"/>
          <w:b w:val="0"/>
          <w:bCs w:val="0"/>
          <w:color w:val="auto"/>
        </w:rPr>
        <w:commentReference w:id="44"/>
      </w:r>
      <w:bookmarkEnd w:id="4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5" w:name="_Toc314686027"/>
      <w:proofErr w:type="gramStart"/>
      <w:r>
        <w:t>win-def:</w:t>
      </w:r>
      <w:proofErr w:type="gramEnd"/>
      <w:r>
        <w:t>fileeffectiverights53_object</w:t>
      </w:r>
      <w:bookmarkEnd w:id="45"/>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1pt" o:ole="">
            <v:imagedata r:id="rId32" o:title=""/>
          </v:shape>
          <o:OLEObject Type="Embed" ProgID="Visio.Drawing.11" ShapeID="_x0000_i1034" DrawAspect="Content" ObjectID="_1439982940"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6" w:name="_Toc314686028"/>
      <w:r>
        <w:t>FileEffectiveRights53Behaviors</w:t>
      </w:r>
      <w:bookmarkEnd w:id="46"/>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pt;height:2in" o:ole="">
            <v:imagedata r:id="rId34" o:title=""/>
          </v:shape>
          <o:OLEObject Type="Embed" ProgID="Visio.Drawing.11" ShapeID="_x0000_i1035" DrawAspect="Content" ObjectID="_1439982941"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7" w:name="_Toc314686029"/>
      <w:proofErr w:type="gramStart"/>
      <w:r>
        <w:t>win-def:</w:t>
      </w:r>
      <w:proofErr w:type="gramEnd"/>
      <w:r>
        <w:t>fileeffectiverights53_state</w:t>
      </w:r>
      <w:bookmarkEnd w:id="47"/>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pt;height:353.6pt" o:ole="">
            <v:imagedata r:id="rId36" o:title=""/>
          </v:shape>
          <o:OLEObject Type="Embed" ProgID="Visio.Drawing.11" ShapeID="_x0000_i1036" DrawAspect="Content" ObjectID="_1439982942"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8" w:name="_Toc314686030"/>
      <w:proofErr w:type="gramStart"/>
      <w:r w:rsidRPr="008B05C1">
        <w:t>win-sc:</w:t>
      </w:r>
      <w:proofErr w:type="gramEnd"/>
      <w:r>
        <w:t>fileeffectiverights53</w:t>
      </w:r>
      <w:r w:rsidR="00C87472">
        <w:t>_</w:t>
      </w:r>
      <w:r w:rsidRPr="008B05C1">
        <w:t>item</w:t>
      </w:r>
      <w:bookmarkEnd w:id="48"/>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pt;height:322.95pt" o:ole="">
            <v:imagedata r:id="rId38" o:title=""/>
          </v:shape>
          <o:OLEObject Type="Embed" ProgID="Visio.Drawing.11" ShapeID="_x0000_i1037" DrawAspect="Content" ObjectID="_1439982943"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9" w:name="_Toc314686031"/>
      <w:proofErr w:type="gramStart"/>
      <w:r w:rsidRPr="00D718A9">
        <w:t>win-def:</w:t>
      </w:r>
      <w:proofErr w:type="gramEnd"/>
      <w:r w:rsidRPr="00D718A9">
        <w:t>printereffectiverights_test</w:t>
      </w:r>
      <w:bookmarkEnd w:id="49"/>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35pt;height:203.9pt" o:ole="">
            <v:imagedata r:id="rId40" o:title=""/>
          </v:shape>
          <o:OLEObject Type="Embed" ProgID="Visio.Drawing.11" ShapeID="_x0000_i1038" DrawAspect="Content" ObjectID="_1439982944" r:id="rId41"/>
        </w:object>
      </w:r>
    </w:p>
    <w:p w:rsidR="00591B85" w:rsidRDefault="00591B85" w:rsidP="00BE7B76">
      <w:pPr>
        <w:pStyle w:val="Heading3"/>
        <w:numPr>
          <w:ilvl w:val="2"/>
          <w:numId w:val="6"/>
        </w:numPr>
        <w:rPr>
          <w:rStyle w:val="Emphasis"/>
          <w:i w:val="0"/>
        </w:rPr>
      </w:pPr>
      <w:bookmarkStart w:id="50" w:name="_Toc314686032"/>
      <w:commentRangeStart w:id="51"/>
      <w:r w:rsidRPr="00143ED0">
        <w:rPr>
          <w:rStyle w:val="Emphasis"/>
          <w:i w:val="0"/>
        </w:rPr>
        <w:t xml:space="preserve">Known </w:t>
      </w:r>
      <w:r>
        <w:rPr>
          <w:rStyle w:val="Emphasis"/>
          <w:i w:val="0"/>
        </w:rPr>
        <w:t>Supported Platforms</w:t>
      </w:r>
      <w:commentRangeEnd w:id="51"/>
      <w:r>
        <w:rPr>
          <w:rStyle w:val="CommentReference"/>
          <w:b w:val="0"/>
          <w:bCs w:val="0"/>
        </w:rPr>
        <w:commentReference w:id="51"/>
      </w:r>
      <w:bookmarkEnd w:id="50"/>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2" w:name="_Toc314686033"/>
      <w:proofErr w:type="gramStart"/>
      <w:r>
        <w:t>win-def:</w:t>
      </w:r>
      <w:proofErr w:type="gramEnd"/>
      <w:r>
        <w:t>printereffectiverights_object</w:t>
      </w:r>
      <w:bookmarkEnd w:id="52"/>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25pt" o:ole="">
            <v:imagedata r:id="rId42" o:title=""/>
          </v:shape>
          <o:OLEObject Type="Embed" ProgID="Visio.Drawing.11" ShapeID="_x0000_i1039" DrawAspect="Content" ObjectID="_1439982945"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3" w:name="_Toc314686034"/>
      <w:proofErr w:type="gramStart"/>
      <w:r>
        <w:t>win-def:</w:t>
      </w:r>
      <w:proofErr w:type="gramEnd"/>
      <w:r>
        <w:t>PrinterEffectiveRightsBehaviors</w:t>
      </w:r>
      <w:bookmarkEnd w:id="53"/>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4" w:name="_Toc314686035"/>
      <w:proofErr w:type="gramStart"/>
      <w:r>
        <w:t>win-def:</w:t>
      </w:r>
      <w:proofErr w:type="gramEnd"/>
      <w:r>
        <w:t>printereffectiverights_state</w:t>
      </w:r>
      <w:bookmarkEnd w:id="54"/>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3.75pt" o:ole="">
            <v:imagedata r:id="rId44" o:title=""/>
          </v:shape>
          <o:OLEObject Type="Embed" ProgID="Visio.Drawing.11" ShapeID="_x0000_i1040" DrawAspect="Content" ObjectID="_1439982946"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5" w:name="_Toc314686036"/>
      <w:proofErr w:type="gramStart"/>
      <w:r w:rsidRPr="008B05C1">
        <w:t>win-sc:</w:t>
      </w:r>
      <w:proofErr w:type="gramEnd"/>
      <w:r>
        <w:t>printereffectiverights_item</w:t>
      </w:r>
      <w:bookmarkEnd w:id="55"/>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55pt" o:ole="">
            <v:imagedata r:id="rId46" o:title=""/>
          </v:shape>
          <o:OLEObject Type="Embed" ProgID="Visio.Drawing.11" ShapeID="_x0000_i1041" DrawAspect="Content" ObjectID="_1439982947"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6" w:name="_Toc314686037"/>
      <w:proofErr w:type="gramStart"/>
      <w:r>
        <w:t>win-def:</w:t>
      </w:r>
      <w:proofErr w:type="gramEnd"/>
      <w:r>
        <w:t>accesstoken_test</w:t>
      </w:r>
      <w:bookmarkEnd w:id="56"/>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5pt;height:180.35pt" o:ole="">
            <v:imagedata r:id="rId48" o:title=""/>
          </v:shape>
          <o:OLEObject Type="Embed" ProgID="Visio.Drawing.11" ShapeID="_x0000_i1042" DrawAspect="Content" ObjectID="_1439982948" r:id="rId49"/>
        </w:object>
      </w:r>
    </w:p>
    <w:p w:rsidR="00591B85" w:rsidRDefault="00591B85" w:rsidP="00BE7B76">
      <w:pPr>
        <w:pStyle w:val="Heading3"/>
        <w:numPr>
          <w:ilvl w:val="2"/>
          <w:numId w:val="6"/>
        </w:numPr>
        <w:rPr>
          <w:rStyle w:val="Emphasis"/>
          <w:i w:val="0"/>
        </w:rPr>
      </w:pPr>
      <w:bookmarkStart w:id="57" w:name="_Toc314686038"/>
      <w:commentRangeStart w:id="58"/>
      <w:r w:rsidRPr="00143ED0">
        <w:rPr>
          <w:rStyle w:val="Emphasis"/>
          <w:i w:val="0"/>
        </w:rPr>
        <w:t xml:space="preserve">Known </w:t>
      </w:r>
      <w:r>
        <w:rPr>
          <w:rStyle w:val="Emphasis"/>
          <w:i w:val="0"/>
        </w:rPr>
        <w:t>Supported Platforms</w:t>
      </w:r>
      <w:commentRangeEnd w:id="58"/>
      <w:r>
        <w:rPr>
          <w:rStyle w:val="CommentReference"/>
          <w:b w:val="0"/>
          <w:bCs w:val="0"/>
        </w:rPr>
        <w:commentReference w:id="58"/>
      </w:r>
      <w:bookmarkEnd w:id="57"/>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9" w:name="_Toc314686039"/>
      <w:proofErr w:type="gramStart"/>
      <w:r>
        <w:t>win-def:</w:t>
      </w:r>
      <w:proofErr w:type="gramEnd"/>
      <w:r>
        <w:t>accesstoken_object</w:t>
      </w:r>
      <w:bookmarkEnd w:id="59"/>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pt;height:221.7pt" o:ole="">
            <v:imagedata r:id="rId50" o:title=""/>
          </v:shape>
          <o:OLEObject Type="Embed" ProgID="Visio.Drawing.11" ShapeID="_x0000_i1043" DrawAspect="Content" ObjectID="_1439982949"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60" w:name="_Toc314686040"/>
      <w:proofErr w:type="gramStart"/>
      <w:r>
        <w:t>win-def:</w:t>
      </w:r>
      <w:proofErr w:type="gramEnd"/>
      <w:r>
        <w:t>AccesstokenBehaviors</w:t>
      </w:r>
      <w:bookmarkEnd w:id="60"/>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1" w:name="_Toc314686041"/>
      <w:proofErr w:type="gramStart"/>
      <w:r>
        <w:t>win-def:</w:t>
      </w:r>
      <w:proofErr w:type="gramEnd"/>
      <w:r>
        <w:t>accesstoken_state</w:t>
      </w:r>
      <w:bookmarkEnd w:id="61"/>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9pt;height:612.35pt" o:ole="">
            <v:imagedata r:id="rId52" o:title=""/>
          </v:shape>
          <o:OLEObject Type="Embed" ProgID="Visio.Drawing.11" ShapeID="_x0000_i1044" DrawAspect="Content" ObjectID="_1439982950"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Some trusted protected subsystems are granted this 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2" w:name="_Toc314686042"/>
      <w:proofErr w:type="gramStart"/>
      <w:r w:rsidRPr="008B05C1">
        <w:t>win-sc:</w:t>
      </w:r>
      <w:proofErr w:type="gramEnd"/>
      <w:r>
        <w:t>accesstoken_item</w:t>
      </w:r>
      <w:bookmarkEnd w:id="62"/>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1pt;height:486.9pt" o:ole="">
            <v:imagedata r:id="rId54" o:title=""/>
          </v:shape>
          <o:OLEObject Type="Embed" ProgID="Visio.Drawing.11" ShapeID="_x0000_i1045" DrawAspect="Content" ObjectID="_1439982951"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restore files and directories. 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3" w:name="_Toc314686043"/>
      <w:proofErr w:type="gramStart"/>
      <w:r>
        <w:t>win-def:</w:t>
      </w:r>
      <w:proofErr w:type="gramEnd"/>
      <w:r>
        <w:t>auditeventpolicy_test</w:t>
      </w:r>
      <w:bookmarkEnd w:id="63"/>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35pt" o:ole="">
            <v:imagedata r:id="rId56" o:title=""/>
          </v:shape>
          <o:OLEObject Type="Embed" ProgID="Visio.Drawing.11" ShapeID="_x0000_i1046" DrawAspect="Content" ObjectID="_1439982952" r:id="rId57"/>
        </w:object>
      </w:r>
    </w:p>
    <w:p w:rsidR="00591B85" w:rsidRDefault="00591B85" w:rsidP="00BE7B76">
      <w:pPr>
        <w:pStyle w:val="Heading3"/>
        <w:numPr>
          <w:ilvl w:val="2"/>
          <w:numId w:val="6"/>
        </w:numPr>
        <w:rPr>
          <w:rStyle w:val="Emphasis"/>
          <w:i w:val="0"/>
        </w:rPr>
      </w:pPr>
      <w:bookmarkStart w:id="64" w:name="_Toc314686044"/>
      <w:commentRangeStart w:id="65"/>
      <w:r w:rsidRPr="00143ED0">
        <w:rPr>
          <w:rStyle w:val="Emphasis"/>
          <w:i w:val="0"/>
        </w:rPr>
        <w:t xml:space="preserve">Known </w:t>
      </w:r>
      <w:r>
        <w:rPr>
          <w:rStyle w:val="Emphasis"/>
          <w:i w:val="0"/>
        </w:rPr>
        <w:t>Supported Platforms</w:t>
      </w:r>
      <w:commentRangeEnd w:id="65"/>
      <w:r>
        <w:rPr>
          <w:rStyle w:val="CommentReference"/>
          <w:rFonts w:asciiTheme="minorHAnsi" w:eastAsiaTheme="minorHAnsi" w:hAnsiTheme="minorHAnsi" w:cstheme="minorBidi"/>
          <w:b w:val="0"/>
          <w:bCs w:val="0"/>
          <w:color w:val="auto"/>
        </w:rPr>
        <w:commentReference w:id="65"/>
      </w:r>
      <w:bookmarkEnd w:id="6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6" w:name="_Toc314686045"/>
      <w:proofErr w:type="gramStart"/>
      <w:r>
        <w:t>win-def:</w:t>
      </w:r>
      <w:proofErr w:type="gramEnd"/>
      <w:r>
        <w:t>auditeventpolicy_object</w:t>
      </w:r>
      <w:bookmarkEnd w:id="66"/>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25pt;height:173.25pt" o:ole="">
            <v:imagedata r:id="rId58" o:title=""/>
          </v:shape>
          <o:OLEObject Type="Embed" ProgID="Visio.Drawing.11" ShapeID="_x0000_i1047" DrawAspect="Content" ObjectID="_1439982953" r:id="rId59"/>
        </w:object>
      </w:r>
    </w:p>
    <w:p w:rsidR="00591B85" w:rsidRDefault="00591B85" w:rsidP="00BE7B76">
      <w:pPr>
        <w:pStyle w:val="Heading2"/>
        <w:numPr>
          <w:ilvl w:val="1"/>
          <w:numId w:val="6"/>
        </w:numPr>
      </w:pPr>
      <w:r>
        <w:t xml:space="preserve"> </w:t>
      </w:r>
      <w:bookmarkStart w:id="67" w:name="_Toc314686046"/>
      <w:proofErr w:type="gramStart"/>
      <w:r>
        <w:t>win-def:</w:t>
      </w:r>
      <w:proofErr w:type="gramEnd"/>
      <w:r>
        <w:t>auditeventpolicy_state</w:t>
      </w:r>
      <w:bookmarkEnd w:id="67"/>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3.9pt" o:ole="">
            <v:imagedata r:id="rId60" o:title=""/>
          </v:shape>
          <o:OLEObject Type="Embed" ProgID="Visio.Drawing.11" ShapeID="_x0000_i1048" DrawAspect="Content" ObjectID="_1439982954"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8"/>
            <w:r>
              <w:rPr>
                <w:rFonts w:cstheme="minorHAnsi"/>
                <w:color w:val="000000"/>
              </w:rPr>
              <w:t>The type of access request, such as Write, Read, or Modify, and the account making the request MUST match the settings in the SACL.</w:t>
            </w:r>
            <w:commentRangeEnd w:id="68"/>
            <w:r>
              <w:rPr>
                <w:rStyle w:val="CommentReference"/>
                <w:rFonts w:eastAsiaTheme="minorHAnsi"/>
                <w:lang w:bidi="ar-SA"/>
              </w:rPr>
              <w:commentReference w:id="68"/>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9" w:name="_Toc314686047"/>
      <w:proofErr w:type="gramStart"/>
      <w:r w:rsidRPr="008B05C1">
        <w:t>win-sc:</w:t>
      </w:r>
      <w:proofErr w:type="gramEnd"/>
      <w:r>
        <w:t>auditeventpolicy</w:t>
      </w:r>
      <w:r w:rsidRPr="008B05C1">
        <w:t>__item</w:t>
      </w:r>
      <w:bookmarkEnd w:id="69"/>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9pt" o:ole="">
            <v:imagedata r:id="rId62" o:title=""/>
          </v:shape>
          <o:OLEObject Type="Embed" ProgID="Visio.Drawing.11" ShapeID="_x0000_i1049" DrawAspect="Content" ObjectID="_1439982955"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access the directory 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0"/>
            <w:r>
              <w:rPr>
                <w:rFonts w:cstheme="minorHAnsi"/>
                <w:color w:val="000000"/>
              </w:rPr>
              <w:t>The type of access request, such as Write, Read, or Modify, and the account making the request MUST match the settings in the SACL.</w:t>
            </w:r>
            <w:commentRangeEnd w:id="70"/>
            <w:r>
              <w:rPr>
                <w:rStyle w:val="CommentReference"/>
                <w:rFonts w:eastAsiaTheme="minorHAnsi"/>
                <w:lang w:bidi="ar-SA"/>
              </w:rPr>
              <w:commentReference w:id="70"/>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1" w:name="_Toc314686048"/>
      <w:proofErr w:type="gramStart"/>
      <w:r>
        <w:t>win-def:</w:t>
      </w:r>
      <w:proofErr w:type="gramEnd"/>
      <w:r>
        <w:t>EntityStateAuditType</w:t>
      </w:r>
      <w:bookmarkEnd w:id="7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2" w:name="_Toc314686049"/>
      <w:proofErr w:type="gramStart"/>
      <w:r>
        <w:t>win-sc:</w:t>
      </w:r>
      <w:proofErr w:type="gramEnd"/>
      <w:r>
        <w:t>EntityItemAuditType</w:t>
      </w:r>
      <w:bookmarkEnd w:id="7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3" w:name="_Toc314686050"/>
      <w:proofErr w:type="gramStart"/>
      <w:r>
        <w:t>win-def:</w:t>
      </w:r>
      <w:proofErr w:type="gramEnd"/>
      <w:r>
        <w:t>auditeventpolicysubcategories_test</w:t>
      </w:r>
      <w:bookmarkEnd w:id="73"/>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35pt" o:ole="">
            <v:imagedata r:id="rId64" o:title=""/>
          </v:shape>
          <o:OLEObject Type="Embed" ProgID="Visio.Drawing.11" ShapeID="_x0000_i1050" DrawAspect="Content" ObjectID="_1439982956" r:id="rId65"/>
        </w:object>
      </w:r>
    </w:p>
    <w:p w:rsidR="00591B85" w:rsidRDefault="00591B85" w:rsidP="00BE7B76">
      <w:pPr>
        <w:pStyle w:val="Heading3"/>
        <w:numPr>
          <w:ilvl w:val="2"/>
          <w:numId w:val="6"/>
        </w:numPr>
        <w:rPr>
          <w:rStyle w:val="Emphasis"/>
          <w:i w:val="0"/>
        </w:rPr>
      </w:pPr>
      <w:bookmarkStart w:id="74" w:name="_Toc314686051"/>
      <w:commentRangeStart w:id="75"/>
      <w:r w:rsidRPr="00143ED0">
        <w:rPr>
          <w:rStyle w:val="Emphasis"/>
          <w:i w:val="0"/>
        </w:rPr>
        <w:t xml:space="preserve">Known </w:t>
      </w:r>
      <w:r>
        <w:rPr>
          <w:rStyle w:val="Emphasis"/>
          <w:i w:val="0"/>
        </w:rPr>
        <w:t>Supported Platforms</w:t>
      </w:r>
      <w:commentRangeEnd w:id="75"/>
      <w:r>
        <w:rPr>
          <w:rStyle w:val="CommentReference"/>
          <w:rFonts w:asciiTheme="minorHAnsi" w:eastAsiaTheme="minorHAnsi" w:hAnsiTheme="minorHAnsi" w:cstheme="minorBidi"/>
          <w:b w:val="0"/>
          <w:bCs w:val="0"/>
          <w:color w:val="auto"/>
        </w:rPr>
        <w:commentReference w:id="75"/>
      </w:r>
      <w:bookmarkEnd w:id="74"/>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6"/>
      <w:r>
        <w:t>(not guaranteed for the kerberos_ticket_events category)</w:t>
      </w:r>
      <w:commentRangeEnd w:id="76"/>
      <w:r>
        <w:rPr>
          <w:rStyle w:val="CommentReference"/>
        </w:rPr>
        <w:commentReference w:id="76"/>
      </w:r>
    </w:p>
    <w:p w:rsidR="00591B85" w:rsidRDefault="00591B85" w:rsidP="00BE7B76">
      <w:pPr>
        <w:pStyle w:val="Heading2"/>
        <w:numPr>
          <w:ilvl w:val="1"/>
          <w:numId w:val="6"/>
        </w:numPr>
      </w:pPr>
      <w:bookmarkStart w:id="77" w:name="_Toc314686052"/>
      <w:proofErr w:type="gramStart"/>
      <w:r>
        <w:t>win-def:</w:t>
      </w:r>
      <w:proofErr w:type="gramEnd"/>
      <w:r>
        <w:t>auditeventpolicysubcategories_object</w:t>
      </w:r>
      <w:bookmarkEnd w:id="77"/>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t xml:space="preserve"> </w:t>
      </w:r>
      <w:r>
        <w:object w:dxaOrig="4376" w:dyaOrig="2992">
          <v:shape id="_x0000_i1051" type="#_x0000_t75" style="width:222.4pt;height:149pt" o:ole="">
            <v:imagedata r:id="rId66" o:title=""/>
          </v:shape>
          <o:OLEObject Type="Embed" ProgID="Visio.Drawing.11" ShapeID="_x0000_i1051" DrawAspect="Content" ObjectID="_1439982957" r:id="rId67"/>
        </w:object>
      </w:r>
    </w:p>
    <w:p w:rsidR="00591B85" w:rsidRDefault="00591B85" w:rsidP="00BE7B76">
      <w:pPr>
        <w:pStyle w:val="Heading2"/>
        <w:numPr>
          <w:ilvl w:val="1"/>
          <w:numId w:val="6"/>
        </w:numPr>
      </w:pPr>
      <w:r>
        <w:t xml:space="preserve"> </w:t>
      </w:r>
      <w:bookmarkStart w:id="78" w:name="_Toc314686053"/>
      <w:proofErr w:type="gramStart"/>
      <w:r>
        <w:t>win-def</w:t>
      </w:r>
      <w:proofErr w:type="gramEnd"/>
      <w:r>
        <w:t>:</w:t>
      </w:r>
      <w:r w:rsidRPr="0014534C">
        <w:t xml:space="preserve"> </w:t>
      </w:r>
      <w:r>
        <w:t>auditeventpolicysubcategories_state</w:t>
      </w:r>
      <w:bookmarkEnd w:id="78"/>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65pt;height:628.75pt" o:ole="">
            <v:imagedata r:id="rId68" o:title=""/>
          </v:shape>
          <o:OLEObject Type="Embed" ProgID="Visio.Drawing.11" ShapeID="_x0000_i1052" DrawAspect="Content" ObjectID="_1439982958"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9"/>
            <w:r w:rsidRPr="005B09B7">
              <w:rPr>
                <w:rFonts w:cstheme="minorHAnsi"/>
                <w:color w:val="000000"/>
              </w:rPr>
              <w:t>The OS MUST audit events that involve validation tests on Kerberos tickets submitted for a user account logon request.</w:t>
            </w:r>
            <w:commentRangeEnd w:id="79"/>
            <w:r w:rsidR="005B09B7">
              <w:rPr>
                <w:rStyle w:val="CommentReference"/>
                <w:rFonts w:eastAsiaTheme="minorHAnsi"/>
                <w:lang w:bidi="ar-SA"/>
              </w:rPr>
              <w:commentReference w:id="79"/>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80" w:name="_Toc314686054"/>
      <w:proofErr w:type="gramStart"/>
      <w:r w:rsidRPr="008B05C1">
        <w:t>win-sc:</w:t>
      </w:r>
      <w:proofErr w:type="gramEnd"/>
      <w:r>
        <w:t>auditeventpolicysubcategories</w:t>
      </w:r>
      <w:r w:rsidRPr="008B05C1">
        <w:t>__item</w:t>
      </w:r>
      <w:bookmarkEnd w:id="80"/>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0.9pt" o:ole="">
            <v:imagedata r:id="rId70" o:title=""/>
          </v:shape>
          <o:OLEObject Type="Embed" ProgID="Visio.Drawing.11" ShapeID="_x0000_i1053" DrawAspect="Content" ObjectID="_1439982959"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1"/>
            <w:r w:rsidRPr="005B09B7">
              <w:rPr>
                <w:rFonts w:cstheme="minorHAnsi"/>
                <w:color w:val="000000"/>
              </w:rPr>
              <w:t>The OS MUST audit events that involve validation tests on Kerberos tickets submitted for a user account logon request.</w:t>
            </w:r>
            <w:commentRangeEnd w:id="81"/>
            <w:r w:rsidRPr="005B09B7">
              <w:rPr>
                <w:rStyle w:val="CommentReference"/>
                <w:rFonts w:eastAsiaTheme="minorHAnsi"/>
                <w:lang w:bidi="ar-SA"/>
              </w:rPr>
              <w:commentReference w:id="81"/>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a failed attempt to log on to an account that is locked out. This has GUID {0CCE9217-69AE-11D9-BED3-505054503030}.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the use of sensitive privileges (user rights), such as acting as part of the operating system, backing up files and directories, impersonating a 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2" w:name="_Toc314686055"/>
      <w:proofErr w:type="gramStart"/>
      <w:r>
        <w:t>win-def:</w:t>
      </w:r>
      <w:proofErr w:type="gramEnd"/>
      <w:r>
        <w:t>EntityStateAuditType</w:t>
      </w:r>
      <w:bookmarkEnd w:id="82"/>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3" w:name="_Toc314686056"/>
      <w:proofErr w:type="gramStart"/>
      <w:r>
        <w:t>win-sc:</w:t>
      </w:r>
      <w:proofErr w:type="gramEnd"/>
      <w:r>
        <w:t>EntityItemAuditType</w:t>
      </w:r>
      <w:bookmarkEnd w:id="83"/>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4" w:name="_Toc314686057"/>
      <w:proofErr w:type="gramStart"/>
      <w:r>
        <w:t>win-def:</w:t>
      </w:r>
      <w:proofErr w:type="gramEnd"/>
      <w:r>
        <w:t>passwordpolicy_test</w:t>
      </w:r>
      <w:bookmarkEnd w:id="84"/>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75pt;height:180.35pt" o:ole="">
            <v:imagedata r:id="rId72" o:title=""/>
          </v:shape>
          <o:OLEObject Type="Embed" ProgID="Visio.Drawing.11" ShapeID="_x0000_i1054" DrawAspect="Content" ObjectID="_1439982960" r:id="rId73"/>
        </w:object>
      </w:r>
    </w:p>
    <w:p w:rsidR="00591B85" w:rsidRDefault="00591B85" w:rsidP="00BE7B76">
      <w:pPr>
        <w:pStyle w:val="Heading3"/>
        <w:numPr>
          <w:ilvl w:val="2"/>
          <w:numId w:val="6"/>
        </w:numPr>
        <w:rPr>
          <w:rStyle w:val="Emphasis"/>
          <w:i w:val="0"/>
        </w:rPr>
      </w:pPr>
      <w:bookmarkStart w:id="85" w:name="_Toc314686058"/>
      <w:commentRangeStart w:id="86"/>
      <w:r w:rsidRPr="00143ED0">
        <w:rPr>
          <w:rStyle w:val="Emphasis"/>
          <w:i w:val="0"/>
        </w:rPr>
        <w:t xml:space="preserve">Known </w:t>
      </w:r>
      <w:r>
        <w:rPr>
          <w:rStyle w:val="Emphasis"/>
          <w:i w:val="0"/>
        </w:rPr>
        <w:t>Supported Platforms</w:t>
      </w:r>
      <w:commentRangeEnd w:id="86"/>
      <w:r>
        <w:rPr>
          <w:rStyle w:val="CommentReference"/>
          <w:rFonts w:asciiTheme="minorHAnsi" w:eastAsiaTheme="minorHAnsi" w:hAnsiTheme="minorHAnsi" w:cstheme="minorBidi"/>
          <w:b w:val="0"/>
          <w:bCs w:val="0"/>
          <w:color w:val="auto"/>
        </w:rPr>
        <w:commentReference w:id="86"/>
      </w:r>
      <w:bookmarkEnd w:id="85"/>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7" w:name="_Toc314686059"/>
      <w:proofErr w:type="gramStart"/>
      <w:r>
        <w:t>win-def:</w:t>
      </w:r>
      <w:proofErr w:type="gramEnd"/>
      <w:r>
        <w:t>passwordpolicy_object</w:t>
      </w:r>
      <w:bookmarkEnd w:id="87"/>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1pt;height:107.65pt" o:ole="">
            <v:imagedata r:id="rId74" o:title=""/>
          </v:shape>
          <o:OLEObject Type="Embed" ProgID="Visio.Drawing.11" ShapeID="_x0000_i1055" DrawAspect="Content" ObjectID="_1439982961" r:id="rId75"/>
        </w:object>
      </w:r>
    </w:p>
    <w:p w:rsidR="00591B85" w:rsidRDefault="00591B85" w:rsidP="00BE7B76">
      <w:pPr>
        <w:pStyle w:val="Heading2"/>
        <w:numPr>
          <w:ilvl w:val="1"/>
          <w:numId w:val="6"/>
        </w:numPr>
      </w:pPr>
      <w:r>
        <w:t xml:space="preserve"> </w:t>
      </w:r>
      <w:bookmarkStart w:id="88" w:name="_Toc314686060"/>
      <w:proofErr w:type="gramStart"/>
      <w:r>
        <w:t>win-def:</w:t>
      </w:r>
      <w:proofErr w:type="gramEnd"/>
      <w:r>
        <w:t>passwordpolicy_state</w:t>
      </w:r>
      <w:bookmarkEnd w:id="88"/>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9"/>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9"/>
      <w:r w:rsidR="00593C93">
        <w:rPr>
          <w:rStyle w:val="CommentReference"/>
        </w:rPr>
        <w:commentReference w:id="89"/>
      </w:r>
    </w:p>
    <w:p w:rsidR="00591B85" w:rsidRDefault="005D4D6C" w:rsidP="00591B85">
      <w:r>
        <w:object w:dxaOrig="4030" w:dyaOrig="3529">
          <v:shape id="_x0000_i1056" type="#_x0000_t75" style="width:198.9pt;height:174.65pt" o:ole="">
            <v:imagedata r:id="rId76" o:title=""/>
          </v:shape>
          <o:OLEObject Type="Embed" ProgID="Visio.Drawing.11" ShapeID="_x0000_i1056" DrawAspect="Content" ObjectID="_1439982962"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OVAL, values range from 0 to 14 inclusive, where 0 indicates that no password is 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90" w:name="_Toc314686061"/>
      <w:proofErr w:type="gramStart"/>
      <w:r w:rsidRPr="008B05C1">
        <w:t>win-sc:</w:t>
      </w:r>
      <w:proofErr w:type="gramEnd"/>
      <w:r>
        <w:t>passwordpolicy_</w:t>
      </w:r>
      <w:r w:rsidRPr="008B05C1">
        <w:t>item</w:t>
      </w:r>
      <w:bookmarkEnd w:id="90"/>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9pt;height:161.1pt" o:ole="">
            <v:imagedata r:id="rId78" o:title=""/>
          </v:shape>
          <o:OLEObject Type="Embed" ProgID="Visio.Drawing.11" ShapeID="_x0000_i1057" DrawAspect="Content" ObjectID="_1439982963"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1" w:name="_Toc314686062"/>
      <w:proofErr w:type="gramStart"/>
      <w:r>
        <w:t>win-def:</w:t>
      </w:r>
      <w:proofErr w:type="gramEnd"/>
      <w:r>
        <w:t>lockoutpolicy_test</w:t>
      </w:r>
      <w:bookmarkEnd w:id="91"/>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pt;height:180.35pt" o:ole="">
            <v:imagedata r:id="rId80" o:title=""/>
          </v:shape>
          <o:OLEObject Type="Embed" ProgID="Visio.Drawing.11" ShapeID="_x0000_i1058" DrawAspect="Content" ObjectID="_1439982964" r:id="rId81"/>
        </w:object>
      </w:r>
    </w:p>
    <w:p w:rsidR="00D16A0D" w:rsidRPr="009A1DE0" w:rsidRDefault="00D16A0D" w:rsidP="00BE7B76">
      <w:pPr>
        <w:pStyle w:val="Heading3"/>
        <w:numPr>
          <w:ilvl w:val="2"/>
          <w:numId w:val="6"/>
        </w:numPr>
        <w:rPr>
          <w:rStyle w:val="Emphasis"/>
          <w:i w:val="0"/>
        </w:rPr>
      </w:pPr>
      <w:bookmarkStart w:id="92" w:name="_Toc314686063"/>
      <w:commentRangeStart w:id="93"/>
      <w:r w:rsidRPr="009A1DE0">
        <w:rPr>
          <w:rStyle w:val="Emphasis"/>
          <w:i w:val="0"/>
        </w:rPr>
        <w:t>Known Supported Platforms</w:t>
      </w:r>
      <w:commentRangeEnd w:id="93"/>
      <w:r>
        <w:rPr>
          <w:rStyle w:val="CommentReference"/>
          <w:b w:val="0"/>
          <w:bCs w:val="0"/>
        </w:rPr>
        <w:commentReference w:id="93"/>
      </w:r>
      <w:bookmarkEnd w:id="92"/>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4" w:name="_Toc314686064"/>
      <w:proofErr w:type="gramStart"/>
      <w:r>
        <w:t>win-def:</w:t>
      </w:r>
      <w:proofErr w:type="gramEnd"/>
      <w:r>
        <w:t>lockoutpolicy_object</w:t>
      </w:r>
      <w:bookmarkEnd w:id="94"/>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1pt;height:114.75pt" o:ole="">
            <v:imagedata r:id="rId82" o:title=""/>
          </v:shape>
          <o:OLEObject Type="Embed" ProgID="Visio.Drawing.11" ShapeID="_x0000_i1059" DrawAspect="Content" ObjectID="_1439982965" r:id="rId83"/>
        </w:object>
      </w:r>
    </w:p>
    <w:p w:rsidR="00D16A0D" w:rsidRDefault="00D16A0D" w:rsidP="00BE7B76">
      <w:pPr>
        <w:pStyle w:val="Heading2"/>
        <w:numPr>
          <w:ilvl w:val="1"/>
          <w:numId w:val="6"/>
        </w:numPr>
      </w:pPr>
      <w:bookmarkStart w:id="95" w:name="_Toc314686065"/>
      <w:proofErr w:type="gramStart"/>
      <w:r>
        <w:t>win-def</w:t>
      </w:r>
      <w:proofErr w:type="gramEnd"/>
      <w:r>
        <w:t>:</w:t>
      </w:r>
      <w:r w:rsidRPr="00255BAA">
        <w:t xml:space="preserve"> </w:t>
      </w:r>
      <w:r w:rsidR="00D9141E">
        <w:t>lockoutpolicy</w:t>
      </w:r>
      <w:r>
        <w:t>_state</w:t>
      </w:r>
      <w:bookmarkEnd w:id="95"/>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NOTE: There can be discrepancies between the different documentations based on the version of Windows running. Also, times in OVAL are in SECONDS, not MINUTES as they are defined in the Windows Control Panel, and 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pt;height:161.1pt" o:ole="">
            <v:imagedata r:id="rId84" o:title=""/>
          </v:shape>
          <o:OLEObject Type="Embed" ProgID="Visio.Drawing.11" ShapeID="_x0000_i1060" DrawAspect="Content" ObjectID="_1439982966"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6"/>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6"/>
            <w:r w:rsidR="00DB4D30" w:rsidRPr="00DB4D30">
              <w:rPr>
                <w:rStyle w:val="CommentReference"/>
                <w:rFonts w:eastAsiaTheme="minorHAnsi"/>
                <w:lang w:bidi="ar-SA"/>
              </w:rPr>
              <w:commentReference w:id="96"/>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7"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7"/>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9pt" o:ole="">
            <v:imagedata r:id="rId86" o:title=""/>
          </v:shape>
          <o:OLEObject Type="Embed" ProgID="Visio.Drawing.11" ShapeID="_x0000_i1061" DrawAspect="Content" ObjectID="_1439982967"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8"/>
            <w:r w:rsidRPr="00DB4D30">
              <w:rPr>
                <w:rFonts w:cstheme="minorHAnsi"/>
                <w:color w:val="000000"/>
              </w:rPr>
              <w:t>Indicates the amount of time in SECONDS (not MINUTES) that an interactive logon session is allowed to continue.</w:t>
            </w:r>
            <w:commentRangeEnd w:id="98"/>
            <w:r w:rsidRPr="00DB4D30">
              <w:rPr>
                <w:rStyle w:val="CommentReference"/>
                <w:rFonts w:eastAsiaTheme="minorHAnsi"/>
                <w:lang w:bidi="ar-SA"/>
              </w:rPr>
              <w:commentReference w:id="98"/>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9" w:name="_Toc314686067"/>
      <w:proofErr w:type="gramStart"/>
      <w:r>
        <w:t>win-def:</w:t>
      </w:r>
      <w:proofErr w:type="gramEnd"/>
      <w:r>
        <w:t>wmi57_test</w:t>
      </w:r>
      <w:bookmarkEnd w:id="99"/>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pt" o:ole="">
            <v:imagedata r:id="rId88" o:title=""/>
          </v:shape>
          <o:OLEObject Type="Embed" ProgID="Visio.Drawing.11" ShapeID="_x0000_i1062" DrawAspect="Content" ObjectID="_1439982968" r:id="rId89"/>
        </w:object>
      </w:r>
    </w:p>
    <w:p w:rsidR="003F6455" w:rsidRPr="009A1DE0" w:rsidRDefault="003F6455" w:rsidP="00BE7B76">
      <w:pPr>
        <w:pStyle w:val="Heading3"/>
        <w:numPr>
          <w:ilvl w:val="2"/>
          <w:numId w:val="6"/>
        </w:numPr>
        <w:rPr>
          <w:rStyle w:val="Emphasis"/>
          <w:i w:val="0"/>
        </w:rPr>
      </w:pPr>
      <w:bookmarkStart w:id="100" w:name="_Toc314686068"/>
      <w:commentRangeStart w:id="101"/>
      <w:r w:rsidRPr="009A1DE0">
        <w:rPr>
          <w:rStyle w:val="Emphasis"/>
          <w:i w:val="0"/>
        </w:rPr>
        <w:t>Known Supported Platforms</w:t>
      </w:r>
      <w:commentRangeEnd w:id="101"/>
      <w:r>
        <w:rPr>
          <w:rStyle w:val="CommentReference"/>
          <w:b w:val="0"/>
          <w:bCs w:val="0"/>
        </w:rPr>
        <w:commentReference w:id="101"/>
      </w:r>
      <w:bookmarkEnd w:id="100"/>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2" w:name="_Toc314686069"/>
      <w:proofErr w:type="gramStart"/>
      <w:r>
        <w:t>win-def:</w:t>
      </w:r>
      <w:proofErr w:type="gramEnd"/>
      <w:r>
        <w:t>wmi57_object</w:t>
      </w:r>
      <w:bookmarkEnd w:id="102"/>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pt;height:203.9pt" o:ole="">
            <v:imagedata r:id="rId90" o:title=""/>
          </v:shape>
          <o:OLEObject Type="Embed" ProgID="Visio.Drawing.11" ShapeID="_x0000_i1063" DrawAspect="Content" ObjectID="_1439982969"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3" w:name="_Toc314686070"/>
      <w:proofErr w:type="gramStart"/>
      <w:r>
        <w:t>win-def</w:t>
      </w:r>
      <w:proofErr w:type="gramEnd"/>
      <w:r>
        <w:t>:</w:t>
      </w:r>
      <w:r w:rsidRPr="00255BAA">
        <w:t xml:space="preserve"> wmi57</w:t>
      </w:r>
      <w:r>
        <w:t>_state</w:t>
      </w:r>
      <w:bookmarkEnd w:id="103"/>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0.4pt" o:ole="">
            <v:imagedata r:id="rId92" o:title=""/>
          </v:shape>
          <o:OLEObject Type="Embed" ProgID="Visio.Drawing.11" ShapeID="_x0000_i1064" DrawAspect="Content" ObjectID="_1439982970"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4" w:name="_Toc314686071"/>
      <w:proofErr w:type="gramStart"/>
      <w:r w:rsidRPr="008B05C1">
        <w:t>win-sc:</w:t>
      </w:r>
      <w:proofErr w:type="gramEnd"/>
      <w:r w:rsidR="00C62EEF">
        <w:t>wmi</w:t>
      </w:r>
      <w:r>
        <w:t>57_item</w:t>
      </w:r>
      <w:bookmarkEnd w:id="104"/>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25pt;height:114.75pt" o:ole="">
            <v:imagedata r:id="rId94" o:title=""/>
          </v:shape>
          <o:OLEObject Type="Embed" ProgID="Visio.Drawing.11" ShapeID="_x0000_i1065" DrawAspect="Content" ObjectID="_1439982971"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5" w:name="_Toc314686072"/>
      <w:proofErr w:type="gramStart"/>
      <w:r w:rsidRPr="00082A6B">
        <w:t>win-def:</w:t>
      </w:r>
      <w:proofErr w:type="gramEnd"/>
      <w:r w:rsidRPr="00082A6B">
        <w:t>sid_test</w:t>
      </w:r>
      <w:bookmarkEnd w:id="105"/>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75pt;height:198.9pt" o:ole="">
            <v:imagedata r:id="rId96" o:title=""/>
          </v:shape>
          <o:OLEObject Type="Embed" ProgID="Visio.Drawing.11" ShapeID="_x0000_i1066" DrawAspect="Content" ObjectID="_1439982972" r:id="rId97"/>
        </w:object>
      </w:r>
    </w:p>
    <w:p w:rsidR="005551FD" w:rsidRDefault="005551FD" w:rsidP="00BE7B76">
      <w:pPr>
        <w:pStyle w:val="Heading3"/>
        <w:numPr>
          <w:ilvl w:val="2"/>
          <w:numId w:val="6"/>
        </w:numPr>
        <w:rPr>
          <w:rStyle w:val="Emphasis"/>
          <w:i w:val="0"/>
        </w:rPr>
      </w:pPr>
      <w:bookmarkStart w:id="106" w:name="_Toc314686073"/>
      <w:r w:rsidRPr="00143ED0">
        <w:rPr>
          <w:rStyle w:val="Emphasis"/>
          <w:i w:val="0"/>
        </w:rPr>
        <w:t xml:space="preserve">Known </w:t>
      </w:r>
      <w:r>
        <w:rPr>
          <w:rStyle w:val="Emphasis"/>
          <w:i w:val="0"/>
        </w:rPr>
        <w:t>Supported Platforms</w:t>
      </w:r>
      <w:bookmarkEnd w:id="106"/>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7" w:name="_Toc314686074"/>
      <w:proofErr w:type="gramStart"/>
      <w:r>
        <w:t>win-def:</w:t>
      </w:r>
      <w:proofErr w:type="gramEnd"/>
      <w:r w:rsidRPr="00002E88">
        <w:t>sid</w:t>
      </w:r>
      <w:r>
        <w:t>_object</w:t>
      </w:r>
      <w:bookmarkEnd w:id="107"/>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75pt;height:258.75pt" o:ole="">
            <v:imagedata r:id="rId98" o:title=""/>
          </v:shape>
          <o:OLEObject Type="Embed" ProgID="Visio.Drawing.11" ShapeID="_x0000_i1067" DrawAspect="Content" ObjectID="_1439982973"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8" w:name="_Toc314686075"/>
      <w:proofErr w:type="gramStart"/>
      <w:r>
        <w:t>win-def:</w:t>
      </w:r>
      <w:proofErr w:type="gramEnd"/>
      <w:r>
        <w:t>SidBehaviors</w:t>
      </w:r>
      <w:bookmarkEnd w:id="108"/>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9" w:name="_Toc314686076"/>
      <w:proofErr w:type="gramStart"/>
      <w:r>
        <w:t>win-def:</w:t>
      </w:r>
      <w:proofErr w:type="gramEnd"/>
      <w:r>
        <w:t>sid_state</w:t>
      </w:r>
      <w:bookmarkEnd w:id="109"/>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35pt" o:ole="">
            <v:imagedata r:id="rId100" o:title=""/>
          </v:shape>
          <o:OLEObject Type="Embed" ProgID="Visio.Drawing.11" ShapeID="_x0000_i1068" DrawAspect="Content" ObjectID="_1439982974"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accounts should be identified by JUST 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0" w:name="_Toc314686077"/>
      <w:proofErr w:type="gramStart"/>
      <w:r w:rsidRPr="008B05C1">
        <w:t>win-sc:</w:t>
      </w:r>
      <w:proofErr w:type="gramEnd"/>
      <w:r>
        <w:t>sid_item</w:t>
      </w:r>
      <w:bookmarkEnd w:id="110"/>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65pt;height:149pt" o:ole="">
            <v:imagedata r:id="rId102" o:title=""/>
          </v:shape>
          <o:OLEObject Type="Embed" ProgID="Visio.Drawing.11" ShapeID="_x0000_i1069" DrawAspect="Content" ObjectID="_1439982975"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1" w:name="_Toc314686078"/>
      <w:proofErr w:type="gramStart"/>
      <w:r>
        <w:t>win-def:</w:t>
      </w:r>
      <w:proofErr w:type="gramEnd"/>
      <w:r>
        <w:t>sid_sid_test</w:t>
      </w:r>
      <w:bookmarkEnd w:id="111"/>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br/>
      </w:r>
      <w:r>
        <w:object w:dxaOrig="6449" w:dyaOrig="4431">
          <v:shape id="_x0000_i1070" type="#_x0000_t75" style="width:324.35pt;height:221pt" o:ole="">
            <v:imagedata r:id="rId104" o:title=""/>
          </v:shape>
          <o:OLEObject Type="Embed" ProgID="Visio.Drawing.11" ShapeID="_x0000_i1070" DrawAspect="Content" ObjectID="_1439982976" r:id="rId105"/>
        </w:object>
      </w:r>
    </w:p>
    <w:p w:rsidR="005551FD" w:rsidRPr="008871E8" w:rsidRDefault="005551FD" w:rsidP="00BE7B76">
      <w:pPr>
        <w:pStyle w:val="Heading3"/>
        <w:numPr>
          <w:ilvl w:val="2"/>
          <w:numId w:val="6"/>
        </w:numPr>
        <w:rPr>
          <w:rStyle w:val="Emphasis"/>
          <w:i w:val="0"/>
        </w:rPr>
      </w:pPr>
      <w:bookmarkStart w:id="112" w:name="_Toc314686079"/>
      <w:r w:rsidRPr="008871E8">
        <w:rPr>
          <w:rStyle w:val="Emphasis"/>
          <w:i w:val="0"/>
        </w:rPr>
        <w:t>Known Supported Platforms</w:t>
      </w:r>
      <w:bookmarkEnd w:id="112"/>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3" w:name="_Toc314686080"/>
      <w:proofErr w:type="gramStart"/>
      <w:r>
        <w:t>win-def:</w:t>
      </w:r>
      <w:proofErr w:type="gramEnd"/>
      <w:r w:rsidRPr="00002E88">
        <w:t>sid</w:t>
      </w:r>
      <w:r>
        <w:t>_sid_object</w:t>
      </w:r>
      <w:bookmarkEnd w:id="113"/>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1pt;height:211pt" o:ole="">
            <v:imagedata r:id="rId106" o:title=""/>
          </v:shape>
          <o:OLEObject Type="Embed" ProgID="Visio.Drawing.11" ShapeID="_x0000_i1071" DrawAspect="Content" ObjectID="_1439982977"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4" w:name="_Toc314686081"/>
      <w:proofErr w:type="gramStart"/>
      <w:r>
        <w:t>win-def:</w:t>
      </w:r>
      <w:proofErr w:type="gramEnd"/>
      <w:r>
        <w:t>SidSidBehaviors</w:t>
      </w:r>
      <w:bookmarkEnd w:id="114"/>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5" w:name="_Toc314686082"/>
      <w:proofErr w:type="gramStart"/>
      <w:r>
        <w:t>win-def:</w:t>
      </w:r>
      <w:proofErr w:type="gramEnd"/>
      <w:r>
        <w:t>sid_sid_state</w:t>
      </w:r>
      <w:bookmarkEnd w:id="115"/>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75pt" o:ole="">
            <v:imagedata r:id="rId108" o:title=""/>
          </v:shape>
          <o:OLEObject Type="Embed" ProgID="Visio.Drawing.11" ShapeID="_x0000_i1072" DrawAspect="Content" ObjectID="_1439982978"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6" w:name="_Toc314686083"/>
      <w:proofErr w:type="gramStart"/>
      <w:r w:rsidRPr="008B05C1">
        <w:t>win-sc:</w:t>
      </w:r>
      <w:proofErr w:type="gramEnd"/>
      <w:r>
        <w:t>sid_sid_item</w:t>
      </w:r>
      <w:bookmarkEnd w:id="116"/>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65pt;height:156.1pt" o:ole="">
            <v:imagedata r:id="rId110" o:title=""/>
          </v:shape>
          <o:OLEObject Type="Embed" ProgID="Visio.Drawing.11" ShapeID="_x0000_i1073" DrawAspect="Content" ObjectID="_1439982979"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7" w:name="_Toc314686084"/>
      <w:proofErr w:type="gramStart"/>
      <w:r>
        <w:t>win-def:</w:t>
      </w:r>
      <w:proofErr w:type="gramEnd"/>
      <w:r>
        <w:t>cmdlet_test</w:t>
      </w:r>
      <w:bookmarkEnd w:id="117"/>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55pt;height:191.75pt" o:ole="">
            <v:imagedata r:id="rId112" o:title=""/>
          </v:shape>
          <o:OLEObject Type="Embed" ProgID="Visio.Drawing.11" ShapeID="_x0000_i1074" DrawAspect="Content" ObjectID="_1439982980" r:id="rId113"/>
        </w:object>
      </w:r>
    </w:p>
    <w:p w:rsidR="00D86779" w:rsidRDefault="00D86779" w:rsidP="00BE7B76">
      <w:pPr>
        <w:pStyle w:val="Heading3"/>
        <w:numPr>
          <w:ilvl w:val="2"/>
          <w:numId w:val="6"/>
        </w:numPr>
        <w:rPr>
          <w:rStyle w:val="Emphasis"/>
          <w:i w:val="0"/>
        </w:rPr>
      </w:pPr>
      <w:bookmarkStart w:id="118" w:name="_Toc314686085"/>
      <w:commentRangeStart w:id="119"/>
      <w:r w:rsidRPr="00143ED0">
        <w:rPr>
          <w:rStyle w:val="Emphasis"/>
          <w:i w:val="0"/>
        </w:rPr>
        <w:t xml:space="preserve">Known </w:t>
      </w:r>
      <w:r>
        <w:rPr>
          <w:rStyle w:val="Emphasis"/>
          <w:i w:val="0"/>
        </w:rPr>
        <w:t>Supported Platforms</w:t>
      </w:r>
      <w:commentRangeEnd w:id="119"/>
      <w:r>
        <w:rPr>
          <w:rStyle w:val="CommentReference"/>
          <w:b w:val="0"/>
          <w:bCs w:val="0"/>
        </w:rPr>
        <w:commentReference w:id="119"/>
      </w:r>
      <w:bookmarkEnd w:id="118"/>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20" w:name="_Toc314686086"/>
      <w:proofErr w:type="gramStart"/>
      <w:r>
        <w:t>win-def:</w:t>
      </w:r>
      <w:proofErr w:type="gramEnd"/>
      <w:r w:rsidR="009A4C4B">
        <w:t>cmdlet</w:t>
      </w:r>
      <w:r>
        <w:t>_object</w:t>
      </w:r>
      <w:bookmarkEnd w:id="120"/>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75pt" o:ole="">
            <v:imagedata r:id="rId114" o:title=""/>
          </v:shape>
          <o:OLEObject Type="Embed" ProgID="Visio.Drawing.11" ShapeID="_x0000_i1075" DrawAspect="Content" ObjectID="_1439982981"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in order to 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1" w:name="_Toc314686087"/>
      <w:proofErr w:type="gramStart"/>
      <w:r>
        <w:t>win-def:</w:t>
      </w:r>
      <w:proofErr w:type="gramEnd"/>
      <w:r w:rsidR="00935760">
        <w:t>cmdlet</w:t>
      </w:r>
      <w:r>
        <w:t>_state</w:t>
      </w:r>
      <w:bookmarkEnd w:id="121"/>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75pt;height:209.6pt" o:ole="">
            <v:imagedata r:id="rId116" o:title=""/>
          </v:shape>
          <o:OLEObject Type="Embed" ProgID="Visio.Drawing.11" ShapeID="_x0000_i1076" DrawAspect="Content" ObjectID="_1439982982"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parameters of the cmdlet, that is, the list of properties (name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2" w:name="_Toc314686088"/>
      <w:proofErr w:type="gramStart"/>
      <w:r w:rsidRPr="008B05C1">
        <w:t>win-sc:</w:t>
      </w:r>
      <w:proofErr w:type="gramEnd"/>
      <w:r w:rsidR="007F71E3">
        <w:t>cmdlet</w:t>
      </w:r>
      <w:r>
        <w:t>_item</w:t>
      </w:r>
      <w:bookmarkEnd w:id="122"/>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1.1pt" o:ole="">
            <v:imagedata r:id="rId118" o:title=""/>
          </v:shape>
          <o:OLEObject Type="Embed" ProgID="Visio.Drawing.11" ShapeID="_x0000_i1077" DrawAspect="Content" ObjectID="_1439982983"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3" w:name="_Toc314686089"/>
      <w:proofErr w:type="gramStart"/>
      <w:r w:rsidRPr="008871E8">
        <w:t>win-def:</w:t>
      </w:r>
      <w:proofErr w:type="gramEnd"/>
      <w:r w:rsidRPr="008871E8">
        <w:t>EntityObjectGUID</w:t>
      </w:r>
      <w:r w:rsidR="007F71E3" w:rsidRPr="008871E8">
        <w:t>Type</w:t>
      </w:r>
      <w:bookmarkEnd w:id="123"/>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4" w:name="_Toc314686090"/>
      <w:proofErr w:type="gramStart"/>
      <w:r>
        <w:t>win-def:</w:t>
      </w:r>
      <w:proofErr w:type="gramEnd"/>
      <w:r>
        <w:t>EntityStateGUIDType</w:t>
      </w:r>
      <w:bookmarkEnd w:id="124"/>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5" w:name="_Toc314686091"/>
      <w:proofErr w:type="gramStart"/>
      <w:r>
        <w:t>win-sc:</w:t>
      </w:r>
      <w:proofErr w:type="gramEnd"/>
      <w:r>
        <w:t>EntityItemGUIDType</w:t>
      </w:r>
      <w:bookmarkEnd w:id="125"/>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6" w:name="_Toc314686092"/>
      <w:proofErr w:type="gramStart"/>
      <w:r>
        <w:t>win-def:</w:t>
      </w:r>
      <w:proofErr w:type="gramEnd"/>
      <w:r>
        <w:t>EntityObjectCmdletVerb</w:t>
      </w:r>
      <w:r w:rsidR="007F71E3">
        <w:t>Type</w:t>
      </w:r>
      <w:bookmarkEnd w:id="126"/>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3"/>
      <w:proofErr w:type="gramStart"/>
      <w:r>
        <w:t>win-def:</w:t>
      </w:r>
      <w:proofErr w:type="gramEnd"/>
      <w:r>
        <w:t>EntityStateCmdletVerbType</w:t>
      </w:r>
      <w:bookmarkEnd w:id="127"/>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8" w:name="_Toc314686094"/>
      <w:proofErr w:type="gramStart"/>
      <w:r>
        <w:t>win-sc:</w:t>
      </w:r>
      <w:proofErr w:type="gramEnd"/>
      <w:r w:rsidR="008873C1">
        <w:t>EntityItemCmdletVerbType</w:t>
      </w:r>
      <w:bookmarkEnd w:id="128"/>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9" w:name="_Toc314686095"/>
      <w:proofErr w:type="gramStart"/>
      <w:r w:rsidRPr="00C314AD">
        <w:t>win-def:</w:t>
      </w:r>
      <w:proofErr w:type="gramEnd"/>
      <w:r w:rsidRPr="00C314AD">
        <w:t>user_test</w:t>
      </w:r>
      <w:bookmarkEnd w:id="129"/>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95pt;height:193.2pt" o:ole="">
            <v:imagedata r:id="rId120" o:title=""/>
          </v:shape>
          <o:OLEObject Type="Embed" ProgID="Visio.Drawing.11" ShapeID="_x0000_i1078" DrawAspect="Content" ObjectID="_1439982984" r:id="rId121"/>
        </w:object>
      </w:r>
    </w:p>
    <w:p w:rsidR="00F263E8" w:rsidRPr="00213124" w:rsidRDefault="00F263E8" w:rsidP="00BE7B76">
      <w:pPr>
        <w:pStyle w:val="Heading3"/>
        <w:numPr>
          <w:ilvl w:val="2"/>
          <w:numId w:val="6"/>
        </w:numPr>
        <w:rPr>
          <w:rStyle w:val="Emphasis"/>
          <w:i w:val="0"/>
          <w:iCs w:val="0"/>
        </w:rPr>
      </w:pPr>
      <w:bookmarkStart w:id="130" w:name="_Toc314686096"/>
      <w:r w:rsidRPr="00213124">
        <w:rPr>
          <w:rStyle w:val="Emphasis"/>
          <w:i w:val="0"/>
          <w:iCs w:val="0"/>
        </w:rPr>
        <w:t>Known Supported Platforms</w:t>
      </w:r>
      <w:bookmarkEnd w:id="130"/>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1" w:name="_Toc314686097"/>
      <w:proofErr w:type="gramStart"/>
      <w:r>
        <w:t>win-def:</w:t>
      </w:r>
      <w:proofErr w:type="gramEnd"/>
      <w:r>
        <w:t>user_</w:t>
      </w:r>
      <w:r w:rsidRPr="00B429BF">
        <w:t>object</w:t>
      </w:r>
      <w:bookmarkEnd w:id="131"/>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55pt;height:209.6pt" o:ole="">
            <v:imagedata r:id="rId122" o:title=""/>
          </v:shape>
          <o:OLEObject Type="Embed" ProgID="Visio.Drawing.11" ShapeID="_x0000_i1079" DrawAspect="Content" ObjectID="_1439982985"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2" w:name="_Toc314686098"/>
      <w:proofErr w:type="gramStart"/>
      <w:r>
        <w:t>win-def:</w:t>
      </w:r>
      <w:proofErr w:type="gramEnd"/>
      <w:r>
        <w:t>user_state</w:t>
      </w:r>
      <w:bookmarkEnd w:id="132"/>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1.05pt" o:ole="">
            <v:imagedata r:id="rId124" o:title=""/>
          </v:shape>
          <o:OLEObject Type="Embed" ProgID="Visio.Drawing.11" ShapeID="_x0000_i1080" DrawAspect="Content" ObjectID="_1439982986"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particular, user 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3" w:name="_Toc314686099"/>
      <w:proofErr w:type="gramStart"/>
      <w:r>
        <w:t>win-sc:</w:t>
      </w:r>
      <w:proofErr w:type="gramEnd"/>
      <w:r>
        <w:t>user_item</w:t>
      </w:r>
      <w:bookmarkEnd w:id="133"/>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25pt;height:149.7pt" o:ole="">
            <v:imagedata r:id="rId126" o:title=""/>
          </v:shape>
          <o:OLEObject Type="Embed" ProgID="Visio.Drawing.11" ShapeID="_x0000_i1081" DrawAspect="Content" ObjectID="_1439982987"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4" w:name="_Toc314686100"/>
      <w:proofErr w:type="gramStart"/>
      <w:r>
        <w:t>win-</w:t>
      </w:r>
      <w:r w:rsidR="00243C50">
        <w:t>def</w:t>
      </w:r>
      <w:r>
        <w:t>:</w:t>
      </w:r>
      <w:proofErr w:type="gramEnd"/>
      <w:r>
        <w:t>user</w:t>
      </w:r>
      <w:r w:rsidR="00243C50">
        <w:t>_sid55</w:t>
      </w:r>
      <w:r>
        <w:t>_</w:t>
      </w:r>
      <w:r w:rsidR="00243C50">
        <w:t>test</w:t>
      </w:r>
      <w:bookmarkEnd w:id="134"/>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1pt" o:ole="">
            <v:imagedata r:id="rId128" o:title=""/>
          </v:shape>
          <o:OLEObject Type="Embed" ProgID="Visio.Drawing.11" ShapeID="_x0000_i1082" DrawAspect="Content" ObjectID="_1439982988" r:id="rId129"/>
        </w:object>
      </w:r>
    </w:p>
    <w:p w:rsidR="00F263E8" w:rsidRPr="00BE7B76" w:rsidRDefault="00F263E8" w:rsidP="00BE7B76">
      <w:pPr>
        <w:pStyle w:val="Heading3"/>
        <w:numPr>
          <w:ilvl w:val="2"/>
          <w:numId w:val="6"/>
        </w:numPr>
        <w:rPr>
          <w:rStyle w:val="Emphasis"/>
          <w:i w:val="0"/>
          <w:iCs w:val="0"/>
        </w:rPr>
      </w:pPr>
      <w:bookmarkStart w:id="135" w:name="_Toc314686101"/>
      <w:r w:rsidRPr="00BE7B76">
        <w:rPr>
          <w:rStyle w:val="Emphasis"/>
          <w:i w:val="0"/>
          <w:iCs w:val="0"/>
        </w:rPr>
        <w:t>Known Supported Platforms</w:t>
      </w:r>
      <w:bookmarkEnd w:id="135"/>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6" w:name="_Toc314686102"/>
      <w:proofErr w:type="gramStart"/>
      <w:r>
        <w:t>win-def:</w:t>
      </w:r>
      <w:proofErr w:type="gramEnd"/>
      <w:r>
        <w:t>user_sid55_</w:t>
      </w:r>
      <w:r w:rsidRPr="00B429BF">
        <w:t>object</w:t>
      </w:r>
      <w:bookmarkEnd w:id="136"/>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25pt;height:211pt" o:ole="">
            <v:imagedata r:id="rId130" o:title=""/>
          </v:shape>
          <o:OLEObject Type="Embed" ProgID="Visio.Drawing.11" ShapeID="_x0000_i1083" DrawAspect="Content" ObjectID="_1439982989"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7" w:name="_Toc314686103"/>
      <w:proofErr w:type="gramStart"/>
      <w:r>
        <w:t>win-def:</w:t>
      </w:r>
      <w:proofErr w:type="gramEnd"/>
      <w:r>
        <w:t>user_sid55_state</w:t>
      </w:r>
      <w:bookmarkEnd w:id="137"/>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75pt" o:ole="">
            <v:imagedata r:id="rId132" o:title=""/>
          </v:shape>
          <o:OLEObject Type="Embed" ProgID="Visio.Drawing.11" ShapeID="_x0000_i1084" DrawAspect="Content" ObjectID="_1439982990"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8" w:name="_Toc314686104"/>
      <w:proofErr w:type="gramStart"/>
      <w:r w:rsidRPr="00BE7B76">
        <w:t>win-sc:</w:t>
      </w:r>
      <w:proofErr w:type="gramEnd"/>
      <w:r w:rsidRPr="00BE7B76">
        <w:t>user_sid_item</w:t>
      </w:r>
      <w:bookmarkEnd w:id="138"/>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25pt;height:2in" o:ole="">
            <v:imagedata r:id="rId134" o:title=""/>
          </v:shape>
          <o:OLEObject Type="Embed" ProgID="Visio.Drawing.11" ShapeID="_x0000_i1085" DrawAspect="Content" ObjectID="_1439982991"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9" w:name="_Toc314686105"/>
      <w:proofErr w:type="gramStart"/>
      <w:r w:rsidRPr="00BE0E26">
        <w:t>win-def:</w:t>
      </w:r>
      <w:proofErr w:type="gramEnd"/>
      <w:r w:rsidRPr="00BE0E26">
        <w:t>wmi_test</w:t>
      </w:r>
      <w:bookmarkEnd w:id="139"/>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75pt" o:ole="">
            <v:imagedata r:id="rId136" o:title=""/>
          </v:shape>
          <o:OLEObject Type="Embed" ProgID="Visio.Drawing.11" ShapeID="_x0000_i1086" DrawAspect="Content" ObjectID="_1439982992" r:id="rId137"/>
        </w:object>
      </w:r>
    </w:p>
    <w:p w:rsidR="00953BEB" w:rsidRPr="00BE7B76" w:rsidRDefault="00953BEB" w:rsidP="00BE7B76">
      <w:pPr>
        <w:pStyle w:val="Heading3"/>
        <w:numPr>
          <w:ilvl w:val="2"/>
          <w:numId w:val="6"/>
        </w:numPr>
        <w:rPr>
          <w:rStyle w:val="Emphasis"/>
          <w:i w:val="0"/>
        </w:rPr>
      </w:pPr>
      <w:bookmarkStart w:id="140" w:name="_Toc314686106"/>
      <w:commentRangeStart w:id="141"/>
      <w:r w:rsidRPr="00BE7B76">
        <w:rPr>
          <w:rStyle w:val="Emphasis"/>
          <w:i w:val="0"/>
        </w:rPr>
        <w:t>Known Supported Platforms</w:t>
      </w:r>
      <w:commentRangeEnd w:id="141"/>
      <w:r>
        <w:rPr>
          <w:rStyle w:val="CommentReference"/>
          <w:b w:val="0"/>
          <w:bCs w:val="0"/>
        </w:rPr>
        <w:commentReference w:id="141"/>
      </w:r>
      <w:bookmarkEnd w:id="14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2" w:name="_Toc314686107"/>
      <w:proofErr w:type="gramStart"/>
      <w:r>
        <w:t>win-def:</w:t>
      </w:r>
      <w:proofErr w:type="gramEnd"/>
      <w:r>
        <w:t>wmi_object</w:t>
      </w:r>
      <w:bookmarkEnd w:id="142"/>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1.6pt;height:203.9pt" o:ole="">
            <v:imagedata r:id="rId138" o:title=""/>
          </v:shape>
          <o:OLEObject Type="Embed" ProgID="Visio.Drawing.11" ShapeID="_x0000_i1087" DrawAspect="Content" ObjectID="_1439982993"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3" w:name="_Toc314686108"/>
      <w:proofErr w:type="gramStart"/>
      <w:r>
        <w:t>win-def:</w:t>
      </w:r>
      <w:proofErr w:type="gramEnd"/>
      <w:r>
        <w:t>wmi_state</w:t>
      </w:r>
      <w:bookmarkEnd w:id="143"/>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4480DB2C" wp14:editId="1E650CF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4" w:name="_Toc314686109"/>
      <w:proofErr w:type="gramStart"/>
      <w:r w:rsidRPr="008B05C1">
        <w:t>win-sc:</w:t>
      </w:r>
      <w:proofErr w:type="gramEnd"/>
      <w:r>
        <w:t>wmi_item</w:t>
      </w:r>
      <w:bookmarkEnd w:id="14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39982994"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5" w:name="_Toc314686110"/>
      <w:proofErr w:type="gramStart"/>
      <w:r w:rsidRPr="009B2FD8">
        <w:t>win-def:</w:t>
      </w:r>
      <w:proofErr w:type="gramEnd"/>
      <w:r w:rsidRPr="009B2FD8">
        <w:t>group_test</w:t>
      </w:r>
      <w:bookmarkEnd w:id="145"/>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2pt" o:ole="">
            <v:imagedata r:id="rId143" o:title=""/>
          </v:shape>
          <o:OLEObject Type="Embed" ProgID="Visio.Drawing.11" ShapeID="_x0000_i1089" DrawAspect="Content" ObjectID="_1439982995" r:id="rId144"/>
        </w:object>
      </w:r>
    </w:p>
    <w:p w:rsidR="00953BEB" w:rsidRPr="00BE7B76" w:rsidRDefault="00953BEB" w:rsidP="00BE7B76">
      <w:pPr>
        <w:pStyle w:val="Heading3"/>
        <w:numPr>
          <w:ilvl w:val="2"/>
          <w:numId w:val="6"/>
        </w:numPr>
        <w:rPr>
          <w:rStyle w:val="Emphasis"/>
          <w:i w:val="0"/>
          <w:iCs w:val="0"/>
        </w:rPr>
      </w:pPr>
      <w:bookmarkStart w:id="150" w:name="_Toc314686111"/>
      <w:r w:rsidRPr="00BE7B76">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14686112"/>
      <w:proofErr w:type="gramStart"/>
      <w:r>
        <w:t>win-def:</w:t>
      </w:r>
      <w:proofErr w:type="gramEnd"/>
      <w:r>
        <w:t>group_</w:t>
      </w:r>
      <w:r w:rsidRPr="00B429BF">
        <w:t>object</w:t>
      </w:r>
      <w:bookmarkEnd w:id="151"/>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1pt" o:ole="">
            <v:imagedata r:id="rId145" o:title=""/>
          </v:shape>
          <o:OLEObject Type="Embed" ProgID="Visio.Drawing.11" ShapeID="_x0000_i1090" DrawAspect="Content" ObjectID="_1439982996"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14686113"/>
      <w:proofErr w:type="gramStart"/>
      <w:r>
        <w:t>win-def:</w:t>
      </w:r>
      <w:proofErr w:type="gramEnd"/>
      <w:r>
        <w:t>group_state</w:t>
      </w:r>
      <w:bookmarkEnd w:id="152"/>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1.75pt" o:ole="">
            <v:imagedata r:id="rId147" o:title=""/>
          </v:shape>
          <o:OLEObject Type="Embed" ProgID="Visio.Drawing.11" ShapeID="_x0000_i1091" DrawAspect="Content" ObjectID="_1439982997"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53" w:name="_Toc314686114"/>
      <w:proofErr w:type="gramStart"/>
      <w:r>
        <w:t>win-sc:</w:t>
      </w:r>
      <w:proofErr w:type="gramEnd"/>
      <w:r>
        <w:t>group_item</w:t>
      </w:r>
      <w:bookmarkEnd w:id="153"/>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39982998"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4" w:name="_Toc314686115"/>
      <w:proofErr w:type="gramStart"/>
      <w:r w:rsidRPr="00F44538">
        <w:t>win-def:</w:t>
      </w:r>
      <w:proofErr w:type="gramEnd"/>
      <w:r w:rsidRPr="00F44538">
        <w:t>group_sid_test</w:t>
      </w:r>
      <w:bookmarkEnd w:id="154"/>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75pt;height:251.65pt" o:ole="">
            <v:imagedata r:id="rId151" o:title=""/>
          </v:shape>
          <o:OLEObject Type="Embed" ProgID="Visio.Drawing.11" ShapeID="_x0000_i1093" DrawAspect="Content" ObjectID="_1439982999" r:id="rId152"/>
        </w:object>
      </w:r>
    </w:p>
    <w:p w:rsidR="00953BEB" w:rsidRPr="00E47A68" w:rsidRDefault="00953BEB" w:rsidP="00E47A68">
      <w:pPr>
        <w:pStyle w:val="Heading3"/>
        <w:numPr>
          <w:ilvl w:val="2"/>
          <w:numId w:val="6"/>
        </w:numPr>
        <w:rPr>
          <w:rStyle w:val="Emphasis"/>
          <w:i w:val="0"/>
          <w:iCs w:val="0"/>
        </w:rPr>
      </w:pPr>
      <w:bookmarkStart w:id="155" w:name="_Toc314686116"/>
      <w:r w:rsidRPr="00E47A68">
        <w:rPr>
          <w:rStyle w:val="Emphasis"/>
          <w:i w:val="0"/>
          <w:iCs w:val="0"/>
        </w:rPr>
        <w:t>Known Supported Platforms</w:t>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6" w:name="_Toc314686117"/>
      <w:proofErr w:type="gramStart"/>
      <w:r>
        <w:t>win-def:</w:t>
      </w:r>
      <w:proofErr w:type="gramEnd"/>
      <w:r>
        <w:t>group_</w:t>
      </w:r>
      <w:r w:rsidRPr="000F377F">
        <w:t>sid_</w:t>
      </w:r>
      <w:r w:rsidRPr="00B429BF">
        <w:t>object</w:t>
      </w:r>
      <w:bookmarkEnd w:id="156"/>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3.9pt" o:ole="">
            <v:imagedata r:id="rId153" o:title=""/>
          </v:shape>
          <o:OLEObject Type="Embed" ProgID="Visio.Drawing.11" ShapeID="_x0000_i1094" DrawAspect="Content" ObjectID="_1439983000"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7" w:name="_Toc314686118"/>
      <w:proofErr w:type="gramStart"/>
      <w:r>
        <w:t>win-def:</w:t>
      </w:r>
      <w:proofErr w:type="gramEnd"/>
      <w:r>
        <w:t>group_</w:t>
      </w:r>
      <w:r w:rsidRPr="000F377F">
        <w:t>sid_</w:t>
      </w:r>
      <w:r>
        <w:t>state</w:t>
      </w:r>
      <w:bookmarkEnd w:id="157"/>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9pt" o:ole="">
            <v:imagedata r:id="rId155" o:title=""/>
          </v:shape>
          <o:OLEObject Type="Embed" ProgID="Visio.Drawing.11" ShapeID="_x0000_i1095" DrawAspect="Content" ObjectID="_1439983001"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8" w:name="_Toc314686119"/>
      <w:proofErr w:type="gramStart"/>
      <w:r>
        <w:t>win-sc:</w:t>
      </w:r>
      <w:proofErr w:type="gramEnd"/>
      <w:r>
        <w:t>group_sid_item</w:t>
      </w:r>
      <w:bookmarkEnd w:id="158"/>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25pt;height:138.3pt" o:ole="">
            <v:imagedata r:id="rId157" o:title=""/>
          </v:shape>
          <o:OLEObject Type="Embed" ProgID="Visio.Drawing.11" ShapeID="_x0000_i1096" DrawAspect="Content" ObjectID="_1439983002"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9" w:name="_Toc314686120"/>
      <w:proofErr w:type="gramStart"/>
      <w:r w:rsidRPr="004508C2">
        <w:t>win-def:</w:t>
      </w:r>
      <w:proofErr w:type="gramEnd"/>
      <w:r w:rsidRPr="004508C2">
        <w:t>metabase_test</w:t>
      </w:r>
      <w:bookmarkEnd w:id="159"/>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35pt;height:180.35pt" o:ole="">
            <v:imagedata r:id="rId159" o:title=""/>
          </v:shape>
          <o:OLEObject Type="Embed" ProgID="Visio.Drawing.11" ShapeID="_x0000_i1097" DrawAspect="Content" ObjectID="_1439983003" r:id="rId160"/>
        </w:object>
      </w:r>
    </w:p>
    <w:p w:rsidR="00953BEB" w:rsidRDefault="00953BEB" w:rsidP="00E47A68">
      <w:pPr>
        <w:pStyle w:val="Heading3"/>
        <w:numPr>
          <w:ilvl w:val="2"/>
          <w:numId w:val="6"/>
        </w:numPr>
        <w:rPr>
          <w:rStyle w:val="Emphasis"/>
          <w:i w:val="0"/>
        </w:rPr>
      </w:pPr>
      <w:bookmarkStart w:id="160" w:name="_Toc314686121"/>
      <w:commentRangeStart w:id="161"/>
      <w:r w:rsidRPr="00143ED0">
        <w:rPr>
          <w:rStyle w:val="Emphasis"/>
          <w:i w:val="0"/>
        </w:rPr>
        <w:t xml:space="preserve">Known </w:t>
      </w:r>
      <w:r>
        <w:rPr>
          <w:rStyle w:val="Emphasis"/>
          <w:i w:val="0"/>
        </w:rPr>
        <w:t>Supported Platforms</w:t>
      </w:r>
      <w:commentRangeEnd w:id="161"/>
      <w:r>
        <w:rPr>
          <w:rStyle w:val="CommentReference"/>
          <w:b w:val="0"/>
          <w:bCs w:val="0"/>
        </w:rPr>
        <w:commentReference w:id="161"/>
      </w:r>
      <w:bookmarkEnd w:id="16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2" w:name="_Toc314686122"/>
      <w:proofErr w:type="gramStart"/>
      <w:r>
        <w:t>win-def:</w:t>
      </w:r>
      <w:proofErr w:type="gramEnd"/>
      <w:r>
        <w:t>metabase_object</w:t>
      </w:r>
      <w:bookmarkEnd w:id="162"/>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0.9pt;height:198.9pt" o:ole="">
            <v:imagedata r:id="rId161" o:title=""/>
          </v:shape>
          <o:OLEObject Type="Embed" ProgID="Visio.Drawing.11" ShapeID="_x0000_i1098" DrawAspect="Content" ObjectID="_1439983004"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3" w:name="_Toc314686123"/>
      <w:proofErr w:type="gramStart"/>
      <w:r>
        <w:t>win-def:</w:t>
      </w:r>
      <w:proofErr w:type="gramEnd"/>
      <w:r>
        <w:t>metabase_state</w:t>
      </w:r>
      <w:bookmarkEnd w:id="163"/>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39983005"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4"/>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4"/>
            <w:r w:rsidR="000A3527">
              <w:rPr>
                <w:rStyle w:val="CommentReference"/>
                <w:rFonts w:eastAsiaTheme="minorHAnsi"/>
                <w:lang w:bidi="ar-SA"/>
              </w:rPr>
              <w:commentReference w:id="164"/>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5" w:name="_Toc314686124"/>
      <w:proofErr w:type="gramStart"/>
      <w:r w:rsidRPr="008B05C1">
        <w:t>win-sc:</w:t>
      </w:r>
      <w:proofErr w:type="gramEnd"/>
      <w:r>
        <w:t>metabase_item</w:t>
      </w:r>
      <w:bookmarkEnd w:id="165"/>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25pt;height:156.1pt" o:ole="">
            <v:imagedata r:id="rId165" o:title=""/>
          </v:shape>
          <o:OLEObject Type="Embed" ProgID="Visio.Drawing.11" ShapeID="_x0000_i1100" DrawAspect="Content" ObjectID="_1439983006"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6"/>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6"/>
            <w:r>
              <w:rPr>
                <w:rStyle w:val="CommentReference"/>
                <w:rFonts w:eastAsiaTheme="minorHAnsi"/>
                <w:lang w:bidi="ar-SA"/>
              </w:rPr>
              <w:commentReference w:id="166"/>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7" w:name="_Toc314686125"/>
      <w:proofErr w:type="gramStart"/>
      <w:r w:rsidRPr="009F7431">
        <w:t>win-def:</w:t>
      </w:r>
      <w:proofErr w:type="gramEnd"/>
      <w:r w:rsidRPr="009F7431">
        <w:t>process_test</w:t>
      </w:r>
      <w:bookmarkEnd w:id="167"/>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25pt;height:180.35pt" o:ole="">
            <v:imagedata r:id="rId167" o:title=""/>
          </v:shape>
          <o:OLEObject Type="Embed" ProgID="Visio.Drawing.11" ShapeID="_x0000_i1101" DrawAspect="Content" ObjectID="_1439983007" r:id="rId168"/>
        </w:object>
      </w:r>
    </w:p>
    <w:p w:rsidR="00953BEB" w:rsidRPr="00E47A68" w:rsidRDefault="00953BEB" w:rsidP="00E47A68">
      <w:pPr>
        <w:pStyle w:val="Heading3"/>
        <w:numPr>
          <w:ilvl w:val="2"/>
          <w:numId w:val="6"/>
        </w:numPr>
        <w:rPr>
          <w:rStyle w:val="Emphasis"/>
          <w:i w:val="0"/>
        </w:rPr>
      </w:pPr>
      <w:bookmarkStart w:id="168" w:name="_Toc314686126"/>
      <w:commentRangeStart w:id="169"/>
      <w:r w:rsidRPr="00E47A68">
        <w:rPr>
          <w:rStyle w:val="Emphasis"/>
          <w:i w:val="0"/>
        </w:rPr>
        <w:t>Known Supported Platforms</w:t>
      </w:r>
      <w:commentRangeEnd w:id="169"/>
      <w:r>
        <w:rPr>
          <w:rStyle w:val="CommentReference"/>
          <w:b w:val="0"/>
          <w:bCs w:val="0"/>
        </w:rPr>
        <w:commentReference w:id="169"/>
      </w:r>
      <w:bookmarkEnd w:id="168"/>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70" w:name="_Toc314686127"/>
      <w:proofErr w:type="gramStart"/>
      <w:r>
        <w:t>win-def:</w:t>
      </w:r>
      <w:proofErr w:type="gramEnd"/>
      <w:r>
        <w:t>process_object</w:t>
      </w:r>
      <w:bookmarkEnd w:id="170"/>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3pt;height:197.45pt" o:ole="">
            <v:imagedata r:id="rId169" o:title=""/>
          </v:shape>
          <o:OLEObject Type="Embed" ProgID="Visio.Drawing.11" ShapeID="_x0000_i1102" DrawAspect="Content" ObjectID="_1439983008"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71" w:name="_Toc314686128"/>
      <w:proofErr w:type="gramStart"/>
      <w:r>
        <w:t>win-def:</w:t>
      </w:r>
      <w:proofErr w:type="gramEnd"/>
      <w:r>
        <w:t>process_state</w:t>
      </w:r>
      <w:bookmarkEnd w:id="171"/>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39983009"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72" w:name="_Toc314686129"/>
      <w:proofErr w:type="gramStart"/>
      <w:r w:rsidRPr="008B05C1">
        <w:t>win-sc:</w:t>
      </w:r>
      <w:proofErr w:type="gramEnd"/>
      <w:r>
        <w:t>process_item</w:t>
      </w:r>
      <w:bookmarkEnd w:id="172"/>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35pt;height:2in" o:ole="">
            <v:imagedata r:id="rId173" o:title=""/>
          </v:shape>
          <o:OLEObject Type="Embed" ProgID="Visio.Drawing.11" ShapeID="_x0000_i1104" DrawAspect="Content" ObjectID="_1439983010"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73" w:name="_Toc308163879"/>
      <w:bookmarkStart w:id="174" w:name="_Toc308440429"/>
      <w:bookmarkStart w:id="175" w:name="_Toc308440757"/>
      <w:bookmarkStart w:id="176" w:name="_Toc308440991"/>
      <w:bookmarkStart w:id="177" w:name="_Toc308532672"/>
      <w:bookmarkStart w:id="178" w:name="_Toc308557162"/>
      <w:bookmarkStart w:id="179" w:name="_Toc308163880"/>
      <w:bookmarkStart w:id="180" w:name="_Toc308440430"/>
      <w:bookmarkStart w:id="181" w:name="_Toc308440758"/>
      <w:bookmarkStart w:id="182" w:name="_Toc308440992"/>
      <w:bookmarkStart w:id="183" w:name="_Toc308532673"/>
      <w:bookmarkStart w:id="184" w:name="_Toc308557163"/>
      <w:bookmarkStart w:id="185" w:name="_Toc314686130"/>
      <w:bookmarkEnd w:id="173"/>
      <w:bookmarkEnd w:id="174"/>
      <w:bookmarkEnd w:id="175"/>
      <w:bookmarkEnd w:id="176"/>
      <w:bookmarkEnd w:id="177"/>
      <w:bookmarkEnd w:id="178"/>
      <w:bookmarkEnd w:id="179"/>
      <w:bookmarkEnd w:id="180"/>
      <w:bookmarkEnd w:id="181"/>
      <w:bookmarkEnd w:id="182"/>
      <w:bookmarkEnd w:id="183"/>
      <w:bookmarkEnd w:id="184"/>
      <w:r>
        <w:t>A</w:t>
      </w:r>
      <w:r w:rsidR="00B71DB3">
        <w:t>ppendix A</w:t>
      </w:r>
      <w:r w:rsidR="00561E3D">
        <w:t xml:space="preserve"> – Normative References</w:t>
      </w:r>
      <w:bookmarkEnd w:id="185"/>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422A9C"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422A9C"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6" w:name="_Toc278864777"/>
      <w:bookmarkStart w:id="187" w:name="_Toc314686131"/>
      <w:r>
        <w:t xml:space="preserve">Appendix B - </w:t>
      </w:r>
      <w:r w:rsidRPr="004E5F03">
        <w:t>Change Log</w:t>
      </w:r>
      <w:bookmarkEnd w:id="186"/>
      <w:bookmarkEnd w:id="187"/>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rsidR="00813735" w:rsidRDefault="0080185B" w:rsidP="0080185B">
      <w:pPr>
        <w:pStyle w:val="ListParagraph"/>
        <w:numPr>
          <w:ilvl w:val="0"/>
          <w:numId w:val="21"/>
        </w:numPr>
      </w:pPr>
      <w:r>
        <w:t>Added a sentence to the win-def</w:t>
      </w:r>
      <w:proofErr w:type="gramStart"/>
      <w:r>
        <w:t>:group</w:t>
      </w:r>
      <w:proofErr w:type="gramEnd"/>
      <w:r>
        <w:t xml:space="preserve">_test documentation that defines </w:t>
      </w:r>
      <w:r w:rsidR="001660BD">
        <w:t xml:space="preserve">the </w:t>
      </w:r>
      <w:r>
        <w:t xml:space="preserve">subgroup display type and clarifies </w:t>
      </w:r>
      <w:r w:rsidR="000607DA">
        <w:t xml:space="preserve">the </w:t>
      </w:r>
      <w:r>
        <w:t xml:space="preserve">API used to obtain it. This addresses </w:t>
      </w:r>
      <w:hyperlink r:id="rId177" w:history="1">
        <w:r w:rsidRPr="006128D8">
          <w:rPr>
            <w:rStyle w:val="Hyperlink"/>
          </w:rPr>
          <w:t>https://github.com/OVALProject/Language/issues/132</w:t>
        </w:r>
      </w:hyperlink>
      <w:r>
        <w:t>. (Section 2.95)</w:t>
      </w:r>
    </w:p>
    <w:p w:rsidR="001F7886" w:rsidRDefault="001F7886" w:rsidP="001F7886">
      <w:pPr>
        <w:pStyle w:val="ListParagraph"/>
        <w:numPr>
          <w:ilvl w:val="0"/>
          <w:numId w:val="21"/>
        </w:numPr>
      </w:pPr>
      <w:r>
        <w:t>Added new reg type entries into:</w:t>
      </w:r>
    </w:p>
    <w:p w:rsidR="001F7886" w:rsidRDefault="001F7886" w:rsidP="001F7886">
      <w:pPr>
        <w:pStyle w:val="ListParagraph"/>
        <w:numPr>
          <w:ilvl w:val="1"/>
          <w:numId w:val="21"/>
        </w:numPr>
      </w:pPr>
      <w:r>
        <w:t>win-def:entityStateRegistryTypetype description table (Section 2.22)</w:t>
      </w:r>
    </w:p>
    <w:p w:rsidR="001F7886" w:rsidRDefault="001F7886" w:rsidP="001F7886">
      <w:pPr>
        <w:pStyle w:val="ListParagraph"/>
        <w:numPr>
          <w:ilvl w:val="1"/>
          <w:numId w:val="21"/>
        </w:numPr>
      </w:pPr>
      <w:r>
        <w:t>win-sc:EntityItemRegistryTypeType description table  (Section 2.23)</w:t>
      </w:r>
    </w:p>
    <w:p w:rsidR="001F7886" w:rsidRPr="0080185B" w:rsidRDefault="001F7886" w:rsidP="001F7886">
      <w:pPr>
        <w:pStyle w:val="ListParagraph"/>
        <w:numPr>
          <w:ilvl w:val="1"/>
          <w:numId w:val="21"/>
        </w:numPr>
      </w:pPr>
      <w:hyperlink r:id="rId178" w:history="1">
        <w:r w:rsidRPr="00296C43">
          <w:rPr>
            <w:rStyle w:val="Hyperlink"/>
          </w:rPr>
          <w:t>https://github.com/OVALProject/Language/issues/102</w:t>
        </w:r>
      </w:hyperlink>
      <w:r>
        <w:t xml:space="preserve"> </w:t>
      </w: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179"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80"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8" w:name="_Toc314686132"/>
      <w:r>
        <w:t xml:space="preserve">Appendix </w:t>
      </w:r>
      <w:r w:rsidR="00B71DB3">
        <w:t>C</w:t>
      </w:r>
      <w:r>
        <w:t xml:space="preserve"> - Terms and Acronyms</w:t>
      </w:r>
      <w:bookmarkEnd w:id="188"/>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181"/>
      <w:headerReference w:type="first" r:id="rId18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4"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1"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8"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8"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0"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6"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9"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1"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6"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9"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3"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6"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8"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1"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9"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1"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1"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4"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6"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9"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422A9C">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422A9C">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422A9C"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422A9C"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422A9C"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422A9C"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422A9C"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422A9C"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422A9C"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422A9C"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A11A5C" w:rsidRDefault="00A11A5C" w:rsidP="00A11A5C">
      <w:pPr>
        <w:pStyle w:val="FootnoteText"/>
        <w:rPr>
          <w:ins w:id="146" w:author="Haynes, Dan" w:date="2013-09-04T16:16:00Z"/>
        </w:rPr>
      </w:pPr>
      <w:ins w:id="147"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rsidR="00A11A5C" w:rsidRDefault="00A11A5C" w:rsidP="00A11A5C">
      <w:pPr>
        <w:pStyle w:val="FootnoteText"/>
        <w:rPr>
          <w:ins w:id="148" w:author="Haynes, Dan" w:date="2013-09-04T16:16:00Z"/>
        </w:rPr>
      </w:pPr>
      <w:ins w:id="149"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2A9C"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2A9C" w:rsidP="00D67C77">
      <w:pPr>
        <w:pStyle w:val="FootnoteText"/>
      </w:pPr>
      <w:hyperlink r:id="rId310"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2A9C" w:rsidP="00ED23F0">
      <w:pPr>
        <w:pStyle w:val="FootnoteText"/>
      </w:pPr>
      <w:hyperlink r:id="rId313"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2A9C" w:rsidP="00ED23F0">
      <w:pPr>
        <w:pStyle w:val="FootnoteText"/>
      </w:pPr>
      <w:hyperlink r:id="rId314"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422A9C" w:rsidP="00ED23F0">
      <w:pPr>
        <w:pStyle w:val="FootnoteText"/>
      </w:pPr>
      <w:hyperlink r:id="rId315"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46523C">
      <w:t xml:space="preserve"> Revision 2</w:t>
    </w:r>
  </w:p>
  <w:p w:rsidR="00C065E8" w:rsidRDefault="00C065E8" w:rsidP="00521CF3">
    <w:pPr>
      <w:pStyle w:val="Header"/>
    </w:pPr>
    <w:r>
      <w:tab/>
    </w:r>
    <w:r>
      <w:tab/>
      <w:t xml:space="preserve">Date: </w:t>
    </w:r>
    <w:r w:rsidR="0046523C">
      <w:t>9</w:t>
    </w:r>
    <w:r w:rsidR="00025A50">
      <w:t>-2</w:t>
    </w:r>
    <w:r w:rsidR="0046523C">
      <w:t>5</w:t>
    </w:r>
    <w:r>
      <w:t>-1</w:t>
    </w:r>
    <w:r w:rsidR="00025A50">
      <w:t>3</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422A9C">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7.vsd"/><Relationship Id="rId117" Type="http://schemas.openxmlformats.org/officeDocument/2006/relationships/oleObject" Target="embeddings/Microsoft_Visio_2003-2010_Drawing52.vsd"/><Relationship Id="rId21" Type="http://schemas.openxmlformats.org/officeDocument/2006/relationships/oleObject" Target="embeddings/Microsoft_Visio_2003-2010_Drawing5.vsd"/><Relationship Id="rId42" Type="http://schemas.openxmlformats.org/officeDocument/2006/relationships/image" Target="media/image15.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38" Type="http://schemas.openxmlformats.org/officeDocument/2006/relationships/image" Target="media/image63.emf"/><Relationship Id="rId154" Type="http://schemas.openxmlformats.org/officeDocument/2006/relationships/oleObject" Target="embeddings/Microsoft_Visio_2003-2010_Drawing70.vsd"/><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Microsoft_Visio_2003-2010_Drawing78.vsd"/><Relationship Id="rId16" Type="http://schemas.openxmlformats.org/officeDocument/2006/relationships/image" Target="media/image3.emf"/><Relationship Id="rId107" Type="http://schemas.openxmlformats.org/officeDocument/2006/relationships/oleObject" Target="embeddings/Microsoft_Visio_2003-2010_Drawing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header" Target="header1.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Microsoft_Visio_2003-2010_Drawing3.vsd"/><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hyperlink" Target="https://github.com/OVALProject/Language/issues/132"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Microsoft_Visio_2003-2010_Drawing79.vsd"/><Relationship Id="rId180" Type="http://schemas.openxmlformats.org/officeDocument/2006/relationships/hyperlink" Target="https://github.com/OVALProject/Language/issues/15" TargetMode="External"/><Relationship Id="rId13" Type="http://schemas.openxmlformats.org/officeDocument/2006/relationships/oleObject" Target="embeddings/Microsoft_Visio_2003-2010_Drawing1.vsd"/><Relationship Id="rId18" Type="http://schemas.openxmlformats.org/officeDocument/2006/relationships/image" Target="media/image4.emf"/><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02" TargetMode="External"/><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 Type="http://schemas.openxmlformats.org/officeDocument/2006/relationships/oleObject" Target="embeddings/Microsoft_Visio_2003-2010_Drawing4.vsd"/><Relationship Id="rId14" Type="http://schemas.openxmlformats.org/officeDocument/2006/relationships/image" Target="media/image2.emf"/><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footnotes" Target="foot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image" Target="media/image5.emf"/><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hyperlink" Target="https://github.com/OVALProject/Language/issues/1" TargetMode="External"/><Relationship Id="rId15" Type="http://schemas.openxmlformats.org/officeDocument/2006/relationships/oleObject" Target="embeddings/Microsoft_Visio_2003-2010_Drawing2.vsd"/><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2013-09-25T00:00:00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8691EB-004E-4020-BC98-C0C2EDCCA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194</Pages>
  <Words>31608</Words>
  <Characters>180167</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211353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171</cp:revision>
  <dcterms:created xsi:type="dcterms:W3CDTF">2012-01-19T00:51:00Z</dcterms:created>
  <dcterms:modified xsi:type="dcterms:W3CDTF">2013-09-06T18:14:00Z</dcterms:modified>
</cp:coreProperties>
</file>