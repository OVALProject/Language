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14:paraId="64FD6ABE" w14:textId="77777777"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14:paraId="01B3ACEB" w14:textId="77777777"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14:paraId="14ED1B93" w14:textId="77777777"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8F4DDC7" w14:textId="77777777"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14:paraId="3E53507B" w14:textId="77777777"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674788AD" w14:textId="77777777"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14:paraId="39F8B1C0" w14:textId="77777777" w:rsidTr="00521CF3">
            <w:trPr>
              <w:trHeight w:val="360"/>
              <w:jc w:val="center"/>
            </w:trPr>
            <w:tc>
              <w:tcPr>
                <w:tcW w:w="5000" w:type="pct"/>
                <w:vAlign w:val="center"/>
              </w:tcPr>
              <w:p w14:paraId="1D434D49" w14:textId="77777777" w:rsidR="00521CF3" w:rsidRDefault="00521CF3" w:rsidP="00521CF3">
                <w:pPr>
                  <w:pStyle w:val="NoSpacing"/>
                  <w:jc w:val="center"/>
                </w:pPr>
              </w:p>
            </w:tc>
          </w:tr>
          <w:tr w:rsidR="00521CF3" w14:paraId="5561A7CD" w14:textId="77777777"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14C7F07D" w14:textId="77777777" w:rsidR="00521CF3" w:rsidRDefault="00FA6868" w:rsidP="000D0F67">
                    <w:pPr>
                      <w:pStyle w:val="NoSpacing"/>
                      <w:jc w:val="center"/>
                      <w:rPr>
                        <w:b/>
                        <w:bCs/>
                      </w:rPr>
                    </w:pPr>
                    <w:r>
                      <w:rPr>
                        <w:b/>
                        <w:bCs/>
                      </w:rPr>
                      <w:t>Danny Haynes, Stelios Melachrinoudis</w:t>
                    </w:r>
                  </w:p>
                </w:tc>
              </w:sdtContent>
            </w:sdt>
          </w:tr>
          <w:tr w:rsidR="00521CF3" w14:paraId="2EE01D18" w14:textId="77777777"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9-25T00:00:00Z">
                  <w:dateFormat w:val="M/d/yyyy"/>
                  <w:lid w:val="en-US"/>
                  <w:storeMappedDataAs w:val="dateTime"/>
                  <w:calendar w:val="gregorian"/>
                </w:date>
              </w:sdtPr>
              <w:sdtContent>
                <w:tc>
                  <w:tcPr>
                    <w:tcW w:w="5000" w:type="pct"/>
                    <w:vAlign w:val="center"/>
                  </w:tcPr>
                  <w:p w14:paraId="1E6F4CC0" w14:textId="77777777" w:rsidR="00521CF3" w:rsidRDefault="0046523C" w:rsidP="00025A50">
                    <w:pPr>
                      <w:pStyle w:val="NoSpacing"/>
                      <w:jc w:val="center"/>
                      <w:rPr>
                        <w:b/>
                        <w:bCs/>
                      </w:rPr>
                    </w:pPr>
                    <w:r>
                      <w:rPr>
                        <w:b/>
                        <w:bCs/>
                      </w:rPr>
                      <w:t>9/25/2013</w:t>
                    </w:r>
                  </w:p>
                </w:tc>
              </w:sdtContent>
            </w:sdt>
          </w:tr>
        </w:tbl>
        <w:p w14:paraId="66C8F629" w14:textId="77777777" w:rsidR="00521CF3" w:rsidRDefault="00521CF3" w:rsidP="00521CF3"/>
        <w:p w14:paraId="469877EF" w14:textId="77777777"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14:paraId="7A084ECA" w14:textId="77777777" w:rsidTr="00521CF3">
            <w:tc>
              <w:tcPr>
                <w:tcW w:w="5000" w:type="pct"/>
              </w:tcPr>
              <w:p w14:paraId="623DDB06" w14:textId="77777777"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14:paraId="2BC3A4E1" w14:textId="77777777" w:rsidR="00521CF3" w:rsidRDefault="00521CF3" w:rsidP="00521CF3"/>
        <w:p w14:paraId="0B990B35" w14:textId="77777777" w:rsidR="00521CF3" w:rsidRDefault="00521CF3" w:rsidP="00521CF3">
          <w:r>
            <w:br w:type="page"/>
          </w:r>
        </w:p>
      </w:sdtContent>
    </w:sdt>
    <w:p w14:paraId="094F9DF7" w14:textId="77777777" w:rsidR="00521CF3" w:rsidRDefault="00521CF3" w:rsidP="00521CF3">
      <w:pPr>
        <w:pStyle w:val="Heading1"/>
      </w:pPr>
      <w:bookmarkStart w:id="0" w:name="_Toc314685995"/>
      <w:r>
        <w:lastRenderedPageBreak/>
        <w:t>Acknowledgements</w:t>
      </w:r>
      <w:bookmarkEnd w:id="0"/>
    </w:p>
    <w:p w14:paraId="4E6BB890" w14:textId="77777777" w:rsidR="00521CF3" w:rsidRDefault="00521CF3" w:rsidP="00521CF3">
      <w:pPr>
        <w:pStyle w:val="Heading1"/>
      </w:pPr>
      <w:bookmarkStart w:id="1" w:name="_Toc314685996"/>
      <w:r>
        <w:t>Trademark Information</w:t>
      </w:r>
      <w:bookmarkEnd w:id="1"/>
    </w:p>
    <w:p w14:paraId="1594501F" w14:textId="77777777" w:rsidR="00521CF3" w:rsidRDefault="00521CF3" w:rsidP="00521CF3">
      <w:r>
        <w:t>OVAL and the OVAL logo are registered trademarks of The MITRE Corporation. All other trademarks are the property of their respective owners.</w:t>
      </w:r>
    </w:p>
    <w:p w14:paraId="75D266A3" w14:textId="77777777" w:rsidR="00521CF3" w:rsidRDefault="00521CF3" w:rsidP="00521CF3">
      <w:pPr>
        <w:pStyle w:val="Heading1"/>
      </w:pPr>
      <w:bookmarkStart w:id="2" w:name="_Toc314685997"/>
      <w:r>
        <w:t>Warnings</w:t>
      </w:r>
      <w:bookmarkEnd w:id="2"/>
    </w:p>
    <w:p w14:paraId="23B86FF5" w14:textId="77777777"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14:paraId="75ABBD7A" w14:textId="77777777" w:rsidR="00521CF3" w:rsidRDefault="00521CF3" w:rsidP="00521CF3">
      <w:pPr>
        <w:pStyle w:val="Heading1"/>
      </w:pPr>
      <w:bookmarkStart w:id="3" w:name="_Toc314685998"/>
      <w:r>
        <w:t>Feedback</w:t>
      </w:r>
      <w:bookmarkEnd w:id="3"/>
    </w:p>
    <w:p w14:paraId="5890E95B" w14:textId="77777777"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14:paraId="4A552199" w14:textId="77777777" w:rsidR="00521CF3" w:rsidRDefault="00521CF3" w:rsidP="00521CF3"/>
    <w:p w14:paraId="3EF6C6BF" w14:textId="77777777" w:rsidR="00521CF3" w:rsidRDefault="00521CF3" w:rsidP="00521CF3"/>
    <w:p w14:paraId="1C3350E6" w14:textId="77777777" w:rsidR="00521CF3" w:rsidRDefault="00521CF3" w:rsidP="00521CF3"/>
    <w:p w14:paraId="77B35447" w14:textId="77777777" w:rsidR="00521CF3" w:rsidRDefault="00521CF3" w:rsidP="00521CF3"/>
    <w:p w14:paraId="35B527FF" w14:textId="77777777" w:rsidR="00521CF3" w:rsidRDefault="00521CF3" w:rsidP="00521CF3"/>
    <w:p w14:paraId="01CC3363" w14:textId="77777777" w:rsidR="00521CF3" w:rsidRDefault="00521CF3" w:rsidP="00521CF3"/>
    <w:p w14:paraId="11DC16F6" w14:textId="77777777" w:rsidR="00521CF3" w:rsidRDefault="00521CF3" w:rsidP="00521CF3"/>
    <w:p w14:paraId="4369A579" w14:textId="77777777" w:rsidR="00521CF3" w:rsidRDefault="00521CF3" w:rsidP="00521CF3"/>
    <w:p w14:paraId="46FDF616" w14:textId="77777777" w:rsidR="00521CF3" w:rsidRDefault="00521CF3" w:rsidP="00521CF3"/>
    <w:p w14:paraId="17D68FBF" w14:textId="77777777"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14:paraId="1D555F7E" w14:textId="77777777" w:rsidR="00871EAA" w:rsidRDefault="00871EAA">
          <w:pPr>
            <w:pStyle w:val="TOCHeading"/>
          </w:pPr>
          <w:r>
            <w:t>Contents</w:t>
          </w:r>
        </w:p>
        <w:p w14:paraId="6F3D14BA" w14:textId="77777777"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14:paraId="15510701" w14:textId="77777777" w:rsidR="007A1F28" w:rsidRDefault="001A1B66">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14:paraId="60866656" w14:textId="77777777" w:rsidR="007A1F28" w:rsidRDefault="001A1B66">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14:paraId="1F10DB31" w14:textId="77777777" w:rsidR="007A1F28" w:rsidRDefault="001A1B66">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14:paraId="64B5BA7E" w14:textId="77777777" w:rsidR="007A1F28" w:rsidRDefault="001A1B66">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14:paraId="2AC06FDB" w14:textId="77777777" w:rsidR="007A1F28" w:rsidRDefault="001A1B66">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14:paraId="338FF69B" w14:textId="77777777" w:rsidR="007A1F28" w:rsidRDefault="001A1B66">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14:paraId="34F46E2D" w14:textId="77777777" w:rsidR="007A1F28" w:rsidRDefault="001A1B66">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14:paraId="20339455" w14:textId="77777777" w:rsidR="007A1F28" w:rsidRDefault="001A1B66">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14:paraId="75CE4E80" w14:textId="77777777" w:rsidR="007A1F28" w:rsidRDefault="001A1B66">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14:paraId="06A68B99" w14:textId="77777777" w:rsidR="007A1F28" w:rsidRDefault="001A1B66">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14:paraId="3E46333D" w14:textId="77777777" w:rsidR="007A1F28" w:rsidRDefault="001A1B66">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14:paraId="26289004" w14:textId="77777777" w:rsidR="007A1F28" w:rsidRDefault="001A1B66">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14:paraId="7D29AFA8" w14:textId="77777777" w:rsidR="007A1F28" w:rsidRDefault="001A1B66">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14:paraId="4344C7CD" w14:textId="77777777" w:rsidR="007A1F28" w:rsidRDefault="001A1B66">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14:paraId="40B1E268" w14:textId="77777777" w:rsidR="007A1F28" w:rsidRDefault="001A1B66">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14:paraId="03478EF2" w14:textId="77777777" w:rsidR="007A1F28" w:rsidRDefault="001A1B66">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14:paraId="6B438140" w14:textId="77777777" w:rsidR="007A1F28" w:rsidRDefault="001A1B66">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14:paraId="17C25BF5" w14:textId="77777777" w:rsidR="007A1F28" w:rsidRDefault="001A1B66">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14:paraId="164E792F" w14:textId="77777777" w:rsidR="007A1F28" w:rsidRDefault="001A1B66">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14:paraId="5B8BB5DF" w14:textId="77777777" w:rsidR="007A1F28" w:rsidRDefault="001A1B66">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14:paraId="19CD15E3" w14:textId="77777777" w:rsidR="007A1F28" w:rsidRDefault="001A1B66">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14:paraId="6BCD7230" w14:textId="77777777" w:rsidR="007A1F28" w:rsidRDefault="001A1B66">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14:paraId="43A29BA4" w14:textId="77777777" w:rsidR="007A1F28" w:rsidRDefault="001A1B66">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14:paraId="5039B453" w14:textId="77777777" w:rsidR="007A1F28" w:rsidRDefault="001A1B66">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14:paraId="50C7B482" w14:textId="77777777" w:rsidR="007A1F28" w:rsidRDefault="001A1B66">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14:paraId="1864CFB2" w14:textId="77777777" w:rsidR="007A1F28" w:rsidRDefault="001A1B66">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14:paraId="6E80ABCA" w14:textId="77777777" w:rsidR="007A1F28" w:rsidRDefault="001A1B66">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14:paraId="594B5333" w14:textId="77777777" w:rsidR="007A1F28" w:rsidRDefault="001A1B66">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14:paraId="39C3BE3E" w14:textId="77777777" w:rsidR="007A1F28" w:rsidRDefault="001A1B66">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14:paraId="25662DE3" w14:textId="77777777" w:rsidR="007A1F28" w:rsidRDefault="001A1B66">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14:paraId="5BFB1D61" w14:textId="77777777" w:rsidR="007A1F28" w:rsidRDefault="001A1B66">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14:paraId="4BA2E9C1" w14:textId="77777777" w:rsidR="007A1F28" w:rsidRDefault="001A1B66">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14:paraId="43EE70F2" w14:textId="77777777" w:rsidR="007A1F28" w:rsidRDefault="001A1B66">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14:paraId="2D6FD9F8" w14:textId="77777777" w:rsidR="007A1F28" w:rsidRDefault="001A1B66">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14:paraId="3709C1B5" w14:textId="77777777" w:rsidR="007A1F28" w:rsidRDefault="001A1B66">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14:paraId="0C590297" w14:textId="77777777" w:rsidR="007A1F28" w:rsidRDefault="001A1B66">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14:paraId="4DC5196C" w14:textId="77777777" w:rsidR="007A1F28" w:rsidRDefault="001A1B66">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14:paraId="1D6D116A" w14:textId="77777777" w:rsidR="007A1F28" w:rsidRDefault="001A1B66">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14:paraId="7C41C66D" w14:textId="77777777" w:rsidR="007A1F28" w:rsidRDefault="001A1B66">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14:paraId="02664946" w14:textId="77777777" w:rsidR="007A1F28" w:rsidRDefault="001A1B66">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14:paraId="2915B7B5" w14:textId="77777777" w:rsidR="007A1F28" w:rsidRDefault="001A1B66">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14:paraId="413553DA" w14:textId="77777777" w:rsidR="007A1F28" w:rsidRDefault="001A1B66">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14:paraId="35DEAC69" w14:textId="77777777" w:rsidR="007A1F28" w:rsidRDefault="001A1B66">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14:paraId="3A89064C" w14:textId="77777777" w:rsidR="007A1F28" w:rsidRDefault="001A1B66">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14:paraId="35C35665" w14:textId="77777777" w:rsidR="007A1F28" w:rsidRDefault="001A1B66">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14:paraId="21D630CB" w14:textId="77777777" w:rsidR="007A1F28" w:rsidRDefault="001A1B66">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14:paraId="311A95E4" w14:textId="77777777" w:rsidR="007A1F28" w:rsidRDefault="001A1B66">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14:paraId="63F523DE" w14:textId="77777777" w:rsidR="007A1F28" w:rsidRDefault="001A1B66">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14:paraId="4E6DE5E5" w14:textId="77777777" w:rsidR="007A1F28" w:rsidRDefault="001A1B66">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14:paraId="691971C2" w14:textId="77777777" w:rsidR="007A1F28" w:rsidRDefault="001A1B66">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14:paraId="102E0B14" w14:textId="77777777" w:rsidR="007A1F28" w:rsidRDefault="001A1B66">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14:paraId="516BAB72" w14:textId="77777777" w:rsidR="007A1F28" w:rsidRDefault="001A1B66">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14:paraId="2A9D228F" w14:textId="77777777" w:rsidR="007A1F28" w:rsidRDefault="001A1B66">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14:paraId="6943A23C" w14:textId="77777777" w:rsidR="007A1F28" w:rsidRDefault="001A1B66">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14:paraId="62B3D347" w14:textId="77777777" w:rsidR="007A1F28" w:rsidRDefault="001A1B66">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14:paraId="27BD31D2" w14:textId="77777777" w:rsidR="007A1F28" w:rsidRDefault="001A1B66">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14:paraId="202D15C4" w14:textId="77777777" w:rsidR="007A1F28" w:rsidRDefault="001A1B66">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14:paraId="7CA8B6D3" w14:textId="77777777" w:rsidR="007A1F28" w:rsidRDefault="001A1B66">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14:paraId="6F7AA673" w14:textId="77777777" w:rsidR="007A1F28" w:rsidRDefault="001A1B66">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14:paraId="4F5075E6" w14:textId="77777777" w:rsidR="007A1F28" w:rsidRDefault="001A1B66">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14:paraId="5CC7D697" w14:textId="77777777" w:rsidR="007A1F28" w:rsidRDefault="001A1B66">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14:paraId="7980371E" w14:textId="77777777" w:rsidR="007A1F28" w:rsidRDefault="001A1B66">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14:paraId="46CF790D" w14:textId="77777777" w:rsidR="007A1F28" w:rsidRDefault="001A1B66">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14:paraId="2063CB01" w14:textId="77777777" w:rsidR="007A1F28" w:rsidRDefault="001A1B66">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14:paraId="2F6FB2B1" w14:textId="77777777" w:rsidR="007A1F28" w:rsidRDefault="001A1B66">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14:paraId="6B26F528" w14:textId="77777777" w:rsidR="007A1F28" w:rsidRDefault="001A1B66">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14:paraId="5097FCF6" w14:textId="77777777" w:rsidR="007A1F28" w:rsidRDefault="001A1B66">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14:paraId="71D045E7" w14:textId="77777777" w:rsidR="007A1F28" w:rsidRDefault="001A1B66">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14:paraId="5E169545" w14:textId="77777777" w:rsidR="007A1F28" w:rsidRDefault="001A1B66">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14:paraId="236956B4" w14:textId="77777777" w:rsidR="007A1F28" w:rsidRDefault="001A1B66">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14:paraId="1B2FFAAE" w14:textId="77777777" w:rsidR="007A1F28" w:rsidRDefault="001A1B66">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14:paraId="1AB09D09" w14:textId="77777777" w:rsidR="007A1F28" w:rsidRDefault="001A1B66">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14:paraId="0485221D" w14:textId="77777777" w:rsidR="007A1F28" w:rsidRDefault="001A1B66">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14:paraId="027A5CB9" w14:textId="77777777" w:rsidR="007A1F28" w:rsidRDefault="001A1B66">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14:paraId="2B43E2CD" w14:textId="77777777" w:rsidR="007A1F28" w:rsidRDefault="001A1B66">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14:paraId="666091CA" w14:textId="77777777" w:rsidR="007A1F28" w:rsidRDefault="001A1B66">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14:paraId="21C5CF85" w14:textId="77777777" w:rsidR="007A1F28" w:rsidRDefault="001A1B66">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14:paraId="3CB6F2B0" w14:textId="77777777" w:rsidR="007A1F28" w:rsidRDefault="001A1B66">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14:paraId="51892DD1" w14:textId="77777777" w:rsidR="007A1F28" w:rsidRDefault="001A1B66">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14:paraId="16AF89A3" w14:textId="77777777" w:rsidR="007A1F28" w:rsidRDefault="001A1B66">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14:paraId="673FFC77" w14:textId="77777777" w:rsidR="007A1F28" w:rsidRDefault="001A1B66">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14:paraId="1CC561A9" w14:textId="77777777" w:rsidR="007A1F28" w:rsidRDefault="001A1B66">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14:paraId="5B40509B" w14:textId="77777777" w:rsidR="007A1F28" w:rsidRDefault="001A1B66">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14:paraId="4D613DB3" w14:textId="77777777" w:rsidR="007A1F28" w:rsidRDefault="001A1B66">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14:paraId="2688CB61" w14:textId="77777777" w:rsidR="007A1F28" w:rsidRDefault="001A1B66">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14:paraId="68EF096C" w14:textId="77777777" w:rsidR="007A1F28" w:rsidRDefault="001A1B66">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14:paraId="3549757D" w14:textId="77777777" w:rsidR="007A1F28" w:rsidRDefault="001A1B66">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14:paraId="5E2CFC8C" w14:textId="77777777" w:rsidR="007A1F28" w:rsidRDefault="001A1B66">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14:paraId="7EE17347" w14:textId="77777777" w:rsidR="007A1F28" w:rsidRDefault="001A1B66">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14:paraId="2A1064A1" w14:textId="77777777" w:rsidR="007A1F28" w:rsidRDefault="001A1B66">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14:paraId="51F13573" w14:textId="77777777" w:rsidR="007A1F28" w:rsidRDefault="001A1B66">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14:paraId="2D9C6920" w14:textId="77777777" w:rsidR="007A1F28" w:rsidRDefault="001A1B66">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14:paraId="6479BD20" w14:textId="77777777" w:rsidR="007A1F28" w:rsidRDefault="001A1B66">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14:paraId="2D595FEC" w14:textId="77777777" w:rsidR="007A1F28" w:rsidRDefault="001A1B66">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14:paraId="58C1BEC5" w14:textId="77777777" w:rsidR="007A1F28" w:rsidRDefault="001A1B66">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14:paraId="1BC063D6" w14:textId="77777777" w:rsidR="007A1F28" w:rsidRDefault="001A1B66">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14:paraId="3EC2BB2B" w14:textId="77777777" w:rsidR="007A1F28" w:rsidRDefault="001A1B66">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14:paraId="4F9343D3" w14:textId="77777777" w:rsidR="007A1F28" w:rsidRDefault="001A1B66">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14:paraId="5F9DE25F" w14:textId="77777777" w:rsidR="007A1F28" w:rsidRDefault="001A1B66">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14:paraId="470245DB" w14:textId="77777777" w:rsidR="007A1F28" w:rsidRDefault="001A1B66">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14:paraId="3D3EB940" w14:textId="77777777" w:rsidR="007A1F28" w:rsidRDefault="001A1B66">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14:paraId="2A55AC29" w14:textId="77777777" w:rsidR="007A1F28" w:rsidRDefault="001A1B66">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14:paraId="33BA678E" w14:textId="77777777" w:rsidR="007A1F28" w:rsidRDefault="001A1B66">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14:paraId="11237114" w14:textId="77777777" w:rsidR="007A1F28" w:rsidRDefault="001A1B66">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14:paraId="17B5D27A" w14:textId="77777777" w:rsidR="007A1F28" w:rsidRDefault="001A1B66">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14:paraId="35584D5D" w14:textId="77777777" w:rsidR="007A1F28" w:rsidRDefault="001A1B66">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14:paraId="179CC7B9" w14:textId="77777777" w:rsidR="007A1F28" w:rsidRDefault="001A1B66">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14:paraId="74A6BD00" w14:textId="77777777" w:rsidR="007A1F28" w:rsidRDefault="001A1B66">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14:paraId="3BAD9D11" w14:textId="77777777" w:rsidR="007A1F28" w:rsidRDefault="001A1B66">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14:paraId="0E6F5697" w14:textId="77777777" w:rsidR="007A1F28" w:rsidRDefault="001A1B66">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14:paraId="6059A849" w14:textId="77777777" w:rsidR="007A1F28" w:rsidRDefault="001A1B66">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14:paraId="6A99D2A8" w14:textId="77777777" w:rsidR="007A1F28" w:rsidRDefault="001A1B66">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14:paraId="2A336494" w14:textId="77777777" w:rsidR="007A1F28" w:rsidRDefault="001A1B66">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14:paraId="10A64AAD" w14:textId="77777777" w:rsidR="007A1F28" w:rsidRDefault="001A1B66">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14:paraId="568B7835" w14:textId="77777777" w:rsidR="007A1F28" w:rsidRDefault="001A1B66">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14:paraId="3F8F6D49" w14:textId="77777777" w:rsidR="007A1F28" w:rsidRDefault="001A1B66">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14:paraId="7C604FCD" w14:textId="77777777" w:rsidR="007A1F28" w:rsidRDefault="001A1B66">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14:paraId="15E253DA" w14:textId="77777777" w:rsidR="007A1F28" w:rsidRDefault="001A1B66">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14:paraId="26B786B9" w14:textId="77777777" w:rsidR="007A1F28" w:rsidRDefault="001A1B66">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14:paraId="69B82758" w14:textId="77777777" w:rsidR="007A1F28" w:rsidRDefault="001A1B66">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14:paraId="58CA4764" w14:textId="77777777" w:rsidR="007A1F28" w:rsidRDefault="001A1B66">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14:paraId="63219ACC" w14:textId="77777777" w:rsidR="007A1F28" w:rsidRDefault="001A1B66">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14:paraId="1B3C6B4A" w14:textId="77777777" w:rsidR="007A1F28" w:rsidRDefault="001A1B66">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14:paraId="77ECADED" w14:textId="77777777" w:rsidR="007A1F28" w:rsidRDefault="001A1B66">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14:paraId="4DD95834" w14:textId="77777777" w:rsidR="007A1F28" w:rsidRDefault="001A1B66">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14:paraId="2619AD84" w14:textId="77777777" w:rsidR="007A1F28" w:rsidRDefault="001A1B66">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14:paraId="422266A3" w14:textId="77777777" w:rsidR="007A1F28" w:rsidRDefault="001A1B66">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14:paraId="3CC85235" w14:textId="77777777" w:rsidR="007A1F28" w:rsidRDefault="001A1B66">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14:paraId="6C0690AB" w14:textId="77777777" w:rsidR="007A1F28" w:rsidRDefault="001A1B66">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14:paraId="52E8F305" w14:textId="77777777" w:rsidR="007A1F28" w:rsidRDefault="001A1B66">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14:paraId="4DBFED3E" w14:textId="77777777" w:rsidR="007A1F28" w:rsidRDefault="001A1B66">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14:paraId="56FD48FA" w14:textId="77777777" w:rsidR="007A1F28" w:rsidRDefault="001A1B66">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14:paraId="4DE57669" w14:textId="77777777" w:rsidR="007A1F28" w:rsidRDefault="001A1B66">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14:paraId="76FC80F1" w14:textId="77777777" w:rsidR="007A1F28" w:rsidRDefault="001A1B66">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14:paraId="4FEBA5D8" w14:textId="77777777" w:rsidR="007A1F28" w:rsidRDefault="001A1B66">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14:paraId="1E4638E5" w14:textId="77777777" w:rsidR="007A1F28" w:rsidRDefault="001A1B66">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14:paraId="0701727A" w14:textId="77777777" w:rsidR="007A1F28" w:rsidRDefault="001A1B66">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14:paraId="5D915828" w14:textId="77777777" w:rsidR="00871EAA" w:rsidRDefault="00871EAA">
          <w:r>
            <w:rPr>
              <w:b/>
              <w:bCs/>
              <w:noProof/>
            </w:rPr>
            <w:fldChar w:fldCharType="end"/>
          </w:r>
        </w:p>
      </w:sdtContent>
    </w:sdt>
    <w:p w14:paraId="2BEFEC52" w14:textId="77777777" w:rsidR="00521CF3" w:rsidRDefault="00521CF3" w:rsidP="00BE7B76">
      <w:pPr>
        <w:pStyle w:val="Heading1"/>
        <w:numPr>
          <w:ilvl w:val="0"/>
          <w:numId w:val="4"/>
        </w:numPr>
      </w:pPr>
      <w:bookmarkStart w:id="4" w:name="_Toc314685999"/>
      <w:r>
        <w:t>Introduction</w:t>
      </w:r>
      <w:bookmarkEnd w:id="4"/>
    </w:p>
    <w:p w14:paraId="2E49CDF2" w14:textId="77777777" w:rsidR="00521CF3" w:rsidRPr="00673D19" w:rsidRDefault="002E54CA" w:rsidP="00521CF3">
      <w:pPr>
        <w:pStyle w:val="Heading2"/>
      </w:pPr>
      <w:bookmarkStart w:id="5" w:name="_Toc314686000"/>
      <w:r>
        <w:t xml:space="preserve">1.1 </w:t>
      </w:r>
      <w:r w:rsidR="00521CF3">
        <w:t>Document Conventions</w:t>
      </w:r>
      <w:bookmarkEnd w:id="5"/>
    </w:p>
    <w:p w14:paraId="606E93AE" w14:textId="77777777"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14:paraId="0D246117" w14:textId="77777777" w:rsidR="00521CF3" w:rsidRDefault="00521CF3" w:rsidP="00521CF3">
      <w:pPr>
        <w:rPr>
          <w:rFonts w:eastAsia="Times New Roman"/>
        </w:rPr>
      </w:pPr>
      <w:r>
        <w:rPr>
          <w:rFonts w:eastAsia="Times New Roman"/>
        </w:rPr>
        <w:t>The following font and font style conventions are used throughout the remainder of this document:</w:t>
      </w:r>
    </w:p>
    <w:p w14:paraId="47AD71E4" w14:textId="77777777"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14:paraId="63F71D0E" w14:textId="77777777" w:rsidR="00521CF3" w:rsidRDefault="00521CF3" w:rsidP="00521CF3">
      <w:pPr>
        <w:pStyle w:val="ListParagraph"/>
      </w:pPr>
      <w:r>
        <w:t xml:space="preserve">Example: </w:t>
      </w:r>
      <w:r w:rsidRPr="00252970">
        <w:rPr>
          <w:rFonts w:ascii="Courier New" w:hAnsi="Courier New" w:cs="Courier New"/>
        </w:rPr>
        <w:t>generator</w:t>
      </w:r>
    </w:p>
    <w:p w14:paraId="1A228B23" w14:textId="77777777"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14:paraId="3A408A84" w14:textId="77777777"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14:paraId="590ECAC2" w14:textId="77777777"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14:paraId="27856864" w14:textId="77777777"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14:paraId="44029E18" w14:textId="77777777"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14:paraId="3377C96C" w14:textId="77777777"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14:paraId="157711BF" w14:textId="77777777"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14:paraId="6A66BF02" w14:textId="77777777"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3F09A3D" w14:textId="77777777" w:rsidR="00521CF3" w:rsidRDefault="00521CF3" w:rsidP="00521CF3">
            <w:pPr>
              <w:jc w:val="center"/>
              <w:rPr>
                <w:b w:val="0"/>
                <w:bCs w:val="0"/>
              </w:rPr>
            </w:pPr>
            <w:r>
              <w:t>Data Model</w:t>
            </w:r>
          </w:p>
        </w:tc>
        <w:tc>
          <w:tcPr>
            <w:tcW w:w="1277" w:type="dxa"/>
          </w:tcPr>
          <w:p w14:paraId="1059E570"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14:paraId="63C3B3E8"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14:paraId="65D9AA4A" w14:textId="77777777"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14:paraId="21629B3B"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02BA9FAC" w14:textId="77777777" w:rsidR="00521CF3" w:rsidRDefault="00521CF3" w:rsidP="00521CF3">
            <w:r>
              <w:t>OVAL Definitions</w:t>
            </w:r>
          </w:p>
        </w:tc>
        <w:tc>
          <w:tcPr>
            <w:tcW w:w="1277" w:type="dxa"/>
          </w:tcPr>
          <w:p w14:paraId="4C8C4B32" w14:textId="77777777"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14:paraId="3D2DA278" w14:textId="77777777"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14:paraId="1ABEB641" w14:textId="77777777"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14:paraId="1007A825"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5EE9E213" w14:textId="77777777" w:rsidR="00521CF3" w:rsidRDefault="00521CF3" w:rsidP="00521CF3">
            <w:r>
              <w:t>OVAL System Characteristics</w:t>
            </w:r>
          </w:p>
        </w:tc>
        <w:tc>
          <w:tcPr>
            <w:tcW w:w="1277" w:type="dxa"/>
          </w:tcPr>
          <w:p w14:paraId="4D92E338"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14:paraId="1723BFE6" w14:textId="77777777"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14:paraId="5185AB40" w14:textId="77777777"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14:paraId="51092344" w14:textId="77777777"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0CA4A84" w14:textId="77777777" w:rsidR="001C3C16" w:rsidRDefault="001C3C16" w:rsidP="00521CF3">
            <w:r>
              <w:t>Windows Definitions</w:t>
            </w:r>
          </w:p>
        </w:tc>
        <w:tc>
          <w:tcPr>
            <w:tcW w:w="1277" w:type="dxa"/>
          </w:tcPr>
          <w:p w14:paraId="3B9970D6" w14:textId="77777777"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14:paraId="088A9524" w14:textId="77777777"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14:paraId="47883FEC" w14:textId="77777777"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14:paraId="438DD43E" w14:textId="77777777" w:rsidTr="004A31A8">
        <w:tc>
          <w:tcPr>
            <w:cnfStyle w:val="001000000000" w:firstRow="0" w:lastRow="0" w:firstColumn="1" w:lastColumn="0" w:oddVBand="0" w:evenVBand="0" w:oddHBand="0" w:evenHBand="0" w:firstRowFirstColumn="0" w:firstRowLastColumn="0" w:lastRowFirstColumn="0" w:lastRowLastColumn="0"/>
            <w:tcW w:w="1758" w:type="dxa"/>
          </w:tcPr>
          <w:p w14:paraId="669ABC12" w14:textId="77777777" w:rsidR="001C3C16" w:rsidRDefault="001C3C16" w:rsidP="00521CF3">
            <w:r>
              <w:t>Windows System Characteristics</w:t>
            </w:r>
          </w:p>
        </w:tc>
        <w:tc>
          <w:tcPr>
            <w:tcW w:w="1277" w:type="dxa"/>
          </w:tcPr>
          <w:p w14:paraId="592DEC9C" w14:textId="77777777"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14:paraId="51DAEFFE" w14:textId="77777777"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14:paraId="5735BC83" w14:textId="77777777"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14:paraId="33142285" w14:textId="77777777" w:rsidR="00521CF3" w:rsidRDefault="00521CF3" w:rsidP="00521CF3"/>
    <w:p w14:paraId="267D138C" w14:textId="77777777"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14:paraId="2763A36C" w14:textId="77777777"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14:paraId="34813D9A" w14:textId="77777777"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14:paraId="5D250ED7" w14:textId="77777777" w:rsidR="00521CF3" w:rsidRDefault="00521CF3" w:rsidP="00BE7B76">
      <w:pPr>
        <w:pStyle w:val="ListParagraph"/>
        <w:numPr>
          <w:ilvl w:val="0"/>
          <w:numId w:val="1"/>
        </w:numPr>
      </w:pPr>
      <w:r>
        <w:lastRenderedPageBreak/>
        <w:t>Section 1 – Introduction</w:t>
      </w:r>
    </w:p>
    <w:p w14:paraId="71B73C66" w14:textId="77777777" w:rsidR="00521CF3" w:rsidRPr="000A06E8" w:rsidRDefault="00521CF3" w:rsidP="00BE7B76">
      <w:pPr>
        <w:pStyle w:val="ListParagraph"/>
        <w:numPr>
          <w:ilvl w:val="0"/>
          <w:numId w:val="1"/>
        </w:numPr>
      </w:pPr>
      <w:r w:rsidRPr="007C5160">
        <w:t xml:space="preserve">Section 2  – </w:t>
      </w:r>
      <w:r>
        <w:t>OVAL Language Windows Component Model</w:t>
      </w:r>
    </w:p>
    <w:p w14:paraId="1D94FD48" w14:textId="77777777" w:rsidR="00521CF3" w:rsidRDefault="00521CF3" w:rsidP="00BE7B76">
      <w:pPr>
        <w:pStyle w:val="ListParagraph"/>
        <w:numPr>
          <w:ilvl w:val="0"/>
          <w:numId w:val="1"/>
        </w:numPr>
      </w:pPr>
      <w:r>
        <w:t xml:space="preserve">Appendix A </w:t>
      </w:r>
      <w:r w:rsidRPr="00D829F3">
        <w:t>–</w:t>
      </w:r>
      <w:r>
        <w:t xml:space="preserve"> References</w:t>
      </w:r>
    </w:p>
    <w:p w14:paraId="77C5801B" w14:textId="77777777" w:rsidR="00521CF3" w:rsidRDefault="00521CF3" w:rsidP="00BE7B76">
      <w:pPr>
        <w:pStyle w:val="ListParagraph"/>
        <w:numPr>
          <w:ilvl w:val="0"/>
          <w:numId w:val="1"/>
        </w:numPr>
      </w:pPr>
      <w:r>
        <w:t xml:space="preserve">Appendix B </w:t>
      </w:r>
      <w:r w:rsidRPr="00D829F3">
        <w:t>–</w:t>
      </w:r>
      <w:r>
        <w:t xml:space="preserve"> Change Log</w:t>
      </w:r>
    </w:p>
    <w:p w14:paraId="6ED07A8D" w14:textId="77777777" w:rsidR="00521CF3" w:rsidRPr="00D829F3" w:rsidRDefault="00521CF3" w:rsidP="00BE7B76">
      <w:pPr>
        <w:pStyle w:val="ListParagraph"/>
        <w:numPr>
          <w:ilvl w:val="0"/>
          <w:numId w:val="1"/>
        </w:numPr>
      </w:pPr>
      <w:r>
        <w:t xml:space="preserve">Appendix C </w:t>
      </w:r>
      <w:r w:rsidRPr="00D829F3">
        <w:t>–</w:t>
      </w:r>
      <w:r>
        <w:t xml:space="preserve"> Terms and Acronyms</w:t>
      </w:r>
    </w:p>
    <w:p w14:paraId="4EFA5F0B" w14:textId="77777777"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14:paraId="761D1185" w14:textId="77777777" w:rsidR="00BF6B1F" w:rsidRPr="00BF6B1F" w:rsidRDefault="00BF6B1F" w:rsidP="004A31A8">
      <w:r>
        <w:t>The OVAL Language Windows Component Data Model is the platform-specific extension of the OVAL Language Data Model for Microsoft Windows operating systems.</w:t>
      </w:r>
    </w:p>
    <w:p w14:paraId="54360411" w14:textId="77777777" w:rsidR="00EB5CBD" w:rsidRDefault="00EB5CBD" w:rsidP="00BE7B76">
      <w:pPr>
        <w:pStyle w:val="Heading2"/>
        <w:numPr>
          <w:ilvl w:val="1"/>
          <w:numId w:val="5"/>
        </w:numPr>
      </w:pPr>
      <w:bookmarkStart w:id="8" w:name="_Toc314686003"/>
      <w:r>
        <w:t>Data Model Conventions</w:t>
      </w:r>
      <w:bookmarkEnd w:id="8"/>
    </w:p>
    <w:p w14:paraId="3746D79E" w14:textId="77777777" w:rsidR="00EB5CBD" w:rsidRPr="00EB5CBD" w:rsidRDefault="00EB5CBD" w:rsidP="004A31A8">
      <w:r>
        <w:t>This document follows the data model conventions described in Section 4.1 of the OVAL Language Specification.</w:t>
      </w:r>
    </w:p>
    <w:p w14:paraId="33CAA144" w14:textId="77777777"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proofErr w:type="gramStart"/>
      <w:r>
        <w:t>win</w:t>
      </w:r>
      <w:proofErr w:type="gramEnd"/>
      <w:r>
        <w:t>-def:file_test</w:t>
      </w:r>
      <w:bookmarkEnd w:id="11"/>
    </w:p>
    <w:p w14:paraId="7F997182" w14:textId="77777777"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14:paraId="3CA49731" w14:textId="77777777" w:rsidR="00792765" w:rsidRDefault="00792765" w:rsidP="00792765">
      <w:pPr>
        <w:jc w:val="center"/>
      </w:pPr>
      <w:r>
        <w:object w:dxaOrig="6708" w:dyaOrig="4336" w14:anchorId="24918A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5pt;height:3in" o:ole="">
            <v:imagedata r:id="rId12" o:title=""/>
          </v:shape>
          <o:OLEObject Type="Embed" ProgID="Visio.Drawing.11" ShapeID="_x0000_i1025" DrawAspect="Content" ObjectID="_1322040720" r:id="rId13"/>
        </w:object>
      </w:r>
    </w:p>
    <w:p w14:paraId="1148FC29" w14:textId="77777777"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14:paraId="37FE5DB4" w14:textId="77777777" w:rsidR="00792765" w:rsidRDefault="00792765" w:rsidP="00BE7B76">
      <w:pPr>
        <w:pStyle w:val="ListParagraph"/>
        <w:numPr>
          <w:ilvl w:val="0"/>
          <w:numId w:val="3"/>
        </w:numPr>
      </w:pPr>
      <w:r>
        <w:t>Windows XP</w:t>
      </w:r>
    </w:p>
    <w:p w14:paraId="345D8DB2" w14:textId="77777777" w:rsidR="00792765" w:rsidRDefault="00792765" w:rsidP="00BE7B76">
      <w:pPr>
        <w:pStyle w:val="ListParagraph"/>
        <w:numPr>
          <w:ilvl w:val="0"/>
          <w:numId w:val="3"/>
        </w:numPr>
      </w:pPr>
      <w:r>
        <w:t>Windows Vista</w:t>
      </w:r>
    </w:p>
    <w:p w14:paraId="0411AE33" w14:textId="77777777" w:rsidR="00792765" w:rsidRPr="00CD0931" w:rsidRDefault="00792765" w:rsidP="00BE7B76">
      <w:pPr>
        <w:pStyle w:val="ListParagraph"/>
        <w:numPr>
          <w:ilvl w:val="0"/>
          <w:numId w:val="3"/>
        </w:numPr>
      </w:pPr>
      <w:r>
        <w:t>Windows 7</w:t>
      </w:r>
    </w:p>
    <w:p w14:paraId="35548769" w14:textId="77777777" w:rsidR="00792765" w:rsidRDefault="00792765" w:rsidP="00BE7B76">
      <w:pPr>
        <w:pStyle w:val="Heading2"/>
        <w:numPr>
          <w:ilvl w:val="1"/>
          <w:numId w:val="5"/>
        </w:numPr>
      </w:pPr>
      <w:bookmarkStart w:id="14" w:name="_Toc314686006"/>
      <w:proofErr w:type="gramStart"/>
      <w:r>
        <w:lastRenderedPageBreak/>
        <w:t>win</w:t>
      </w:r>
      <w:proofErr w:type="gramEnd"/>
      <w:r>
        <w:t>-def:file_</w:t>
      </w:r>
      <w:r w:rsidRPr="00B429BF">
        <w:t>object</w:t>
      </w:r>
      <w:bookmarkEnd w:id="14"/>
    </w:p>
    <w:p w14:paraId="06DB996B" w14:textId="77777777"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14:paraId="31996248" w14:textId="77777777" w:rsidR="00792765" w:rsidRDefault="000118F1" w:rsidP="00792765">
      <w:pPr>
        <w:jc w:val="center"/>
      </w:pPr>
      <w:r>
        <w:object w:dxaOrig="6728" w:dyaOrig="4856" w14:anchorId="7E8DEED0">
          <v:shape id="_x0000_i1026" type="#_x0000_t75" style="width:335.75pt;height:247.35pt" o:ole="">
            <v:imagedata r:id="rId14" o:title=""/>
          </v:shape>
          <o:OLEObject Type="Embed" ProgID="Visio.Drawing.11" ShapeID="_x0000_i1026" DrawAspect="Content" ObjectID="_1322040721"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14:paraId="6D72ECD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5C37C6" w14:textId="77777777" w:rsidR="00792765" w:rsidRDefault="00792765" w:rsidP="009B4965">
            <w:pPr>
              <w:jc w:val="center"/>
              <w:rPr>
                <w:b w:val="0"/>
                <w:bCs w:val="0"/>
              </w:rPr>
            </w:pPr>
            <w:r>
              <w:t>Property</w:t>
            </w:r>
          </w:p>
        </w:tc>
        <w:tc>
          <w:tcPr>
            <w:tcW w:w="0" w:type="auto"/>
          </w:tcPr>
          <w:p w14:paraId="40D49C0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3773282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57D8A8C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2DCEB14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02BD83A0"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6CF4F953" w14:textId="77777777" w:rsidR="00792765" w:rsidRDefault="00792765" w:rsidP="009B4965">
            <w:r>
              <w:t>set</w:t>
            </w:r>
          </w:p>
        </w:tc>
        <w:tc>
          <w:tcPr>
            <w:tcW w:w="0" w:type="auto"/>
          </w:tcPr>
          <w:p w14:paraId="0D0DE3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68EB286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0796A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6CF2F43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14:paraId="3F8FA7D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0525BB7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14:paraId="13969DF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43650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14:paraId="12860396"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3B6F4666" w14:textId="77777777" w:rsidR="00792765" w:rsidRDefault="00792765" w:rsidP="009B4965">
            <w:r>
              <w:t>behaviors</w:t>
            </w:r>
          </w:p>
        </w:tc>
        <w:tc>
          <w:tcPr>
            <w:tcW w:w="0" w:type="auto"/>
          </w:tcPr>
          <w:p w14:paraId="36EC968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14:paraId="2D5720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0279DFC6"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14:paraId="188A73B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14:paraId="296FC8F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443C47" w14:textId="77777777" w:rsidR="00792765" w:rsidRPr="009676C4" w:rsidRDefault="00792765" w:rsidP="009B4965">
            <w:r>
              <w:t>filepath</w:t>
            </w:r>
          </w:p>
        </w:tc>
        <w:tc>
          <w:tcPr>
            <w:tcW w:w="0" w:type="auto"/>
          </w:tcPr>
          <w:p w14:paraId="66C93EC4"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179D046"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14:paraId="4937FCEC"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14:paraId="03EECE5E"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7B6F9D7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03F832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3B802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14:paraId="254E23B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1BD048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14:paraId="0B62F80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D2B1C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14:paraId="23FA51A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51BE011"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14:paraId="4E85504D"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407C7415" w14:textId="77777777" w:rsidR="00792765" w:rsidRDefault="00792765" w:rsidP="009B4965">
            <w:r>
              <w:lastRenderedPageBreak/>
              <w:t>path</w:t>
            </w:r>
          </w:p>
        </w:tc>
        <w:tc>
          <w:tcPr>
            <w:tcW w:w="0" w:type="auto"/>
          </w:tcPr>
          <w:p w14:paraId="017E1BC1" w14:textId="77777777"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DFB7196"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1241635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14:paraId="718D738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5A95B0D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3BAF491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E937DF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14:paraId="0B53AC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40E2A9B"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14:paraId="10009FA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668B90" w14:textId="77777777" w:rsidR="00792765" w:rsidRDefault="00792765" w:rsidP="009B4965">
            <w:r>
              <w:t>filename</w:t>
            </w:r>
          </w:p>
        </w:tc>
        <w:tc>
          <w:tcPr>
            <w:tcW w:w="0" w:type="auto"/>
          </w:tcPr>
          <w:p w14:paraId="5804FB3D"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2272A9A"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14:paraId="439A2E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0D02A560"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14:paraId="398F16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41501F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E4410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14:paraId="049E684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1440D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14:paraId="400957E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17DBE77"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 xml:space="preserve">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14:paraId="61E8AAAF"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02F92A34" w14:textId="77777777" w:rsidR="00792765" w:rsidRDefault="007A1F28" w:rsidP="009B4965">
            <w:r>
              <w:lastRenderedPageBreak/>
              <w:t>F</w:t>
            </w:r>
            <w:r w:rsidR="00792765">
              <w:t>ilter</w:t>
            </w:r>
          </w:p>
        </w:tc>
        <w:tc>
          <w:tcPr>
            <w:tcW w:w="0" w:type="auto"/>
          </w:tcPr>
          <w:p w14:paraId="2BD4B5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14:paraId="1A3B3A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14:paraId="6D51DBDC"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14:paraId="786C87B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14:paraId="769FA75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65E3741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14:paraId="35E8D4BD" w14:textId="77777777" w:rsidR="00792765" w:rsidRDefault="00792765" w:rsidP="00792765"/>
    <w:p w14:paraId="40363658" w14:textId="77777777" w:rsidR="00792765" w:rsidRDefault="00792765" w:rsidP="00BE7B76">
      <w:pPr>
        <w:pStyle w:val="Heading2"/>
        <w:numPr>
          <w:ilvl w:val="1"/>
          <w:numId w:val="5"/>
        </w:numPr>
      </w:pPr>
      <w:bookmarkStart w:id="16" w:name="_Toc314686007"/>
      <w:proofErr w:type="gramStart"/>
      <w:r>
        <w:t>win</w:t>
      </w:r>
      <w:proofErr w:type="gramEnd"/>
      <w:r>
        <w:t>-def:FileBehaviors</w:t>
      </w:r>
      <w:bookmarkEnd w:id="16"/>
    </w:p>
    <w:p w14:paraId="7ACFA615" w14:textId="77777777"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14:paraId="2EA4A0F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364D9" w14:textId="77777777" w:rsidR="00792765" w:rsidRPr="00B5129E" w:rsidRDefault="00792765" w:rsidP="009B4965">
            <w:pPr>
              <w:jc w:val="center"/>
              <w:rPr>
                <w:rFonts w:cstheme="minorHAnsi"/>
                <w:b w:val="0"/>
                <w:bCs w:val="0"/>
              </w:rPr>
            </w:pPr>
            <w:r w:rsidRPr="00B5129E">
              <w:rPr>
                <w:rFonts w:cstheme="minorHAnsi"/>
              </w:rPr>
              <w:t>Attribute</w:t>
            </w:r>
          </w:p>
        </w:tc>
        <w:tc>
          <w:tcPr>
            <w:tcW w:w="0" w:type="auto"/>
          </w:tcPr>
          <w:p w14:paraId="67E09DFD"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14:paraId="2F19E5D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14:paraId="0F93A81A"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06D3924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C12F46" w14:textId="77777777" w:rsidR="00792765" w:rsidRPr="00B5129E" w:rsidRDefault="00792765" w:rsidP="009B4965">
            <w:pPr>
              <w:rPr>
                <w:rFonts w:cstheme="minorHAnsi"/>
              </w:rPr>
            </w:pPr>
            <w:r w:rsidRPr="00B5129E">
              <w:rPr>
                <w:rFonts w:cstheme="minorHAnsi"/>
              </w:rPr>
              <w:t>max_depth</w:t>
            </w:r>
          </w:p>
        </w:tc>
        <w:tc>
          <w:tcPr>
            <w:tcW w:w="0" w:type="auto"/>
          </w:tcPr>
          <w:p w14:paraId="1A3F8C10"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14:paraId="12ED10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2BA13A7B" w14:textId="77777777"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34D562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14:paraId="28EFDFDB"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56B906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14:paraId="5A908475"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53654B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14:paraId="405C027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14:paraId="24D8366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15AAC6D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39BB2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1718C4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C38737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14:paraId="0CB18E5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2AD9238"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14:paraId="27CF2B30"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1B896C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14:paraId="317DD91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3FE1E0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64BD339C"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7D9F27B8" w14:textId="77777777" w:rsidR="00792765" w:rsidRPr="00B5129E" w:rsidRDefault="00792765" w:rsidP="009B4965">
            <w:pPr>
              <w:rPr>
                <w:rFonts w:cstheme="minorHAnsi"/>
              </w:rPr>
            </w:pPr>
            <w:r w:rsidRPr="00B5129E">
              <w:rPr>
                <w:rFonts w:cstheme="minorHAnsi"/>
              </w:rPr>
              <w:t>recurse_direction</w:t>
            </w:r>
          </w:p>
        </w:tc>
        <w:tc>
          <w:tcPr>
            <w:tcW w:w="0" w:type="auto"/>
          </w:tcPr>
          <w:p w14:paraId="5DC3C90F"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14:paraId="3B05312C"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14:paraId="513C2DF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CBC336D"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14:paraId="2B0D962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4345D019"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14:paraId="684D33E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14:paraId="74CE44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822B81A"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r>
              <w:rPr>
                <w:rFonts w:cstheme="minorHAnsi"/>
                <w:i/>
                <w:color w:val="000000"/>
                <w:sz w:val="24"/>
                <w:szCs w:val="24"/>
              </w:rPr>
              <w:t>'</w:t>
            </w:r>
            <w:proofErr w:type="gramEnd"/>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14:paraId="56FD760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4A5569C"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r>
              <w:rPr>
                <w:rFonts w:cstheme="minorHAnsi"/>
                <w:color w:val="000000"/>
                <w:sz w:val="24"/>
                <w:szCs w:val="24"/>
              </w:rPr>
              <w:t>'</w:t>
            </w:r>
            <w:proofErr w:type="gramEnd"/>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14:paraId="65F892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C221E00"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r>
              <w:rPr>
                <w:rFonts w:cstheme="minorHAnsi"/>
                <w:i/>
                <w:color w:val="000000"/>
                <w:sz w:val="24"/>
                <w:szCs w:val="24"/>
              </w:rPr>
              <w:t>'</w:t>
            </w:r>
            <w:proofErr w:type="gramEnd"/>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14:paraId="13E5A87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C7C9520" w14:textId="77777777"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14:paraId="0271D9CD"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3C5EEE6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71D2F9" w14:textId="77777777" w:rsidR="00792765" w:rsidRPr="00B5129E" w:rsidRDefault="00792765" w:rsidP="009B4965">
            <w:pPr>
              <w:rPr>
                <w:rFonts w:cstheme="minorHAnsi"/>
              </w:rPr>
            </w:pPr>
            <w:r w:rsidRPr="00B5129E">
              <w:rPr>
                <w:rFonts w:cstheme="minorHAnsi"/>
              </w:rPr>
              <w:lastRenderedPageBreak/>
              <w:t>recurse_file_system</w:t>
            </w:r>
          </w:p>
        </w:tc>
        <w:tc>
          <w:tcPr>
            <w:tcW w:w="0" w:type="auto"/>
          </w:tcPr>
          <w:p w14:paraId="2EB76922"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14:paraId="4D490C8D"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14:paraId="067356D7"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1D732E0"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14:paraId="07C77A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ABD7E4F"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14:paraId="22A34CA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14:paraId="6DC0861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DE54859" w14:textId="77777777"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r>
              <w:rPr>
                <w:rFonts w:cstheme="minorHAnsi"/>
                <w:i/>
                <w:color w:val="000000"/>
                <w:sz w:val="24"/>
                <w:szCs w:val="24"/>
              </w:rPr>
              <w:t>'</w:t>
            </w:r>
            <w:proofErr w:type="gramEnd"/>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14:paraId="30153B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98913D6"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roofErr w:type="gramEnd"/>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14:paraId="5ACAC5D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014C5CA"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r>
              <w:rPr>
                <w:rFonts w:cstheme="minorHAnsi"/>
                <w:i/>
                <w:color w:val="000000"/>
                <w:sz w:val="24"/>
                <w:szCs w:val="24"/>
              </w:rPr>
              <w:t>'</w:t>
            </w:r>
            <w:proofErr w:type="gramEnd"/>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14:paraId="27F4937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CC97E0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14:paraId="08F5289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023E6E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14:paraId="0C50A7B2" w14:textId="77777777" w:rsidTr="009B4965">
        <w:tc>
          <w:tcPr>
            <w:cnfStyle w:val="001000000000" w:firstRow="0" w:lastRow="0" w:firstColumn="1" w:lastColumn="0" w:oddVBand="0" w:evenVBand="0" w:oddHBand="0" w:evenHBand="0" w:firstRowFirstColumn="0" w:firstRowLastColumn="0" w:lastRowFirstColumn="0" w:lastRowLastColumn="0"/>
            <w:tcW w:w="0" w:type="auto"/>
          </w:tcPr>
          <w:p w14:paraId="20ED0398" w14:textId="77777777" w:rsidR="00792765" w:rsidRPr="00B5129E" w:rsidRDefault="00792765" w:rsidP="009B4965">
            <w:pPr>
              <w:rPr>
                <w:rFonts w:cstheme="minorHAnsi"/>
              </w:rPr>
            </w:pPr>
            <w:r w:rsidRPr="00B5129E">
              <w:rPr>
                <w:rFonts w:cstheme="minorHAnsi"/>
              </w:rPr>
              <w:t>windows_view</w:t>
            </w:r>
          </w:p>
        </w:tc>
        <w:tc>
          <w:tcPr>
            <w:tcW w:w="0" w:type="auto"/>
          </w:tcPr>
          <w:p w14:paraId="3FAFA2B4"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14:paraId="5001ADFA"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14:paraId="6B7C40CF"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8CF421B" w14:textId="77777777"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14:paraId="6227D7D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14:paraId="2D90C2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57FAF95"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14:paraId="2E7FB4C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44630D8"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14:paraId="43CCBB6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03EAF8C"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14:paraId="1FE13FC4" w14:textId="77777777"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14:paraId="1F57F4A2" w14:textId="77777777"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0D3E1E06" w14:textId="77777777" w:rsidR="00792765" w:rsidRDefault="00792765" w:rsidP="00792765"/>
    <w:p w14:paraId="23129529" w14:textId="77777777" w:rsidR="00792765" w:rsidRDefault="00792765" w:rsidP="00BE7B76">
      <w:pPr>
        <w:pStyle w:val="Heading2"/>
        <w:numPr>
          <w:ilvl w:val="1"/>
          <w:numId w:val="5"/>
        </w:numPr>
      </w:pPr>
      <w:bookmarkStart w:id="17" w:name="_Toc314686008"/>
      <w:proofErr w:type="gramStart"/>
      <w:r>
        <w:t>win</w:t>
      </w:r>
      <w:proofErr w:type="gramEnd"/>
      <w:r>
        <w:t>-def:file_state</w:t>
      </w:r>
      <w:bookmarkEnd w:id="17"/>
    </w:p>
    <w:p w14:paraId="1AF11C97" w14:textId="77777777"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14:paraId="2EE28667" w14:textId="77777777" w:rsidR="00792765" w:rsidRPr="00025742" w:rsidRDefault="00792765" w:rsidP="00792765">
      <w:pPr>
        <w:jc w:val="center"/>
      </w:pPr>
      <w:r>
        <w:object w:dxaOrig="4725" w:dyaOrig="6309" w14:anchorId="260F98C6">
          <v:shape id="_x0000_i1027" type="#_x0000_t75" style="width:233.1pt;height:317.25pt" o:ole="">
            <v:imagedata r:id="rId16" o:title=""/>
          </v:shape>
          <o:OLEObject Type="Embed" ProgID="Visio.Drawing.11" ShapeID="_x0000_i1027" DrawAspect="Content" ObjectID="_1322040722"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14:paraId="21F08410"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34AE413" w14:textId="77777777" w:rsidR="00792765" w:rsidRDefault="00792765" w:rsidP="009B4965">
            <w:pPr>
              <w:spacing w:after="200" w:line="276" w:lineRule="auto"/>
              <w:rPr>
                <w:rFonts w:eastAsiaTheme="minorHAnsi"/>
                <w:b w:val="0"/>
                <w:bCs w:val="0"/>
                <w:color w:val="auto"/>
                <w:lang w:bidi="ar-SA"/>
              </w:rPr>
            </w:pPr>
            <w:r>
              <w:t>Property</w:t>
            </w:r>
          </w:p>
        </w:tc>
        <w:tc>
          <w:tcPr>
            <w:tcW w:w="1550" w:type="pct"/>
          </w:tcPr>
          <w:p w14:paraId="2B1C91C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14:paraId="021085B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14:paraId="4EE56BF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526C5B1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704E9AB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3071E73" w14:textId="77777777" w:rsidR="00792765" w:rsidRPr="009676C4" w:rsidRDefault="00792765" w:rsidP="009B4965">
            <w:r>
              <w:t>filepath</w:t>
            </w:r>
          </w:p>
        </w:tc>
        <w:tc>
          <w:tcPr>
            <w:tcW w:w="1550" w:type="pct"/>
          </w:tcPr>
          <w:p w14:paraId="6327E3F0"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0C6056F1"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6F40C7A"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B8F95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0E6B741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B5157D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14:paraId="0AA3C9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8841FA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0FBFAAA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039A98"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14:paraId="0F0626FA"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291AAEF" w14:textId="77777777" w:rsidR="00792765" w:rsidRDefault="007A1F28" w:rsidP="009B4965">
            <w:r>
              <w:lastRenderedPageBreak/>
              <w:t>P</w:t>
            </w:r>
            <w:r w:rsidR="00792765">
              <w:t>ath</w:t>
            </w:r>
          </w:p>
        </w:tc>
        <w:tc>
          <w:tcPr>
            <w:tcW w:w="1550" w:type="pct"/>
          </w:tcPr>
          <w:p w14:paraId="7957477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245EC79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31B36BB"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60F861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3C97F83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D1B6533"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14:paraId="1255981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A12094D" w14:textId="77777777" w:rsidR="00792765" w:rsidRDefault="00792765" w:rsidP="009B4965">
            <w:r>
              <w:t>filename</w:t>
            </w:r>
          </w:p>
        </w:tc>
        <w:tc>
          <w:tcPr>
            <w:tcW w:w="1550" w:type="pct"/>
          </w:tcPr>
          <w:p w14:paraId="20FBCFE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776481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65D472FB"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24BFB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57F8475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D54219"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14:paraId="3348E8F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78B8907B" w14:textId="77777777" w:rsidR="00792765" w:rsidRDefault="00792765" w:rsidP="009B4965">
            <w:r>
              <w:t>owner</w:t>
            </w:r>
          </w:p>
        </w:tc>
        <w:tc>
          <w:tcPr>
            <w:tcW w:w="1550" w:type="pct"/>
          </w:tcPr>
          <w:p w14:paraId="5B8BAEA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18B7185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32E0192"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56FF25D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155A8C5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DC759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14:paraId="73B5C0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EAECF06"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14:paraId="1317698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F1EA9D2" w14:textId="77777777" w:rsidR="00792765" w:rsidRDefault="007A1F28" w:rsidP="009B4965">
            <w:r>
              <w:lastRenderedPageBreak/>
              <w:t>S</w:t>
            </w:r>
            <w:r w:rsidR="00792765">
              <w:t>ize</w:t>
            </w:r>
          </w:p>
        </w:tc>
        <w:tc>
          <w:tcPr>
            <w:tcW w:w="1550" w:type="pct"/>
          </w:tcPr>
          <w:p w14:paraId="26659F7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23A2E78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3B98FD56"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73B972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44233F0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736243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14:paraId="5641DD99"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438584F" w14:textId="77777777" w:rsidR="00792765" w:rsidRDefault="00792765" w:rsidP="009B4965">
            <w:r>
              <w:t>a_time</w:t>
            </w:r>
          </w:p>
        </w:tc>
        <w:tc>
          <w:tcPr>
            <w:tcW w:w="1550" w:type="pct"/>
          </w:tcPr>
          <w:p w14:paraId="00A0704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25FFC8E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60CC1F5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1DB198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1D6EDB6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E4FC2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2BAB35C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23B98B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14:paraId="235E9AD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F68102F"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14:paraId="0EC0994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7DF209B" w14:textId="77777777" w:rsidR="00792765" w:rsidRDefault="00792765" w:rsidP="009B4965">
            <w:r>
              <w:t>c_time</w:t>
            </w:r>
          </w:p>
        </w:tc>
        <w:tc>
          <w:tcPr>
            <w:tcW w:w="1550" w:type="pct"/>
          </w:tcPr>
          <w:p w14:paraId="05F2B4F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14:paraId="4B1586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13C49983"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841E29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129DEC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F91844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1C8D816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BA9F0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14:paraId="417AA08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6C5333"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14:paraId="53C69AAE"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0DC60DA5" w14:textId="77777777" w:rsidR="00792765" w:rsidRDefault="00792765" w:rsidP="009B4965">
            <w:r>
              <w:lastRenderedPageBreak/>
              <w:t>m_time</w:t>
            </w:r>
          </w:p>
        </w:tc>
        <w:tc>
          <w:tcPr>
            <w:tcW w:w="1550" w:type="pct"/>
          </w:tcPr>
          <w:p w14:paraId="0206314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14:paraId="429D75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2DBCB009"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3ABA18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103B2D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95AFBE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14:paraId="427FBD5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98F9151"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14:paraId="5FD1631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528DF47" w14:textId="77777777" w:rsidR="00792765" w:rsidRDefault="00792765" w:rsidP="009B4965">
            <w:r>
              <w:t>ms_checksum</w:t>
            </w:r>
          </w:p>
        </w:tc>
        <w:tc>
          <w:tcPr>
            <w:tcW w:w="1550" w:type="pct"/>
          </w:tcPr>
          <w:p w14:paraId="0C0A670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061E84C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BD7AF7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7C7329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6908C8C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10AA10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14:paraId="675F4D26"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14:paraId="7ED41EE1" w14:textId="77777777" w:rsidR="00792765" w:rsidRDefault="00792765" w:rsidP="009B4965">
            <w:r>
              <w:lastRenderedPageBreak/>
              <w:t>version</w:t>
            </w:r>
          </w:p>
        </w:tc>
        <w:tc>
          <w:tcPr>
            <w:tcW w:w="1550" w:type="pct"/>
          </w:tcPr>
          <w:p w14:paraId="2AB1ABA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D1300B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5D0EEDD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20C6C259"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41A8C2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097E7F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4EEC744" w14:textId="77777777"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14:paraId="611DCCC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E1F95A7" w14:textId="77777777" w:rsidR="00792765" w:rsidRDefault="00792765" w:rsidP="009B4965">
            <w:r>
              <w:t>type</w:t>
            </w:r>
          </w:p>
        </w:tc>
        <w:tc>
          <w:tcPr>
            <w:tcW w:w="1550" w:type="pct"/>
          </w:tcPr>
          <w:p w14:paraId="2CBD0242" w14:textId="77777777"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6A0C689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14:paraId="7915D8D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62CF52A"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5C641A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71D22F2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768234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14:paraId="310EBC81"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4F45EFC5" w14:textId="77777777" w:rsidR="00792765" w:rsidRDefault="00792765" w:rsidP="009B4965">
            <w:r>
              <w:t>development_class</w:t>
            </w:r>
          </w:p>
        </w:tc>
        <w:tc>
          <w:tcPr>
            <w:tcW w:w="1550" w:type="pct"/>
          </w:tcPr>
          <w:p w14:paraId="490C2D9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14:paraId="733E99B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439C6F8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36F6AB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445E55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10AF2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051CBAB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A3404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14:paraId="7898C76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2726F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14:paraId="021909C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1D62747C" w14:textId="77777777" w:rsidR="00792765" w:rsidRDefault="00792765" w:rsidP="009B4965">
            <w:r>
              <w:lastRenderedPageBreak/>
              <w:t>company</w:t>
            </w:r>
          </w:p>
        </w:tc>
        <w:tc>
          <w:tcPr>
            <w:tcW w:w="1550" w:type="pct"/>
          </w:tcPr>
          <w:p w14:paraId="651B87C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6C35734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9944049"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77314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04D6EC4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3360E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14:paraId="63586E2B"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159825C8" w14:textId="77777777" w:rsidR="00792765" w:rsidRDefault="00792765" w:rsidP="009B4965">
            <w:r>
              <w:t>internal_name</w:t>
            </w:r>
          </w:p>
        </w:tc>
        <w:tc>
          <w:tcPr>
            <w:tcW w:w="1550" w:type="pct"/>
          </w:tcPr>
          <w:p w14:paraId="08EE160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30CF765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21FAB341"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29BB967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1C8707A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3D57A8"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14:paraId="6862C89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28752EC" w14:textId="77777777" w:rsidR="00792765" w:rsidRDefault="00792765" w:rsidP="009B4965">
            <w:r>
              <w:t>language</w:t>
            </w:r>
          </w:p>
        </w:tc>
        <w:tc>
          <w:tcPr>
            <w:tcW w:w="1550" w:type="pct"/>
          </w:tcPr>
          <w:p w14:paraId="2C84F66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03EDE95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591DAE9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2BF6D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64CF62B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30B6D0A"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14:paraId="2965FD64"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30B605ED" w14:textId="77777777" w:rsidR="00792765" w:rsidRDefault="00792765" w:rsidP="009B4965">
            <w:r>
              <w:t>original_filename</w:t>
            </w:r>
          </w:p>
        </w:tc>
        <w:tc>
          <w:tcPr>
            <w:tcW w:w="1550" w:type="pct"/>
          </w:tcPr>
          <w:p w14:paraId="520E210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14:paraId="0314D6E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5185A7A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F7D609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57EECD0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F3B84E3"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14:paraId="3E6B571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8B6A1CC" w14:textId="77777777" w:rsidR="00792765" w:rsidRDefault="00792765" w:rsidP="009B4965">
            <w:r>
              <w:lastRenderedPageBreak/>
              <w:t>product_name</w:t>
            </w:r>
          </w:p>
        </w:tc>
        <w:tc>
          <w:tcPr>
            <w:tcW w:w="1550" w:type="pct"/>
          </w:tcPr>
          <w:p w14:paraId="2169D8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14:paraId="74B63F7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0EAEBFF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6106E5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6092107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E8F66E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14:paraId="6697F975" w14:textId="77777777" w:rsidTr="009B4965">
        <w:tc>
          <w:tcPr>
            <w:cnfStyle w:val="001000000000" w:firstRow="0" w:lastRow="0" w:firstColumn="1" w:lastColumn="0" w:oddVBand="0" w:evenVBand="0" w:oddHBand="0" w:evenHBand="0" w:firstRowFirstColumn="0" w:firstRowLastColumn="0" w:lastRowFirstColumn="0" w:lastRowLastColumn="0"/>
            <w:tcW w:w="1044" w:type="pct"/>
          </w:tcPr>
          <w:p w14:paraId="36F865B8" w14:textId="77777777" w:rsidR="00792765" w:rsidRDefault="00792765" w:rsidP="009B4965">
            <w:r>
              <w:t>product_version</w:t>
            </w:r>
          </w:p>
        </w:tc>
        <w:tc>
          <w:tcPr>
            <w:tcW w:w="1550" w:type="pct"/>
          </w:tcPr>
          <w:p w14:paraId="72631A4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EF53A1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14:paraId="00C1714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14:paraId="18234EC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1D9181D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722F8CE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53E6AE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14:paraId="696F661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F49D9AA" w14:textId="77777777" w:rsidR="00792765" w:rsidRDefault="00792765" w:rsidP="009B4965">
            <w:r>
              <w:t>windows_view</w:t>
            </w:r>
          </w:p>
        </w:tc>
        <w:tc>
          <w:tcPr>
            <w:tcW w:w="1550" w:type="pct"/>
          </w:tcPr>
          <w:p w14:paraId="7F3038A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77F96BA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14:paraId="36A3C6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14:paraId="4404E3D1"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14:paraId="0AA4A58A"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14:paraId="71AC5AB7" w14:textId="77777777" w:rsidR="00792765" w:rsidRDefault="00792765" w:rsidP="00BE7B76">
      <w:pPr>
        <w:pStyle w:val="Heading2"/>
        <w:numPr>
          <w:ilvl w:val="1"/>
          <w:numId w:val="5"/>
        </w:numPr>
      </w:pPr>
      <w:bookmarkStart w:id="18" w:name="_Toc314686009"/>
      <w:proofErr w:type="gramStart"/>
      <w:r>
        <w:t>win</w:t>
      </w:r>
      <w:proofErr w:type="gramEnd"/>
      <w:r>
        <w:t>-sc:file_item</w:t>
      </w:r>
      <w:bookmarkEnd w:id="18"/>
    </w:p>
    <w:p w14:paraId="7C2120ED" w14:textId="77777777"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14:paraId="1DF92D72" w14:textId="77777777" w:rsidR="00792765" w:rsidRPr="00025742" w:rsidRDefault="00792765" w:rsidP="00792765">
      <w:pPr>
        <w:jc w:val="center"/>
      </w:pPr>
      <w:r>
        <w:object w:dxaOrig="4136" w:dyaOrig="5845" w14:anchorId="3F64BD78">
          <v:shape id="_x0000_i1028" type="#_x0000_t75" style="width:203.15pt;height:293.7pt" o:ole="">
            <v:imagedata r:id="rId18" o:title=""/>
          </v:shape>
          <o:OLEObject Type="Embed" ProgID="Visio.Drawing.11" ShapeID="_x0000_i1028" DrawAspect="Content" ObjectID="_1322040723"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14:paraId="1D376369"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B511FF0" w14:textId="77777777" w:rsidR="00792765" w:rsidRDefault="00792765" w:rsidP="009B4965">
            <w:pPr>
              <w:jc w:val="center"/>
              <w:rPr>
                <w:b w:val="0"/>
                <w:bCs w:val="0"/>
              </w:rPr>
            </w:pPr>
            <w:r>
              <w:t>Property</w:t>
            </w:r>
          </w:p>
        </w:tc>
        <w:tc>
          <w:tcPr>
            <w:tcW w:w="2880" w:type="dxa"/>
          </w:tcPr>
          <w:p w14:paraId="72433CD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882BBB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6A68DFDB"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460B61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363FE75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ED63B2" w14:textId="77777777" w:rsidR="00792765" w:rsidRPr="009676C4" w:rsidRDefault="00792765" w:rsidP="009B4965">
            <w:r>
              <w:t>filepath</w:t>
            </w:r>
          </w:p>
        </w:tc>
        <w:tc>
          <w:tcPr>
            <w:tcW w:w="2880" w:type="dxa"/>
          </w:tcPr>
          <w:p w14:paraId="5E16987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23E4610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B6C1CAC"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D94AA01"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B4AD9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6175CF1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F9794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14:paraId="752334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2A05E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14:paraId="3D60858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F07832"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14:paraId="6C097604"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4C99B709" w14:textId="77777777" w:rsidR="00792765" w:rsidRDefault="00792765" w:rsidP="009B4965">
            <w:r>
              <w:lastRenderedPageBreak/>
              <w:t>path</w:t>
            </w:r>
          </w:p>
        </w:tc>
        <w:tc>
          <w:tcPr>
            <w:tcW w:w="2880" w:type="dxa"/>
          </w:tcPr>
          <w:p w14:paraId="400FBF5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372C5C1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3BD60FB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E2590C9"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230366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2EA4D1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4026C82"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14:paraId="0CCBDEC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2015989" w14:textId="77777777" w:rsidR="00792765" w:rsidRDefault="00792765" w:rsidP="009B4965">
            <w:r>
              <w:t>filename</w:t>
            </w:r>
          </w:p>
        </w:tc>
        <w:tc>
          <w:tcPr>
            <w:tcW w:w="2880" w:type="dxa"/>
          </w:tcPr>
          <w:p w14:paraId="48D4ADC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221B1F9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05984A4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3E65B4B9"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14:paraId="5ED2E28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5B48BC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0730B4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14:paraId="2883974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B4F5063"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14:paraId="4742A910"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042D3E1A" w14:textId="77777777" w:rsidR="00792765" w:rsidRDefault="00792765" w:rsidP="009B4965">
            <w:r>
              <w:t>owner</w:t>
            </w:r>
          </w:p>
        </w:tc>
        <w:tc>
          <w:tcPr>
            <w:tcW w:w="2880" w:type="dxa"/>
          </w:tcPr>
          <w:p w14:paraId="56B4107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54E84E5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F133B4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FD5BF13"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610233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14:paraId="4424546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C759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14:paraId="3ABC7C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C0CEF3B" w14:textId="77777777"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14:paraId="2BBDF46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5CA3C0" w14:textId="77777777" w:rsidR="00792765" w:rsidRDefault="00792765" w:rsidP="009B4965">
            <w:r>
              <w:lastRenderedPageBreak/>
              <w:t>size</w:t>
            </w:r>
          </w:p>
        </w:tc>
        <w:tc>
          <w:tcPr>
            <w:tcW w:w="2880" w:type="dxa"/>
          </w:tcPr>
          <w:p w14:paraId="7402ED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2F6D284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09B02882"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60EB37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14:paraId="3D084EA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2BD1AE8" w14:textId="77777777"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14:paraId="187DAC99"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155B6CA" w14:textId="77777777" w:rsidR="00792765" w:rsidRDefault="00792765" w:rsidP="009B4965">
            <w:r>
              <w:t>a_time</w:t>
            </w:r>
          </w:p>
        </w:tc>
        <w:tc>
          <w:tcPr>
            <w:tcW w:w="2880" w:type="dxa"/>
          </w:tcPr>
          <w:p w14:paraId="405223A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2A2F51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7455A6E9"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4F1209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14:paraId="017B587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FE3F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14:paraId="7BD8C80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67ECF1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14:paraId="09DCA79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116F33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14:paraId="2CFE53DC"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85329CC" w14:textId="77777777" w:rsidR="00792765" w:rsidRDefault="00792765" w:rsidP="009B4965">
            <w:r>
              <w:lastRenderedPageBreak/>
              <w:t>c_time</w:t>
            </w:r>
          </w:p>
        </w:tc>
        <w:tc>
          <w:tcPr>
            <w:tcW w:w="2880" w:type="dxa"/>
          </w:tcPr>
          <w:p w14:paraId="1977442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14:paraId="0F7DC21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668AC75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50F15A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14:paraId="5EBF4DF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C1FA8F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14:paraId="15A205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3BC4CA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14:paraId="69D4F58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9DD61D1"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14:paraId="6C70EEF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33E3FCF5" w14:textId="77777777" w:rsidR="00792765" w:rsidRDefault="00792765" w:rsidP="009B4965">
            <w:r>
              <w:t>m_time</w:t>
            </w:r>
          </w:p>
        </w:tc>
        <w:tc>
          <w:tcPr>
            <w:tcW w:w="2880" w:type="dxa"/>
          </w:tcPr>
          <w:p w14:paraId="4C6C1B4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14:paraId="6A5EFED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963FAC3"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B97F78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14:paraId="4001184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50DCC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14:paraId="7D5B55D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3F8D786"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14:paraId="527D325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38D72C5" w14:textId="77777777" w:rsidR="00792765" w:rsidRDefault="00792765" w:rsidP="009B4965">
            <w:r>
              <w:lastRenderedPageBreak/>
              <w:t>ms_checksum</w:t>
            </w:r>
          </w:p>
        </w:tc>
        <w:tc>
          <w:tcPr>
            <w:tcW w:w="2880" w:type="dxa"/>
          </w:tcPr>
          <w:p w14:paraId="2478CA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48EA6B6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6427C6A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64FCEC40"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6004F8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14:paraId="64F8E18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AF134A3"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14:paraId="1F2F24A1" w14:textId="77777777"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14:paraId="28005D37" w14:textId="77777777" w:rsidR="00792765" w:rsidRDefault="00792765" w:rsidP="009B4965">
            <w:r>
              <w:t>version</w:t>
            </w:r>
          </w:p>
        </w:tc>
        <w:tc>
          <w:tcPr>
            <w:tcW w:w="2880" w:type="dxa"/>
          </w:tcPr>
          <w:p w14:paraId="3104D0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0B6668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1088B1E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671E72E3"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62A6B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14:paraId="746E8D1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027BA9E"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14:paraId="405B582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E9CF72C" w14:textId="77777777" w:rsidR="00792765" w:rsidRDefault="00792765" w:rsidP="009B4965">
            <w:r>
              <w:t>type</w:t>
            </w:r>
          </w:p>
        </w:tc>
        <w:tc>
          <w:tcPr>
            <w:tcW w:w="2880" w:type="dxa"/>
          </w:tcPr>
          <w:p w14:paraId="16C3462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5C6700B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14:paraId="7692347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61F34225"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C3D76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14:paraId="6D0975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EFF39DB"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14:paraId="16812C67"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0B51C8F5" w14:textId="77777777" w:rsidR="00792765" w:rsidRDefault="00792765" w:rsidP="009B4965">
            <w:r>
              <w:t>development_class</w:t>
            </w:r>
          </w:p>
        </w:tc>
        <w:tc>
          <w:tcPr>
            <w:tcW w:w="2880" w:type="dxa"/>
          </w:tcPr>
          <w:p w14:paraId="5B970AF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4C8D57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55A81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5C225BB9"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D25C13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14:paraId="1C72423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663B6C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14:paraId="1A691A3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D1E67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14:paraId="2288833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A1DDBA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14:paraId="53AC584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49139DD" w14:textId="77777777" w:rsidR="00792765" w:rsidRDefault="00792765" w:rsidP="009B4965">
            <w:r>
              <w:lastRenderedPageBreak/>
              <w:t>company</w:t>
            </w:r>
          </w:p>
        </w:tc>
        <w:tc>
          <w:tcPr>
            <w:tcW w:w="2880" w:type="dxa"/>
          </w:tcPr>
          <w:p w14:paraId="0265DA4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1874C87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33B46D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418724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8E4EA0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14:paraId="60F2FF6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53C419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14:paraId="5C75241E"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5C283C4" w14:textId="77777777" w:rsidR="00792765" w:rsidRDefault="00792765" w:rsidP="009B4965">
            <w:r>
              <w:t>internal_name</w:t>
            </w:r>
          </w:p>
        </w:tc>
        <w:tc>
          <w:tcPr>
            <w:tcW w:w="2880" w:type="dxa"/>
          </w:tcPr>
          <w:p w14:paraId="6245BAF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28234C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6D27C93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A5FDAD7"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A5B2E1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14:paraId="5703125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BE3C7CF" w14:textId="77777777"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14:paraId="2BC9F4E9"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4F77D86" w14:textId="77777777" w:rsidR="00792765" w:rsidRDefault="00792765" w:rsidP="009B4965">
            <w:r>
              <w:t>language</w:t>
            </w:r>
          </w:p>
        </w:tc>
        <w:tc>
          <w:tcPr>
            <w:tcW w:w="2880" w:type="dxa"/>
          </w:tcPr>
          <w:p w14:paraId="7597435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47001DC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6A8330C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5F3728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77D60E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14:paraId="0FFBA9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4A2920E"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14:paraId="4C2595D7"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7DC54F9B" w14:textId="77777777" w:rsidR="00792765" w:rsidRDefault="00792765" w:rsidP="009B4965">
            <w:r>
              <w:lastRenderedPageBreak/>
              <w:t>original_filename</w:t>
            </w:r>
          </w:p>
        </w:tc>
        <w:tc>
          <w:tcPr>
            <w:tcW w:w="2880" w:type="dxa"/>
          </w:tcPr>
          <w:p w14:paraId="158BD9A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3129CEA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2BEAE27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6CFE0534"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81A9B4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14:paraId="5FC377D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8D846EB"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14:paraId="415923A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8F2253B" w14:textId="77777777" w:rsidR="00792765" w:rsidRDefault="00792765" w:rsidP="009B4965">
            <w:r>
              <w:t>product_name</w:t>
            </w:r>
          </w:p>
        </w:tc>
        <w:tc>
          <w:tcPr>
            <w:tcW w:w="2880" w:type="dxa"/>
          </w:tcPr>
          <w:p w14:paraId="5C8B374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14:paraId="63D384E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49DF53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7AD54FBD"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46103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14:paraId="78C345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6554C32"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14:paraId="4BA8D531" w14:textId="77777777" w:rsidTr="009B4965">
        <w:tc>
          <w:tcPr>
            <w:cnfStyle w:val="001000000000" w:firstRow="0" w:lastRow="0" w:firstColumn="1" w:lastColumn="0" w:oddVBand="0" w:evenVBand="0" w:oddHBand="0" w:evenHBand="0" w:firstRowFirstColumn="0" w:firstRowLastColumn="0" w:lastRowFirstColumn="0" w:lastRowLastColumn="0"/>
            <w:tcW w:w="1998" w:type="dxa"/>
          </w:tcPr>
          <w:p w14:paraId="13B9C9DD" w14:textId="77777777" w:rsidR="00792765" w:rsidRDefault="00792765" w:rsidP="009B4965">
            <w:r>
              <w:t>product_version</w:t>
            </w:r>
          </w:p>
        </w:tc>
        <w:tc>
          <w:tcPr>
            <w:tcW w:w="2880" w:type="dxa"/>
          </w:tcPr>
          <w:p w14:paraId="5981D0F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14:paraId="643B727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14:paraId="57A3496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2E43A5CC"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43C51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14:paraId="490EDBB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10A578" w14:textId="77777777"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14:paraId="5727817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707A885" w14:textId="77777777" w:rsidR="00792765" w:rsidRDefault="00792765" w:rsidP="009B4965">
            <w:r>
              <w:t>windows_view</w:t>
            </w:r>
          </w:p>
        </w:tc>
        <w:tc>
          <w:tcPr>
            <w:tcW w:w="2880" w:type="dxa"/>
          </w:tcPr>
          <w:p w14:paraId="6BD8C97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14:paraId="76B68BB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14:paraId="541AB41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1F7B8A48"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174C146" w14:textId="77777777"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14:paraId="219E35FB" w14:textId="77777777" w:rsidR="00792765" w:rsidRDefault="00792765" w:rsidP="00BE7B76">
      <w:pPr>
        <w:pStyle w:val="Heading2"/>
        <w:numPr>
          <w:ilvl w:val="1"/>
          <w:numId w:val="5"/>
        </w:numPr>
      </w:pPr>
      <w:bookmarkStart w:id="19" w:name="_Toc314686010"/>
      <w:proofErr w:type="gramStart"/>
      <w:r>
        <w:lastRenderedPageBreak/>
        <w:t>win</w:t>
      </w:r>
      <w:proofErr w:type="gramEnd"/>
      <w:r>
        <w:t>-def:EntityStateFileTypeType</w:t>
      </w:r>
      <w:bookmarkEnd w:id="19"/>
    </w:p>
    <w:p w14:paraId="4D8994CE" w14:textId="77777777"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14:paraId="5879446A"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321E8CA3" w14:textId="77777777"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14:paraId="59060EF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0ED0183D"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F428E2B" w14:textId="77777777" w:rsidR="00792765" w:rsidRPr="00A719C5" w:rsidRDefault="00792765" w:rsidP="009B4965">
            <w:r>
              <w:t>FILE_ATTRIBUTE_ DIRECTORY</w:t>
            </w:r>
          </w:p>
        </w:tc>
        <w:tc>
          <w:tcPr>
            <w:tcW w:w="6408" w:type="dxa"/>
            <w:tcBorders>
              <w:left w:val="single" w:sz="4" w:space="0" w:color="auto"/>
            </w:tcBorders>
          </w:tcPr>
          <w:p w14:paraId="7754E487"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2B1FC20E"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603EA61D"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5E778B16"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44630AEA"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7C645E9C" w14:textId="77777777" w:rsidR="00792765" w:rsidRDefault="00792765" w:rsidP="009B4965">
            <w:r>
              <w:t>FILE_TYPE_DISK</w:t>
            </w:r>
          </w:p>
        </w:tc>
        <w:tc>
          <w:tcPr>
            <w:tcW w:w="6408" w:type="dxa"/>
            <w:tcBorders>
              <w:left w:val="single" w:sz="4" w:space="0" w:color="auto"/>
            </w:tcBorders>
          </w:tcPr>
          <w:p w14:paraId="318E8A7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7B693D7C"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6A68D60" w14:textId="77777777" w:rsidR="00792765" w:rsidRDefault="00792765" w:rsidP="009B4965">
            <w:r>
              <w:t>FILE_TYPE_PIPE</w:t>
            </w:r>
          </w:p>
        </w:tc>
        <w:tc>
          <w:tcPr>
            <w:tcW w:w="6408" w:type="dxa"/>
            <w:tcBorders>
              <w:left w:val="single" w:sz="4" w:space="0" w:color="auto"/>
            </w:tcBorders>
          </w:tcPr>
          <w:p w14:paraId="5E8A519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44486A1D"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0F68B543" w14:textId="77777777" w:rsidR="00792765" w:rsidRDefault="00792765" w:rsidP="009B4965">
            <w:r>
              <w:t>FILE_TYPE_REMOTE</w:t>
            </w:r>
          </w:p>
        </w:tc>
        <w:tc>
          <w:tcPr>
            <w:tcW w:w="6408" w:type="dxa"/>
            <w:tcBorders>
              <w:left w:val="single" w:sz="4" w:space="0" w:color="auto"/>
            </w:tcBorders>
          </w:tcPr>
          <w:p w14:paraId="3EFE7E8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333C90DA"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291BC469" w14:textId="77777777" w:rsidR="00792765" w:rsidRDefault="00792765" w:rsidP="009B4965">
            <w:r>
              <w:t>FILE_TYPE_UNKNOWN</w:t>
            </w:r>
          </w:p>
        </w:tc>
        <w:tc>
          <w:tcPr>
            <w:tcW w:w="6408" w:type="dxa"/>
            <w:tcBorders>
              <w:left w:val="single" w:sz="4" w:space="0" w:color="auto"/>
            </w:tcBorders>
          </w:tcPr>
          <w:p w14:paraId="294ABCD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14:paraId="43345FDC"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58DCCDE" w14:textId="77777777" w:rsidR="00792765" w:rsidRPr="00BD4CA7" w:rsidRDefault="00792765" w:rsidP="009B4965">
            <w:pPr>
              <w:rPr>
                <w:i/>
              </w:rPr>
            </w:pPr>
            <w:r>
              <w:rPr>
                <w:i/>
              </w:rPr>
              <w:t>&lt;empty string&gt;</w:t>
            </w:r>
          </w:p>
        </w:tc>
        <w:tc>
          <w:tcPr>
            <w:tcW w:w="6408" w:type="dxa"/>
            <w:tcBorders>
              <w:left w:val="single" w:sz="4" w:space="0" w:color="auto"/>
            </w:tcBorders>
          </w:tcPr>
          <w:p w14:paraId="1BF93A0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4B4E46AD" w14:textId="77777777" w:rsidR="00792765" w:rsidRDefault="00792765" w:rsidP="00792765"/>
    <w:p w14:paraId="14FA26D4" w14:textId="77777777" w:rsidR="00792765" w:rsidRDefault="00792765" w:rsidP="00BE7B76">
      <w:pPr>
        <w:pStyle w:val="Heading2"/>
        <w:numPr>
          <w:ilvl w:val="1"/>
          <w:numId w:val="5"/>
        </w:numPr>
      </w:pPr>
      <w:bookmarkStart w:id="20" w:name="_Toc314686011"/>
      <w:proofErr w:type="gramStart"/>
      <w:r>
        <w:t>win</w:t>
      </w:r>
      <w:proofErr w:type="gramEnd"/>
      <w:r>
        <w:t>-sc:EntityItemFileTypeType</w:t>
      </w:r>
      <w:bookmarkEnd w:id="20"/>
    </w:p>
    <w:p w14:paraId="5BB04D89" w14:textId="77777777"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14:paraId="0F907F20" w14:textId="77777777"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14:paraId="159B554B" w14:textId="77777777" w:rsidR="00792765" w:rsidRDefault="00792765" w:rsidP="009B4965">
            <w:pPr>
              <w:rPr>
                <w:b w:val="0"/>
                <w:bCs w:val="0"/>
              </w:rPr>
            </w:pPr>
            <w:r w:rsidRPr="00A719C5">
              <w:t>Enumeration Value</w:t>
            </w:r>
          </w:p>
        </w:tc>
        <w:tc>
          <w:tcPr>
            <w:tcW w:w="6408" w:type="dxa"/>
            <w:tcBorders>
              <w:bottom w:val="single" w:sz="8" w:space="0" w:color="000000" w:themeColor="text1"/>
            </w:tcBorders>
          </w:tcPr>
          <w:p w14:paraId="0323CD8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5D7515E"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3569A241" w14:textId="77777777" w:rsidR="00792765" w:rsidRPr="00A719C5" w:rsidRDefault="00792765" w:rsidP="009B4965">
            <w:r>
              <w:t>FILE_ATTRIBUTE_DIRECTORY</w:t>
            </w:r>
          </w:p>
        </w:tc>
        <w:tc>
          <w:tcPr>
            <w:tcW w:w="6408" w:type="dxa"/>
            <w:tcBorders>
              <w:left w:val="single" w:sz="4" w:space="0" w:color="auto"/>
            </w:tcBorders>
          </w:tcPr>
          <w:p w14:paraId="308267DD"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14:paraId="2E8CEB2C"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14:paraId="005952F4" w14:textId="77777777"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14:paraId="7DCFF8E9"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14:paraId="7EE5A6CF"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F26C7D4" w14:textId="77777777" w:rsidR="00792765" w:rsidRDefault="00792765" w:rsidP="009B4965">
            <w:r>
              <w:t>FILE_TYPE_DISK</w:t>
            </w:r>
          </w:p>
        </w:tc>
        <w:tc>
          <w:tcPr>
            <w:tcW w:w="6408" w:type="dxa"/>
            <w:tcBorders>
              <w:left w:val="single" w:sz="4" w:space="0" w:color="auto"/>
            </w:tcBorders>
          </w:tcPr>
          <w:p w14:paraId="3DCD0FD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14:paraId="5EBF3FB8"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4B3D4F21" w14:textId="77777777" w:rsidR="00792765" w:rsidRDefault="00792765" w:rsidP="009B4965">
            <w:r>
              <w:t>FILE_TYPE_PIPE</w:t>
            </w:r>
          </w:p>
        </w:tc>
        <w:tc>
          <w:tcPr>
            <w:tcW w:w="6408" w:type="dxa"/>
            <w:tcBorders>
              <w:left w:val="single" w:sz="4" w:space="0" w:color="auto"/>
            </w:tcBorders>
          </w:tcPr>
          <w:p w14:paraId="0A118F9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14:paraId="53E0986E"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9FC4CD5" w14:textId="77777777" w:rsidR="00792765" w:rsidRDefault="00792765" w:rsidP="009B4965">
            <w:r>
              <w:t>FILE_TYPE_REMOTE</w:t>
            </w:r>
          </w:p>
        </w:tc>
        <w:tc>
          <w:tcPr>
            <w:tcW w:w="6408" w:type="dxa"/>
            <w:tcBorders>
              <w:left w:val="single" w:sz="4" w:space="0" w:color="auto"/>
            </w:tcBorders>
          </w:tcPr>
          <w:p w14:paraId="0F1C83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14:paraId="1F3A4F93" w14:textId="77777777"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6A449A50" w14:textId="77777777" w:rsidR="00792765" w:rsidRDefault="00792765" w:rsidP="009B4965">
            <w:r>
              <w:t>FILE_TYPE_UNKNOWN</w:t>
            </w:r>
          </w:p>
        </w:tc>
        <w:tc>
          <w:tcPr>
            <w:tcW w:w="6408" w:type="dxa"/>
            <w:tcBorders>
              <w:left w:val="single" w:sz="4" w:space="0" w:color="auto"/>
            </w:tcBorders>
          </w:tcPr>
          <w:p w14:paraId="64E0CD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14:paraId="40016D2A" w14:textId="77777777"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14:paraId="1B0B7A78" w14:textId="77777777" w:rsidR="00792765" w:rsidRPr="00BD4CA7" w:rsidRDefault="00792765" w:rsidP="009B4965">
            <w:pPr>
              <w:rPr>
                <w:i/>
              </w:rPr>
            </w:pPr>
            <w:r>
              <w:rPr>
                <w:i/>
              </w:rPr>
              <w:t>&lt;empty string&gt;</w:t>
            </w:r>
          </w:p>
        </w:tc>
        <w:tc>
          <w:tcPr>
            <w:tcW w:w="6408" w:type="dxa"/>
            <w:tcBorders>
              <w:left w:val="single" w:sz="4" w:space="0" w:color="auto"/>
            </w:tcBorders>
          </w:tcPr>
          <w:p w14:paraId="22660C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11C5CB10" w14:textId="77777777" w:rsidR="00792765" w:rsidRDefault="00792765" w:rsidP="00792765"/>
    <w:p w14:paraId="6C0BE061" w14:textId="77777777" w:rsidR="00792765" w:rsidRDefault="00792765" w:rsidP="00BE7B76">
      <w:pPr>
        <w:pStyle w:val="Heading2"/>
        <w:numPr>
          <w:ilvl w:val="1"/>
          <w:numId w:val="6"/>
        </w:numPr>
      </w:pPr>
      <w:bookmarkStart w:id="21" w:name="_Toc314686012"/>
      <w:proofErr w:type="gramStart"/>
      <w:r>
        <w:t>win</w:t>
      </w:r>
      <w:proofErr w:type="gramEnd"/>
      <w:r>
        <w:t>-def:EntityStateWindowsViewType</w:t>
      </w:r>
      <w:bookmarkEnd w:id="21"/>
    </w:p>
    <w:p w14:paraId="1EABD297" w14:textId="77777777"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14:paraId="60AD58BE"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40BAAD51"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5497DAA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19113B10"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53263D0" w14:textId="77777777" w:rsidR="00792765" w:rsidRPr="00A719C5" w:rsidRDefault="00792765" w:rsidP="009B4965">
            <w:r>
              <w:t>32_bit</w:t>
            </w:r>
          </w:p>
        </w:tc>
        <w:tc>
          <w:tcPr>
            <w:tcW w:w="0" w:type="auto"/>
            <w:tcBorders>
              <w:left w:val="single" w:sz="4" w:space="0" w:color="auto"/>
            </w:tcBorders>
          </w:tcPr>
          <w:p w14:paraId="292C06E5"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7B6CE7A6"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45138D4F"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1A20E7E4"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0799DC1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BFFB2A2" w14:textId="77777777" w:rsidR="00792765" w:rsidRPr="00BD4CA7" w:rsidRDefault="00792765" w:rsidP="009B4965">
            <w:pPr>
              <w:rPr>
                <w:i/>
              </w:rPr>
            </w:pPr>
            <w:r>
              <w:rPr>
                <w:i/>
              </w:rPr>
              <w:lastRenderedPageBreak/>
              <w:t>&lt;empty string&gt;</w:t>
            </w:r>
          </w:p>
        </w:tc>
        <w:tc>
          <w:tcPr>
            <w:tcW w:w="0" w:type="auto"/>
            <w:tcBorders>
              <w:left w:val="single" w:sz="4" w:space="0" w:color="auto"/>
            </w:tcBorders>
          </w:tcPr>
          <w:p w14:paraId="3B74B6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49E2BB6" w14:textId="77777777" w:rsidR="00792765" w:rsidRDefault="00792765" w:rsidP="00BE7B76">
      <w:pPr>
        <w:pStyle w:val="Heading2"/>
        <w:numPr>
          <w:ilvl w:val="1"/>
          <w:numId w:val="6"/>
        </w:numPr>
      </w:pPr>
      <w:bookmarkStart w:id="22" w:name="_Toc314686013"/>
      <w:proofErr w:type="gramStart"/>
      <w:r>
        <w:t>win</w:t>
      </w:r>
      <w:proofErr w:type="gramEnd"/>
      <w:r>
        <w:t>-sc:EntityItemWindowsViewType</w:t>
      </w:r>
      <w:bookmarkEnd w:id="22"/>
    </w:p>
    <w:p w14:paraId="32FFC387" w14:textId="77777777"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14:paraId="4B797AC1"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18FCE6CA" w14:textId="77777777" w:rsidR="00792765" w:rsidRDefault="00792765" w:rsidP="009B4965">
            <w:pPr>
              <w:rPr>
                <w:b w:val="0"/>
                <w:bCs w:val="0"/>
              </w:rPr>
            </w:pPr>
            <w:r w:rsidRPr="00A719C5">
              <w:t>Enumeration Value</w:t>
            </w:r>
          </w:p>
        </w:tc>
        <w:tc>
          <w:tcPr>
            <w:tcW w:w="0" w:type="auto"/>
            <w:tcBorders>
              <w:bottom w:val="single" w:sz="8" w:space="0" w:color="000000" w:themeColor="text1"/>
            </w:tcBorders>
          </w:tcPr>
          <w:p w14:paraId="392E9791"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372E879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E67193B" w14:textId="77777777" w:rsidR="00792765" w:rsidRPr="00A719C5" w:rsidRDefault="00792765" w:rsidP="009B4965">
            <w:r>
              <w:t>32_bit</w:t>
            </w:r>
          </w:p>
        </w:tc>
        <w:tc>
          <w:tcPr>
            <w:tcW w:w="0" w:type="auto"/>
            <w:tcBorders>
              <w:left w:val="single" w:sz="4" w:space="0" w:color="auto"/>
            </w:tcBorders>
          </w:tcPr>
          <w:p w14:paraId="243F9B1E"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14:paraId="7306C34D" w14:textId="77777777"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14:paraId="0F14A6D1" w14:textId="77777777"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14:paraId="2650562D"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14:paraId="771BB72E"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57F61B3" w14:textId="77777777" w:rsidR="00792765" w:rsidRPr="00BD4CA7" w:rsidRDefault="00792765" w:rsidP="009B4965">
            <w:pPr>
              <w:rPr>
                <w:i/>
              </w:rPr>
            </w:pPr>
            <w:r>
              <w:rPr>
                <w:i/>
              </w:rPr>
              <w:t>&lt;empty string&gt;</w:t>
            </w:r>
          </w:p>
        </w:tc>
        <w:tc>
          <w:tcPr>
            <w:tcW w:w="0" w:type="auto"/>
            <w:tcBorders>
              <w:left w:val="single" w:sz="4" w:space="0" w:color="auto"/>
            </w:tcBorders>
          </w:tcPr>
          <w:p w14:paraId="62D3EC4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7D4F4EAD" w14:textId="77777777"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14:paraId="668A437F" w14:textId="77777777" w:rsidR="00792765" w:rsidRDefault="00792765" w:rsidP="00792765"/>
    <w:p w14:paraId="614C5AB1" w14:textId="77777777" w:rsidR="00792765" w:rsidRDefault="00792765" w:rsidP="00792765"/>
    <w:p w14:paraId="4940264C" w14:textId="77777777" w:rsidR="00792765" w:rsidRDefault="00792765" w:rsidP="00792765"/>
    <w:p w14:paraId="3D09FDF6" w14:textId="77777777" w:rsidR="00792765" w:rsidRDefault="00792765" w:rsidP="00792765"/>
    <w:p w14:paraId="4360A3BA" w14:textId="77777777" w:rsidR="00792765" w:rsidRDefault="00792765" w:rsidP="00792765"/>
    <w:p w14:paraId="6D75FCD8" w14:textId="77777777" w:rsidR="00792765" w:rsidRDefault="00792765" w:rsidP="00792765"/>
    <w:p w14:paraId="6271E859" w14:textId="77777777" w:rsidR="00792765" w:rsidRDefault="00792765" w:rsidP="00792765"/>
    <w:p w14:paraId="46EB7E2A" w14:textId="77777777" w:rsidR="00792765" w:rsidRDefault="00792765" w:rsidP="00792765"/>
    <w:p w14:paraId="5353F74F" w14:textId="77777777" w:rsidR="00792765" w:rsidRDefault="00792765" w:rsidP="00792765"/>
    <w:p w14:paraId="57437AAC" w14:textId="77777777" w:rsidR="007A1F28" w:rsidRDefault="007A1F28" w:rsidP="00792765"/>
    <w:p w14:paraId="52C604AE" w14:textId="77777777" w:rsidR="007A1F28" w:rsidRDefault="007A1F28" w:rsidP="00792765"/>
    <w:p w14:paraId="11AE6C24" w14:textId="77777777" w:rsidR="007A1F28" w:rsidRDefault="007A1F28" w:rsidP="00792765"/>
    <w:p w14:paraId="6B776E40" w14:textId="77777777" w:rsidR="007A1F28" w:rsidRDefault="007A1F28" w:rsidP="00792765"/>
    <w:p w14:paraId="5FCD90E6" w14:textId="77777777" w:rsidR="007A1F28" w:rsidRDefault="007A1F28" w:rsidP="00792765"/>
    <w:p w14:paraId="6C3CA6F0" w14:textId="77777777" w:rsidR="007A1F28" w:rsidRDefault="007A1F28" w:rsidP="00792765"/>
    <w:p w14:paraId="6DDD27CA" w14:textId="77777777" w:rsidR="00792765" w:rsidRDefault="00792765" w:rsidP="00BE7B76">
      <w:pPr>
        <w:pStyle w:val="Heading2"/>
        <w:numPr>
          <w:ilvl w:val="1"/>
          <w:numId w:val="6"/>
        </w:numPr>
      </w:pPr>
      <w:bookmarkStart w:id="29" w:name="_Toc314686014"/>
      <w:proofErr w:type="gramStart"/>
      <w:r>
        <w:lastRenderedPageBreak/>
        <w:t>win</w:t>
      </w:r>
      <w:proofErr w:type="gramEnd"/>
      <w:r>
        <w:t>-def:registry_test</w:t>
      </w:r>
      <w:bookmarkEnd w:id="29"/>
    </w:p>
    <w:p w14:paraId="584C7215" w14:textId="77777777"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w14:anchorId="16C580C2">
          <v:shape id="_x0000_i1029" type="#_x0000_t75" style="width:317.95pt;height:180.35pt" o:ole="">
            <v:imagedata r:id="rId20" o:title=""/>
          </v:shape>
          <o:OLEObject Type="Embed" ProgID="Visio.Drawing.11" ShapeID="_x0000_i1029" DrawAspect="Content" ObjectID="_1322040724" r:id="rId21"/>
        </w:object>
      </w:r>
    </w:p>
    <w:p w14:paraId="07C179A8" w14:textId="77777777"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14:paraId="2464D655" w14:textId="77777777" w:rsidR="00792765" w:rsidRDefault="00792765" w:rsidP="00BE7B76">
      <w:pPr>
        <w:pStyle w:val="ListParagraph"/>
        <w:numPr>
          <w:ilvl w:val="0"/>
          <w:numId w:val="3"/>
        </w:numPr>
      </w:pPr>
      <w:r>
        <w:t>Windows XP</w:t>
      </w:r>
    </w:p>
    <w:p w14:paraId="4B7F4C7A" w14:textId="77777777" w:rsidR="00792765" w:rsidRDefault="00792765" w:rsidP="00BE7B76">
      <w:pPr>
        <w:pStyle w:val="ListParagraph"/>
        <w:numPr>
          <w:ilvl w:val="0"/>
          <w:numId w:val="3"/>
        </w:numPr>
      </w:pPr>
      <w:r>
        <w:t>Windows Vista</w:t>
      </w:r>
    </w:p>
    <w:p w14:paraId="6DA5B6BD" w14:textId="77777777" w:rsidR="00792765" w:rsidRPr="00CD0931" w:rsidRDefault="00792765" w:rsidP="00BE7B76">
      <w:pPr>
        <w:pStyle w:val="ListParagraph"/>
        <w:numPr>
          <w:ilvl w:val="0"/>
          <w:numId w:val="3"/>
        </w:numPr>
      </w:pPr>
      <w:r>
        <w:t>Windows 7</w:t>
      </w:r>
    </w:p>
    <w:p w14:paraId="09606960" w14:textId="77777777" w:rsidR="00792765" w:rsidRDefault="00792765" w:rsidP="00BE7B76">
      <w:pPr>
        <w:pStyle w:val="Heading2"/>
        <w:numPr>
          <w:ilvl w:val="1"/>
          <w:numId w:val="6"/>
        </w:numPr>
      </w:pPr>
      <w:bookmarkStart w:id="32" w:name="_Toc314686016"/>
      <w:proofErr w:type="gramStart"/>
      <w:r>
        <w:t>win</w:t>
      </w:r>
      <w:proofErr w:type="gramEnd"/>
      <w:r>
        <w:t>-def:registry_object</w:t>
      </w:r>
      <w:bookmarkEnd w:id="32"/>
      <w:r w:rsidDel="00341AB3">
        <w:t xml:space="preserve"> </w:t>
      </w:r>
    </w:p>
    <w:p w14:paraId="52B72CF7" w14:textId="77777777"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14:paraId="5844D632" w14:textId="77777777" w:rsidR="00792765" w:rsidRDefault="000118F1" w:rsidP="00792765">
      <w:r>
        <w:object w:dxaOrig="8643" w:dyaOrig="5064" w14:anchorId="31E955FD">
          <v:shape id="_x0000_i1030" type="#_x0000_t75" style="width:6in;height:251.65pt" o:ole="">
            <v:imagedata r:id="rId23" o:title=""/>
          </v:shape>
          <o:OLEObject Type="Embed" ProgID="Visio.Drawing.11" ShapeID="_x0000_i1030" DrawAspect="Content" ObjectID="_1322040725"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14:paraId="798CE04A"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63DA2D87" w14:textId="77777777" w:rsidR="00792765" w:rsidRDefault="00792765" w:rsidP="009B4965">
            <w:pPr>
              <w:jc w:val="center"/>
              <w:rPr>
                <w:b w:val="0"/>
                <w:bCs w:val="0"/>
              </w:rPr>
            </w:pPr>
            <w:r>
              <w:t>Property</w:t>
            </w:r>
          </w:p>
        </w:tc>
        <w:tc>
          <w:tcPr>
            <w:tcW w:w="1551" w:type="pct"/>
          </w:tcPr>
          <w:p w14:paraId="44118D6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14:paraId="706B7253"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14:paraId="650DD14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14:paraId="5E22D68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716CB455"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14:paraId="2C8582A0" w14:textId="77777777" w:rsidR="00792765" w:rsidRDefault="00792765" w:rsidP="009B4965">
            <w:r>
              <w:t>set</w:t>
            </w:r>
          </w:p>
        </w:tc>
        <w:tc>
          <w:tcPr>
            <w:tcW w:w="1551" w:type="pct"/>
          </w:tcPr>
          <w:p w14:paraId="18F104D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14:paraId="7152DE2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1322682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14:paraId="2A0240C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14:paraId="337B53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D33CD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14:paraId="6771D2B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4ADFA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14:paraId="1F57F4D2"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724F1C6F" w14:textId="77777777" w:rsidR="00792765" w:rsidRDefault="00792765" w:rsidP="009B4965">
            <w:r>
              <w:t>behaviors</w:t>
            </w:r>
          </w:p>
        </w:tc>
        <w:tc>
          <w:tcPr>
            <w:tcW w:w="1551" w:type="pct"/>
          </w:tcPr>
          <w:p w14:paraId="6002BC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14:paraId="6402421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14:paraId="45AE2633"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14:paraId="44FC550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14:paraId="74CF0E48"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0C57E400" w14:textId="77777777" w:rsidR="00792765" w:rsidRPr="009676C4" w:rsidRDefault="00792765" w:rsidP="009B4965">
            <w:r>
              <w:t>hive</w:t>
            </w:r>
          </w:p>
        </w:tc>
        <w:tc>
          <w:tcPr>
            <w:tcW w:w="1551" w:type="pct"/>
          </w:tcPr>
          <w:p w14:paraId="22D280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0AA103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14:paraId="173E012E"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14:paraId="40BFEF58"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14:paraId="1E4DD9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BA5783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6012402" w14:textId="77777777"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14:paraId="1F804927"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4663CAC7" w14:textId="77777777" w:rsidR="00792765" w:rsidRDefault="00792765" w:rsidP="009B4965">
            <w:r>
              <w:lastRenderedPageBreak/>
              <w:t>key</w:t>
            </w:r>
          </w:p>
        </w:tc>
        <w:tc>
          <w:tcPr>
            <w:tcW w:w="1551" w:type="pct"/>
          </w:tcPr>
          <w:p w14:paraId="7D6720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8536077"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14:paraId="31A8AD0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14:paraId="2F03438F"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2B43802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5797D1F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5E2E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14:paraId="161F029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EB421C5" w14:textId="77777777"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xsi:nil</w:t>
            </w:r>
            <w:proofErr w:type="gramEnd"/>
            <w:r w:rsidRPr="001E577B">
              <w:rPr>
                <w:rFonts w:cstheme="minorHAnsi"/>
                <w:b/>
                <w:color w:val="000000"/>
              </w:rPr>
              <w:t>=</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w:t>
            </w:r>
            <w:proofErr w:type="gramStart"/>
            <w:r w:rsidR="00082405">
              <w:rPr>
                <w:rFonts w:cstheme="minorHAnsi"/>
                <w:color w:val="000000"/>
              </w:rPr>
              <w:t>be</w:t>
            </w:r>
            <w:proofErr w:type="gramEnd"/>
            <w:r w:rsidR="00082405">
              <w:rPr>
                <w:rFonts w:cstheme="minorHAnsi"/>
                <w:color w:val="000000"/>
              </w:rPr>
              <w:t xml:space="preserve"> specified.</w:t>
            </w:r>
          </w:p>
        </w:tc>
      </w:tr>
      <w:tr w:rsidR="00792765" w:rsidRPr="009F2226" w14:paraId="7A28042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14:paraId="178314B1" w14:textId="77777777" w:rsidR="00792765" w:rsidRDefault="00792765" w:rsidP="009B4965">
            <w:r>
              <w:t>name</w:t>
            </w:r>
          </w:p>
        </w:tc>
        <w:tc>
          <w:tcPr>
            <w:tcW w:w="1551" w:type="pct"/>
          </w:tcPr>
          <w:p w14:paraId="1ABD94A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75FBC584"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14:paraId="56D561C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14:paraId="5314B67B"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14:paraId="5CA9667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69CC147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53A903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42BA9C0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C0014BB" w14:textId="77777777"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14:paraId="2AB9AF57" w14:textId="77777777" w:rsidTr="009B4965">
        <w:tc>
          <w:tcPr>
            <w:cnfStyle w:val="001000000000" w:firstRow="0" w:lastRow="0" w:firstColumn="1" w:lastColumn="0" w:oddVBand="0" w:evenVBand="0" w:oddHBand="0" w:evenHBand="0" w:firstRowFirstColumn="0" w:firstRowLastColumn="0" w:lastRowFirstColumn="0" w:lastRowLastColumn="0"/>
            <w:tcW w:w="620" w:type="pct"/>
          </w:tcPr>
          <w:p w14:paraId="6C342B2D" w14:textId="77777777" w:rsidR="00792765" w:rsidRDefault="00792765" w:rsidP="009B4965">
            <w:r>
              <w:t>filter</w:t>
            </w:r>
          </w:p>
        </w:tc>
        <w:tc>
          <w:tcPr>
            <w:tcW w:w="1551" w:type="pct"/>
          </w:tcPr>
          <w:p w14:paraId="2869437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14:paraId="694E68F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14:paraId="001E0781"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14:paraId="1B129AA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14:paraId="33C4F59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14:paraId="260F0EDB"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308876E5" w14:textId="77777777" w:rsidR="00792765" w:rsidRDefault="00792765" w:rsidP="00792765"/>
    <w:p w14:paraId="7E46044E" w14:textId="77777777" w:rsidR="00792765" w:rsidRDefault="00792765" w:rsidP="00BE7B76">
      <w:pPr>
        <w:pStyle w:val="Heading2"/>
        <w:numPr>
          <w:ilvl w:val="1"/>
          <w:numId w:val="6"/>
        </w:numPr>
      </w:pPr>
      <w:bookmarkStart w:id="33" w:name="_Toc314686017"/>
      <w:proofErr w:type="gramStart"/>
      <w:r>
        <w:lastRenderedPageBreak/>
        <w:t>win</w:t>
      </w:r>
      <w:proofErr w:type="gramEnd"/>
      <w:r>
        <w:t>-def:RegistryBehaviors</w:t>
      </w:r>
      <w:bookmarkEnd w:id="33"/>
    </w:p>
    <w:p w14:paraId="5F2031B9" w14:textId="77777777"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14:paraId="123ACB73"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71207D1E" w14:textId="77777777" w:rsidR="00792765" w:rsidRPr="00B5129E" w:rsidRDefault="00792765" w:rsidP="009B4965">
            <w:pPr>
              <w:jc w:val="center"/>
              <w:rPr>
                <w:rFonts w:cstheme="minorHAnsi"/>
                <w:b w:val="0"/>
                <w:bCs w:val="0"/>
              </w:rPr>
            </w:pPr>
            <w:r w:rsidRPr="00B5129E">
              <w:rPr>
                <w:rFonts w:cstheme="minorHAnsi"/>
              </w:rPr>
              <w:t>Attribute</w:t>
            </w:r>
          </w:p>
        </w:tc>
        <w:tc>
          <w:tcPr>
            <w:tcW w:w="511" w:type="pct"/>
          </w:tcPr>
          <w:p w14:paraId="066CCBDB"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14:paraId="16D55007"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14:paraId="106BCA41" w14:textId="77777777"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14:paraId="552A5FA8"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14:paraId="749BB837" w14:textId="77777777" w:rsidR="00792765" w:rsidRPr="00B5129E" w:rsidRDefault="00792765" w:rsidP="009B4965">
            <w:pPr>
              <w:rPr>
                <w:rFonts w:cstheme="minorHAnsi"/>
              </w:rPr>
            </w:pPr>
            <w:r w:rsidRPr="00B5129E">
              <w:rPr>
                <w:rFonts w:cstheme="minorHAnsi"/>
              </w:rPr>
              <w:t>max_depth</w:t>
            </w:r>
          </w:p>
        </w:tc>
        <w:tc>
          <w:tcPr>
            <w:tcW w:w="511" w:type="pct"/>
          </w:tcPr>
          <w:p w14:paraId="14F71416"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14:paraId="65CA5E7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14:paraId="1F95F5B6"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0006B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14:paraId="370F15F1"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8C98881"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14:paraId="4686A16B"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5EB569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14:paraId="2064EA92"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14:paraId="5A879A1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14:paraId="1F30116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219094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14:paraId="658555E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14:paraId="473DAE2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14:paraId="244FC8B8" w14:textId="77777777"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3D4028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14:paraId="1772AE8C"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59EE3BD"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14:paraId="5B9389F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46200346"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14:paraId="6EC1BB58" w14:textId="77777777" w:rsidTr="00826353">
        <w:tc>
          <w:tcPr>
            <w:cnfStyle w:val="001000000000" w:firstRow="0" w:lastRow="0" w:firstColumn="1" w:lastColumn="0" w:oddVBand="0" w:evenVBand="0" w:oddHBand="0" w:evenHBand="0" w:firstRowFirstColumn="0" w:firstRowLastColumn="0" w:lastRowFirstColumn="0" w:lastRowLastColumn="0"/>
            <w:tcW w:w="1218" w:type="pct"/>
          </w:tcPr>
          <w:p w14:paraId="55A497F5" w14:textId="77777777" w:rsidR="00792765" w:rsidRPr="00B5129E" w:rsidRDefault="00792765" w:rsidP="009B4965">
            <w:pPr>
              <w:rPr>
                <w:rFonts w:cstheme="minorHAnsi"/>
              </w:rPr>
            </w:pPr>
            <w:r w:rsidRPr="00B5129E">
              <w:rPr>
                <w:rFonts w:cstheme="minorHAnsi"/>
              </w:rPr>
              <w:t>recurse_direction</w:t>
            </w:r>
          </w:p>
        </w:tc>
        <w:tc>
          <w:tcPr>
            <w:tcW w:w="511" w:type="pct"/>
          </w:tcPr>
          <w:p w14:paraId="2666695F" w14:textId="77777777"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14:paraId="41E53369" w14:textId="77777777"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14:paraId="10F20B1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09FC021"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14:paraId="7B9A7ED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101CC0F"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14:paraId="6CFE4B5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14:paraId="729C439B" w14:textId="77777777"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r w:rsidR="00336F22">
              <w:rPr>
                <w:rFonts w:cstheme="minorHAnsi"/>
                <w:i/>
                <w:color w:val="000000"/>
                <w:sz w:val="24"/>
                <w:szCs w:val="24"/>
              </w:rPr>
              <w:t>'</w:t>
            </w:r>
            <w:proofErr w:type="gramEnd"/>
            <w:r w:rsidRPr="00216D23">
              <w:rPr>
                <w:rFonts w:eastAsiaTheme="minorHAnsi" w:cstheme="minorHAnsi"/>
                <w:color w:val="000000"/>
                <w:sz w:val="24"/>
                <w:szCs w:val="24"/>
              </w:rPr>
              <w:t>:</w:t>
            </w:r>
            <w:r>
              <w:rPr>
                <w:rFonts w:cstheme="minorHAnsi"/>
                <w:color w:val="000000"/>
                <w:sz w:val="24"/>
                <w:szCs w:val="24"/>
              </w:rPr>
              <w:t xml:space="preserve"> do not traverse the registry.</w:t>
            </w:r>
          </w:p>
          <w:p w14:paraId="6FDA81C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CB17B7F" w14:textId="77777777"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r>
              <w:rPr>
                <w:rFonts w:cstheme="minorHAnsi"/>
                <w:color w:val="000000"/>
                <w:sz w:val="24"/>
                <w:szCs w:val="24"/>
              </w:rPr>
              <w:t>'</w:t>
            </w:r>
            <w:proofErr w:type="gramEnd"/>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14:paraId="2FDB86A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3C8EA58"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00792765" w:rsidRPr="00216D23">
              <w:rPr>
                <w:rFonts w:eastAsiaTheme="minorHAnsi" w:cstheme="minorHAnsi"/>
                <w:i/>
                <w:color w:val="000000"/>
                <w:sz w:val="24"/>
                <w:szCs w:val="24"/>
              </w:rPr>
              <w:t>down</w:t>
            </w:r>
            <w:r>
              <w:rPr>
                <w:rFonts w:cstheme="minorHAnsi"/>
                <w:i/>
                <w:color w:val="000000"/>
                <w:sz w:val="24"/>
                <w:szCs w:val="24"/>
              </w:rPr>
              <w:t>'</w:t>
            </w:r>
            <w:proofErr w:type="gramEnd"/>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14:paraId="1DD2DE4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DA52480"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14:paraId="037627E2" w14:textId="77777777"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6E4B35C" w14:textId="77777777"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14:paraId="57276680" w14:textId="77777777"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14:paraId="193D0087" w14:textId="77777777" w:rsidR="00792765" w:rsidRPr="00B5129E" w:rsidRDefault="00792765" w:rsidP="009B4965">
            <w:pPr>
              <w:rPr>
                <w:rFonts w:cstheme="minorHAnsi"/>
              </w:rPr>
            </w:pPr>
            <w:r w:rsidRPr="00B5129E">
              <w:rPr>
                <w:rFonts w:cstheme="minorHAnsi"/>
              </w:rPr>
              <w:lastRenderedPageBreak/>
              <w:t>windows_view</w:t>
            </w:r>
          </w:p>
        </w:tc>
        <w:tc>
          <w:tcPr>
            <w:tcW w:w="511" w:type="pct"/>
          </w:tcPr>
          <w:p w14:paraId="544A01B3" w14:textId="77777777"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14:paraId="363014E2"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14:paraId="6D9DE84F"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DE6001B" w14:textId="77777777"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14:paraId="5B9EEA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14:paraId="7AA05A2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4B08AC6" w14:textId="77777777"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14:paraId="33C8B5B5" w14:textId="77777777"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5EFAA42"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14:paraId="466387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3421A0D" w14:textId="77777777"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14:paraId="49EE545E" w14:textId="77777777"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14:paraId="1D9419DD" w14:textId="77777777" w:rsidR="00792765" w:rsidRDefault="00792765" w:rsidP="00792765"/>
    <w:p w14:paraId="55B0F333" w14:textId="77777777" w:rsidR="00792765" w:rsidRDefault="00792765" w:rsidP="00BE7B76">
      <w:pPr>
        <w:pStyle w:val="Heading2"/>
        <w:numPr>
          <w:ilvl w:val="1"/>
          <w:numId w:val="6"/>
        </w:numPr>
      </w:pPr>
      <w:r>
        <w:lastRenderedPageBreak/>
        <w:t xml:space="preserve"> </w:t>
      </w:r>
      <w:bookmarkStart w:id="34" w:name="_Toc314686018"/>
      <w:proofErr w:type="gramStart"/>
      <w:r>
        <w:t>win</w:t>
      </w:r>
      <w:proofErr w:type="gramEnd"/>
      <w:r>
        <w:t>-def:registry_state</w:t>
      </w:r>
      <w:bookmarkEnd w:id="34"/>
    </w:p>
    <w:p w14:paraId="006EC30C" w14:textId="77777777"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14:paraId="343D5CD5" w14:textId="77777777" w:rsidR="00792765" w:rsidRDefault="000118F1" w:rsidP="00792765">
      <w:r>
        <w:object w:dxaOrig="4199" w:dyaOrig="5233" w14:anchorId="5F9497A3">
          <v:shape id="_x0000_i1031" type="#_x0000_t75" style="width:209.6pt;height:263.75pt" o:ole="">
            <v:imagedata r:id="rId25" o:title=""/>
          </v:shape>
          <o:OLEObject Type="Embed" ProgID="Visio.Drawing.11" ShapeID="_x0000_i1031" DrawAspect="Content" ObjectID="_1322040726"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14:paraId="317DE286"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311F1712" w14:textId="77777777" w:rsidR="00792765" w:rsidRDefault="00792765" w:rsidP="009B4965">
            <w:pPr>
              <w:jc w:val="center"/>
              <w:rPr>
                <w:b w:val="0"/>
                <w:bCs w:val="0"/>
              </w:rPr>
            </w:pPr>
            <w:r>
              <w:t>Property</w:t>
            </w:r>
          </w:p>
        </w:tc>
        <w:tc>
          <w:tcPr>
            <w:tcW w:w="1551" w:type="pct"/>
          </w:tcPr>
          <w:p w14:paraId="10C4DBA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6B2B6A2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7B94192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14:paraId="7B9580D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14:paraId="38A4152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4567FDBB" w14:textId="77777777" w:rsidR="00792765" w:rsidRPr="009676C4" w:rsidRDefault="00792765" w:rsidP="009B4965">
            <w:r>
              <w:t>hive</w:t>
            </w:r>
          </w:p>
        </w:tc>
        <w:tc>
          <w:tcPr>
            <w:tcW w:w="1551" w:type="pct"/>
          </w:tcPr>
          <w:p w14:paraId="417DBA9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0F6CDE0C"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14:paraId="5E8F30FF"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3657A125"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5ACDE19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754D6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CC8A663" w14:textId="77777777"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14:paraId="217BAC64"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09CD713D" w14:textId="77777777" w:rsidR="00792765" w:rsidRDefault="00792765" w:rsidP="009B4965">
            <w:r>
              <w:t>key</w:t>
            </w:r>
          </w:p>
        </w:tc>
        <w:tc>
          <w:tcPr>
            <w:tcW w:w="1551" w:type="pct"/>
          </w:tcPr>
          <w:p w14:paraId="297DD76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BBC49C7"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14:paraId="6167313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ED796E5"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3FC4A4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75E6117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638F0D4"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14:paraId="703795F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209134B9" w14:textId="77777777" w:rsidR="00792765" w:rsidRDefault="00792765" w:rsidP="009B4965">
            <w:r>
              <w:t>name</w:t>
            </w:r>
          </w:p>
        </w:tc>
        <w:tc>
          <w:tcPr>
            <w:tcW w:w="1551" w:type="pct"/>
          </w:tcPr>
          <w:p w14:paraId="7DA0601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C94409C"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14:paraId="2E7F4EC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64FD10C9"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5B79E4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6E4301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BA6B92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6619F2F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C8BF4B6" w14:textId="77777777"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14:paraId="463F4744"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1F806F16" w14:textId="77777777" w:rsidR="00792765" w:rsidRDefault="00792765" w:rsidP="009B4965">
            <w:r>
              <w:lastRenderedPageBreak/>
              <w:t>last_write_time</w:t>
            </w:r>
          </w:p>
        </w:tc>
        <w:tc>
          <w:tcPr>
            <w:tcW w:w="1551" w:type="pct"/>
          </w:tcPr>
          <w:p w14:paraId="1D32505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14:paraId="2E421AE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90E502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7525D24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14:paraId="47005C5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E31C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14:paraId="6AD4718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3137971"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14:paraId="4D26CF93"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14:paraId="64F6070D"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be</w:t>
            </w:r>
            <w:proofErr w:type="gramEnd"/>
            <w:r w:rsidRPr="008573D7">
              <w:rPr>
                <w:rFonts w:cstheme="minorHAnsi"/>
                <w:color w:val="000000"/>
              </w:rPr>
              <w:t xml:space="preserve"> the time the key or any of its entries were modified. When collecting only information </w:t>
            </w:r>
          </w:p>
          <w:p w14:paraId="4D7976F5"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about</w:t>
            </w:r>
            <w:proofErr w:type="gramEnd"/>
            <w:r w:rsidRPr="008573D7">
              <w:rPr>
                <w:rFonts w:cstheme="minorHAnsi"/>
                <w:color w:val="000000"/>
              </w:rPr>
              <w:t xml:space="preserve"> a registry name the last write time will be the time the containing key was </w:t>
            </w:r>
            <w:r w:rsidRPr="008573D7">
              <w:rPr>
                <w:rFonts w:cstheme="minorHAnsi"/>
                <w:color w:val="000000"/>
              </w:rPr>
              <w:lastRenderedPageBreak/>
              <w:t xml:space="preserve">modified. </w:t>
            </w:r>
          </w:p>
          <w:p w14:paraId="47D56ACC" w14:textId="77777777"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14:paraId="616EED1F" w14:textId="77777777"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directly</w:t>
            </w:r>
            <w:proofErr w:type="gramEnd"/>
            <w:r w:rsidRPr="008573D7">
              <w:rPr>
                <w:rFonts w:cstheme="minorHAnsi"/>
                <w:color w:val="000000"/>
              </w:rPr>
              <w:t xml:space="preserve"> to the specified name.</w:t>
            </w:r>
          </w:p>
          <w:p w14:paraId="778BB65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5E03ADF" w14:textId="77777777"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14:paraId="4B2B742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049DD5C5" w14:textId="77777777" w:rsidR="00792765" w:rsidRDefault="00792765" w:rsidP="009B4965">
            <w:r>
              <w:lastRenderedPageBreak/>
              <w:t>type</w:t>
            </w:r>
          </w:p>
        </w:tc>
        <w:tc>
          <w:tcPr>
            <w:tcW w:w="1551" w:type="pct"/>
          </w:tcPr>
          <w:p w14:paraId="361EA6C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50F113A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14:paraId="4B8CEFE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78DD184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54F9836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0333135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7A7D72" w14:textId="77777777"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14:paraId="767C417B" w14:textId="77777777" w:rsidTr="009B4965">
        <w:tc>
          <w:tcPr>
            <w:cnfStyle w:val="001000000000" w:firstRow="0" w:lastRow="0" w:firstColumn="1" w:lastColumn="0" w:oddVBand="0" w:evenVBand="0" w:oddHBand="0" w:evenHBand="0" w:firstRowFirstColumn="0" w:firstRowLastColumn="0" w:lastRowFirstColumn="0" w:lastRowLastColumn="0"/>
            <w:tcW w:w="949" w:type="pct"/>
          </w:tcPr>
          <w:p w14:paraId="5D12EE2D" w14:textId="77777777" w:rsidR="00792765" w:rsidRDefault="00792765" w:rsidP="009B4965">
            <w:r>
              <w:t>value</w:t>
            </w:r>
          </w:p>
        </w:tc>
        <w:tc>
          <w:tcPr>
            <w:tcW w:w="1551" w:type="pct"/>
          </w:tcPr>
          <w:p w14:paraId="3A482C8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7DE144B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14:paraId="4616A64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6DF5E4C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0D57AC1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7771047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45C5C9A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14:paraId="4FD53BD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266A2B1" w14:textId="77777777"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14:paraId="7A1240D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14:paraId="17E8FC14" w14:textId="77777777" w:rsidR="00792765" w:rsidRDefault="00792765" w:rsidP="009B4965">
            <w:r>
              <w:t>windows_view</w:t>
            </w:r>
          </w:p>
        </w:tc>
        <w:tc>
          <w:tcPr>
            <w:tcW w:w="1551" w:type="pct"/>
          </w:tcPr>
          <w:p w14:paraId="601B50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14:paraId="12E9322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14:paraId="1736B44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8ADD52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14:paraId="2FD784E6" w14:textId="77777777"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14:paraId="294DAD41" w14:textId="77777777" w:rsidR="00792765" w:rsidRDefault="00792765" w:rsidP="00792765"/>
    <w:p w14:paraId="23FC5EEC" w14:textId="77777777" w:rsidR="00792765" w:rsidRDefault="00792765" w:rsidP="00BE7B76">
      <w:pPr>
        <w:pStyle w:val="Heading2"/>
        <w:numPr>
          <w:ilvl w:val="1"/>
          <w:numId w:val="6"/>
        </w:numPr>
      </w:pPr>
      <w:bookmarkStart w:id="35" w:name="_Toc314686019"/>
      <w:proofErr w:type="gramStart"/>
      <w:r>
        <w:t>win</w:t>
      </w:r>
      <w:proofErr w:type="gramEnd"/>
      <w:r>
        <w:t>-sc:registry_item</w:t>
      </w:r>
      <w:bookmarkEnd w:id="35"/>
    </w:p>
    <w:p w14:paraId="23D24214" w14:textId="77777777"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14:paraId="543DB189" w14:textId="77777777" w:rsidR="00792765" w:rsidRDefault="000118F1" w:rsidP="00792765">
      <w:r>
        <w:object w:dxaOrig="4136" w:dyaOrig="3609" w14:anchorId="628A220D">
          <v:shape id="_x0000_i1032" type="#_x0000_t75" style="width:211pt;height:180.35pt" o:ole="">
            <v:imagedata r:id="rId27" o:title=""/>
          </v:shape>
          <o:OLEObject Type="Embed" ProgID="Visio.Drawing.11" ShapeID="_x0000_i1032" DrawAspect="Content" ObjectID="_1322040727"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14:paraId="6E1950AF"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DD0BE6B" w14:textId="77777777" w:rsidR="00792765" w:rsidRDefault="00792765" w:rsidP="009B4965">
            <w:pPr>
              <w:jc w:val="center"/>
              <w:rPr>
                <w:b w:val="0"/>
                <w:bCs w:val="0"/>
              </w:rPr>
            </w:pPr>
            <w:r>
              <w:t>Property</w:t>
            </w:r>
          </w:p>
        </w:tc>
        <w:tc>
          <w:tcPr>
            <w:tcW w:w="1551" w:type="pct"/>
          </w:tcPr>
          <w:p w14:paraId="2C25ED0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4604184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26249F6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14:paraId="660522E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14:paraId="6A5767A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5C393612" w14:textId="77777777" w:rsidR="00CA1267" w:rsidRPr="009676C4" w:rsidRDefault="00CA1267" w:rsidP="009B4965">
            <w:r>
              <w:t>hive</w:t>
            </w:r>
          </w:p>
        </w:tc>
        <w:tc>
          <w:tcPr>
            <w:tcW w:w="1551" w:type="pct"/>
          </w:tcPr>
          <w:p w14:paraId="19DC2AFB"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2E699BE0"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14:paraId="248DBF29"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6CEB591D"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1BC6A9D8"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14:paraId="2F6E8422"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DCFDCD3" w14:textId="77777777"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14:paraId="40234B61"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362FC204" w14:textId="77777777" w:rsidR="00CA1267" w:rsidRDefault="00CA1267" w:rsidP="009B4965">
            <w:r>
              <w:t>key</w:t>
            </w:r>
          </w:p>
        </w:tc>
        <w:tc>
          <w:tcPr>
            <w:tcW w:w="1551" w:type="pct"/>
          </w:tcPr>
          <w:p w14:paraId="6132D936" w14:textId="77777777"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14:paraId="76C3CA93"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503F6110" w14:textId="77777777"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2A7B7FC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14:paraId="5EE29EE8"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6F71667" w14:textId="77777777"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14:paraId="10F74A3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250F998A" w14:textId="77777777" w:rsidR="00CA1267" w:rsidRDefault="00CA1267" w:rsidP="009B4965">
            <w:r>
              <w:t>name</w:t>
            </w:r>
          </w:p>
        </w:tc>
        <w:tc>
          <w:tcPr>
            <w:tcW w:w="1551" w:type="pct"/>
          </w:tcPr>
          <w:p w14:paraId="6281F9AE" w14:textId="77777777"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14:paraId="2F546B0B"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549B4EE0" w14:textId="77777777"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14:paraId="652DC4F5"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14:paraId="27E9E630"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3308A97"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14:paraId="0841A3D1"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9363E0C" w14:textId="77777777"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14:paraId="114CBCC2"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79E81E56" w14:textId="77777777" w:rsidR="00CA1267" w:rsidRDefault="00CA1267" w:rsidP="009B4965">
            <w:r>
              <w:lastRenderedPageBreak/>
              <w:t>last_write_time</w:t>
            </w:r>
          </w:p>
        </w:tc>
        <w:tc>
          <w:tcPr>
            <w:tcW w:w="1551" w:type="pct"/>
          </w:tcPr>
          <w:p w14:paraId="58E0C612"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14:paraId="421B920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36BF040B"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90AF57B"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14:paraId="14786792"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A2A177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14:paraId="6BD4133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1F2FC87"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14:paraId="21CE9A24"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14:paraId="0DFC1B6B"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be</w:t>
            </w:r>
            <w:proofErr w:type="gramEnd"/>
            <w:r w:rsidRPr="00593386">
              <w:rPr>
                <w:rFonts w:cstheme="minorHAnsi"/>
                <w:color w:val="000000"/>
              </w:rPr>
              <w:t xml:space="preserve"> the time the key or any of its entries were modified. When collecting only information </w:t>
            </w:r>
          </w:p>
          <w:p w14:paraId="1BB47E29"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about</w:t>
            </w:r>
            <w:proofErr w:type="gramEnd"/>
            <w:r w:rsidRPr="00593386">
              <w:rPr>
                <w:rFonts w:cstheme="minorHAnsi"/>
                <w:color w:val="000000"/>
              </w:rPr>
              <w:t xml:space="preserve"> a registry name the last write time will be the time the containing key was modified. </w:t>
            </w:r>
          </w:p>
          <w:p w14:paraId="7658BDC3" w14:textId="77777777"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14:paraId="4574DDFF" w14:textId="77777777"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directly</w:t>
            </w:r>
            <w:proofErr w:type="gramEnd"/>
            <w:r w:rsidRPr="00593386">
              <w:rPr>
                <w:rFonts w:cstheme="minorHAnsi"/>
                <w:color w:val="000000"/>
              </w:rPr>
              <w:t xml:space="preserve"> to the specified name.</w:t>
            </w:r>
          </w:p>
          <w:p w14:paraId="2F7558BA"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3D9B049" w14:textId="77777777"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14:paraId="744A5A2D"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47F228F5" w14:textId="77777777" w:rsidR="00CA1267" w:rsidRDefault="006C6BB7" w:rsidP="009B4965">
            <w:r>
              <w:lastRenderedPageBreak/>
              <w:t>t</w:t>
            </w:r>
            <w:r w:rsidR="00CA1267">
              <w:t>ype</w:t>
            </w:r>
          </w:p>
        </w:tc>
        <w:tc>
          <w:tcPr>
            <w:tcW w:w="1551" w:type="pct"/>
          </w:tcPr>
          <w:p w14:paraId="301A079C"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71A2C5E2"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14:paraId="0C8E639E"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D906942"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3822E00B"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14:paraId="2CF9E262" w14:textId="77777777"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96EA205" w14:textId="77777777"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14:paraId="6821859A" w14:textId="77777777" w:rsidTr="009B4965">
        <w:tc>
          <w:tcPr>
            <w:cnfStyle w:val="001000000000" w:firstRow="0" w:lastRow="0" w:firstColumn="1" w:lastColumn="0" w:oddVBand="0" w:evenVBand="0" w:oddHBand="0" w:evenHBand="0" w:firstRowFirstColumn="0" w:firstRowLastColumn="0" w:lastRowFirstColumn="0" w:lastRowLastColumn="0"/>
            <w:tcW w:w="902" w:type="pct"/>
          </w:tcPr>
          <w:p w14:paraId="637271AC" w14:textId="77777777" w:rsidR="00CA1267" w:rsidRDefault="00CA1267" w:rsidP="009B4965">
            <w:r>
              <w:t>value</w:t>
            </w:r>
          </w:p>
        </w:tc>
        <w:tc>
          <w:tcPr>
            <w:tcW w:w="1551" w:type="pct"/>
          </w:tcPr>
          <w:p w14:paraId="387FC11B"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14:paraId="181FF8AF"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14:paraId="1D941D2E"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14:paraId="56302BC0" w14:textId="77777777"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110B4DE1"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14:paraId="79B75E24"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14:paraId="0AA38E22"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14:paraId="3F9055FD" w14:textId="77777777"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F3FA820" w14:textId="77777777"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14:paraId="172D85D2"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14:paraId="690F44B4" w14:textId="77777777" w:rsidR="00CA1267" w:rsidRDefault="00CA1267" w:rsidP="009B4965">
            <w:r>
              <w:t>windows_view</w:t>
            </w:r>
          </w:p>
        </w:tc>
        <w:tc>
          <w:tcPr>
            <w:tcW w:w="1551" w:type="pct"/>
          </w:tcPr>
          <w:p w14:paraId="09CB8C7A"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14:paraId="60D8EB0D"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14:paraId="7CBE3D8B"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294BE5F3" w14:textId="77777777"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14:paraId="5FC156D8" w14:textId="77777777"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14:paraId="48738B9A" w14:textId="77777777" w:rsidR="00792765" w:rsidRDefault="00792765" w:rsidP="00BE7B76">
      <w:pPr>
        <w:pStyle w:val="Heading2"/>
        <w:numPr>
          <w:ilvl w:val="1"/>
          <w:numId w:val="6"/>
        </w:numPr>
      </w:pPr>
      <w:bookmarkStart w:id="36" w:name="_Toc314686020"/>
      <w:proofErr w:type="gramStart"/>
      <w:r>
        <w:lastRenderedPageBreak/>
        <w:t>win</w:t>
      </w:r>
      <w:proofErr w:type="gramEnd"/>
      <w:r>
        <w:t>-def:EntityObjectRegistryHiveType</w:t>
      </w:r>
      <w:bookmarkEnd w:id="36"/>
    </w:p>
    <w:p w14:paraId="13BF6345" w14:textId="77777777"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3978"/>
        <w:gridCol w:w="5598"/>
      </w:tblGrid>
      <w:tr w:rsidR="001A1B66" w14:paraId="38B699C6" w14:textId="77777777" w:rsidTr="001A1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bottom w:val="single" w:sz="8" w:space="0" w:color="000000" w:themeColor="text1"/>
            </w:tcBorders>
          </w:tcPr>
          <w:p w14:paraId="30501D1E" w14:textId="77777777" w:rsidR="00792765" w:rsidRDefault="00792765" w:rsidP="009B4965">
            <w:pPr>
              <w:rPr>
                <w:b w:val="0"/>
                <w:bCs w:val="0"/>
              </w:rPr>
            </w:pPr>
            <w:r w:rsidRPr="00A719C5">
              <w:t>Enumeration Value</w:t>
            </w:r>
          </w:p>
        </w:tc>
        <w:tc>
          <w:tcPr>
            <w:tcW w:w="2923" w:type="pct"/>
            <w:tcBorders>
              <w:bottom w:val="single" w:sz="8" w:space="0" w:color="000000" w:themeColor="text1"/>
            </w:tcBorders>
          </w:tcPr>
          <w:p w14:paraId="0C79D39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A1B66" w:rsidRPr="00A719C5" w14:paraId="4309A442" w14:textId="77777777" w:rsidTr="001A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503625EF" w14:textId="77777777" w:rsidR="00792765" w:rsidRPr="00A719C5" w:rsidRDefault="00792765" w:rsidP="009B4965">
            <w:bookmarkStart w:id="37" w:name="_GoBack"/>
            <w:r>
              <w:t>HKEY_</w:t>
            </w:r>
            <w:bookmarkEnd w:id="37"/>
            <w:r>
              <w:t>CLASSES_ROOT</w:t>
            </w:r>
          </w:p>
        </w:tc>
        <w:tc>
          <w:tcPr>
            <w:tcW w:w="2923" w:type="pct"/>
            <w:tcBorders>
              <w:left w:val="single" w:sz="4" w:space="0" w:color="auto"/>
            </w:tcBorders>
          </w:tcPr>
          <w:p w14:paraId="485A15F8"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1A1B66" w:rsidRPr="00A719C5" w14:paraId="35865A72" w14:textId="77777777" w:rsidTr="001A1B66">
        <w:tc>
          <w:tcPr>
            <w:cnfStyle w:val="001000000000" w:firstRow="0" w:lastRow="0" w:firstColumn="1" w:lastColumn="0" w:oddVBand="0" w:evenVBand="0" w:oddHBand="0" w:evenHBand="0" w:firstRowFirstColumn="0" w:firstRowLastColumn="0" w:lastRowFirstColumn="0" w:lastRowLastColumn="0"/>
            <w:tcW w:w="2077" w:type="pct"/>
            <w:tcBorders>
              <w:top w:val="single" w:sz="8" w:space="0" w:color="000000" w:themeColor="text1"/>
              <w:bottom w:val="single" w:sz="8" w:space="0" w:color="000000" w:themeColor="text1"/>
              <w:right w:val="single" w:sz="4" w:space="0" w:color="auto"/>
            </w:tcBorders>
          </w:tcPr>
          <w:p w14:paraId="63EF57A8" w14:textId="77777777" w:rsidR="00792765" w:rsidRPr="00A719C5" w:rsidRDefault="00792765" w:rsidP="009B4965">
            <w:r>
              <w:t>HKEY_CURRENT_CONFIG</w:t>
            </w:r>
          </w:p>
        </w:tc>
        <w:tc>
          <w:tcPr>
            <w:tcW w:w="2923" w:type="pct"/>
            <w:tcBorders>
              <w:top w:val="single" w:sz="8" w:space="0" w:color="000000" w:themeColor="text1"/>
              <w:left w:val="single" w:sz="4" w:space="0" w:color="auto"/>
              <w:bottom w:val="single" w:sz="8" w:space="0" w:color="000000" w:themeColor="text1"/>
            </w:tcBorders>
          </w:tcPr>
          <w:p w14:paraId="7002C682"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1A1B66" w:rsidRPr="00A719C5" w14:paraId="4C7CFC3C" w14:textId="77777777" w:rsidTr="001A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7E488C92" w14:textId="77777777" w:rsidR="00792765" w:rsidRDefault="00792765" w:rsidP="009B4965">
            <w:r>
              <w:t>HKEY_CURRENT_USER</w:t>
            </w:r>
          </w:p>
        </w:tc>
        <w:tc>
          <w:tcPr>
            <w:tcW w:w="2923" w:type="pct"/>
            <w:tcBorders>
              <w:left w:val="single" w:sz="4" w:space="0" w:color="auto"/>
            </w:tcBorders>
          </w:tcPr>
          <w:p w14:paraId="4045AF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1A1B66" w14:paraId="308B787C" w14:textId="77777777" w:rsidTr="001A1B66">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71E571A5" w14:textId="77777777" w:rsidR="00792765" w:rsidRDefault="00792765" w:rsidP="009B4965">
            <w:r>
              <w:t>HKEY_LOCAL_MACHINE</w:t>
            </w:r>
          </w:p>
        </w:tc>
        <w:tc>
          <w:tcPr>
            <w:tcW w:w="2923" w:type="pct"/>
            <w:tcBorders>
              <w:left w:val="single" w:sz="4" w:space="0" w:color="auto"/>
            </w:tcBorders>
          </w:tcPr>
          <w:p w14:paraId="0A45BDB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1A1B66" w14:paraId="45AE16B0" w14:textId="77777777" w:rsidTr="001A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7199FB92" w14:textId="77777777" w:rsidR="001A1B66" w:rsidRDefault="001A1B66" w:rsidP="001A1B66">
            <w:r>
              <w:t>HKEY_USERS</w:t>
            </w:r>
          </w:p>
        </w:tc>
        <w:tc>
          <w:tcPr>
            <w:tcW w:w="2923" w:type="pct"/>
            <w:tcBorders>
              <w:left w:val="single" w:sz="4" w:space="0" w:color="auto"/>
            </w:tcBorders>
          </w:tcPr>
          <w:p w14:paraId="3B54F7AA" w14:textId="77777777" w:rsidR="001A1B66" w:rsidRDefault="001A1B66" w:rsidP="001A1B66">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1A1B66" w14:paraId="4647E27D" w14:textId="77777777" w:rsidTr="001A1B66">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42A94749" w14:textId="77777777" w:rsidR="00792765" w:rsidRDefault="001A1B66" w:rsidP="001A1B66">
            <w:pPr>
              <w:jc w:val="both"/>
            </w:pPr>
            <w:r w:rsidRPr="001A1B66">
              <w:t>HKEY_CURRENT_USER_LOCAL_SETTINGS</w:t>
            </w:r>
          </w:p>
        </w:tc>
        <w:tc>
          <w:tcPr>
            <w:tcW w:w="2923" w:type="pct"/>
            <w:tcBorders>
              <w:left w:val="single" w:sz="4" w:space="0" w:color="auto"/>
            </w:tcBorders>
          </w:tcPr>
          <w:p w14:paraId="7320A431" w14:textId="77777777" w:rsidR="00792765" w:rsidRDefault="00792765" w:rsidP="001A1B66">
            <w:pPr>
              <w:jc w:val="both"/>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r w:rsidR="001A1B66">
              <w:t xml:space="preserve"> that is local to the machine, not included in the per-user registry portion of a roaming user profile.</w:t>
            </w:r>
          </w:p>
        </w:tc>
      </w:tr>
      <w:tr w:rsidR="001A1B66" w14:paraId="53ECD5DE" w14:textId="77777777" w:rsidTr="001A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4EC8A475" w14:textId="77777777" w:rsidR="00792765" w:rsidRPr="00BD4CA7" w:rsidRDefault="00792765" w:rsidP="009B4965">
            <w:pPr>
              <w:rPr>
                <w:i/>
              </w:rPr>
            </w:pPr>
            <w:r>
              <w:rPr>
                <w:i/>
              </w:rPr>
              <w:t>&lt;</w:t>
            </w:r>
            <w:proofErr w:type="gramStart"/>
            <w:r>
              <w:rPr>
                <w:i/>
              </w:rPr>
              <w:t>empty</w:t>
            </w:r>
            <w:proofErr w:type="gramEnd"/>
            <w:r>
              <w:rPr>
                <w:i/>
              </w:rPr>
              <w:t xml:space="preserve"> string&gt;</w:t>
            </w:r>
          </w:p>
        </w:tc>
        <w:tc>
          <w:tcPr>
            <w:tcW w:w="2923" w:type="pct"/>
            <w:tcBorders>
              <w:left w:val="single" w:sz="4" w:space="0" w:color="auto"/>
            </w:tcBorders>
          </w:tcPr>
          <w:p w14:paraId="025A0E8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FD58AA8" w14:textId="77777777" w:rsidR="00792765" w:rsidRDefault="00792765" w:rsidP="00BE7B76">
      <w:pPr>
        <w:pStyle w:val="Heading2"/>
        <w:numPr>
          <w:ilvl w:val="1"/>
          <w:numId w:val="6"/>
        </w:numPr>
      </w:pPr>
      <w:bookmarkStart w:id="38" w:name="_Toc314686021"/>
      <w:proofErr w:type="gramStart"/>
      <w:r>
        <w:t>win</w:t>
      </w:r>
      <w:proofErr w:type="gramEnd"/>
      <w:r>
        <w:t>-def:EntityStateRegistryHiveType</w:t>
      </w:r>
      <w:bookmarkEnd w:id="38"/>
    </w:p>
    <w:p w14:paraId="7E3513D0" w14:textId="77777777"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3978"/>
        <w:gridCol w:w="5598"/>
      </w:tblGrid>
      <w:tr w:rsidR="001A1B66" w14:paraId="5A3116D9" w14:textId="77777777" w:rsidTr="001A1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bottom w:val="single" w:sz="8" w:space="0" w:color="000000" w:themeColor="text1"/>
            </w:tcBorders>
          </w:tcPr>
          <w:p w14:paraId="55460906" w14:textId="77777777" w:rsidR="00792765" w:rsidRDefault="00792765" w:rsidP="009B4965">
            <w:pPr>
              <w:rPr>
                <w:b w:val="0"/>
                <w:bCs w:val="0"/>
              </w:rPr>
            </w:pPr>
            <w:r w:rsidRPr="00A719C5">
              <w:t>Enumeration Value</w:t>
            </w:r>
          </w:p>
        </w:tc>
        <w:tc>
          <w:tcPr>
            <w:tcW w:w="2923" w:type="pct"/>
            <w:tcBorders>
              <w:bottom w:val="single" w:sz="8" w:space="0" w:color="000000" w:themeColor="text1"/>
            </w:tcBorders>
          </w:tcPr>
          <w:p w14:paraId="7AD50BC2"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1A1B66" w:rsidRPr="00A719C5" w14:paraId="0CEE21FE" w14:textId="77777777" w:rsidTr="001A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284668F6" w14:textId="77777777" w:rsidR="00792765" w:rsidRPr="00A719C5" w:rsidRDefault="00792765" w:rsidP="009B4965">
            <w:r>
              <w:t>HKEY_CLASSES_ROOT</w:t>
            </w:r>
          </w:p>
        </w:tc>
        <w:tc>
          <w:tcPr>
            <w:tcW w:w="2923" w:type="pct"/>
            <w:tcBorders>
              <w:left w:val="single" w:sz="4" w:space="0" w:color="auto"/>
            </w:tcBorders>
          </w:tcPr>
          <w:p w14:paraId="30356EF3"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1A1B66" w:rsidRPr="00A719C5" w14:paraId="5CF8ECE5" w14:textId="77777777" w:rsidTr="001A1B66">
        <w:tc>
          <w:tcPr>
            <w:cnfStyle w:val="001000000000" w:firstRow="0" w:lastRow="0" w:firstColumn="1" w:lastColumn="0" w:oddVBand="0" w:evenVBand="0" w:oddHBand="0" w:evenHBand="0" w:firstRowFirstColumn="0" w:firstRowLastColumn="0" w:lastRowFirstColumn="0" w:lastRowLastColumn="0"/>
            <w:tcW w:w="2077" w:type="pct"/>
            <w:tcBorders>
              <w:top w:val="single" w:sz="8" w:space="0" w:color="000000" w:themeColor="text1"/>
              <w:bottom w:val="single" w:sz="8" w:space="0" w:color="000000" w:themeColor="text1"/>
              <w:right w:val="single" w:sz="4" w:space="0" w:color="auto"/>
            </w:tcBorders>
          </w:tcPr>
          <w:p w14:paraId="269ACC37" w14:textId="77777777" w:rsidR="00792765" w:rsidRPr="00A719C5" w:rsidRDefault="00792765" w:rsidP="009B4965">
            <w:r>
              <w:t>HKEY_CURRENT_CONFIG</w:t>
            </w:r>
          </w:p>
        </w:tc>
        <w:tc>
          <w:tcPr>
            <w:tcW w:w="2923" w:type="pct"/>
            <w:tcBorders>
              <w:top w:val="single" w:sz="8" w:space="0" w:color="000000" w:themeColor="text1"/>
              <w:left w:val="single" w:sz="4" w:space="0" w:color="auto"/>
              <w:bottom w:val="single" w:sz="8" w:space="0" w:color="000000" w:themeColor="text1"/>
            </w:tcBorders>
          </w:tcPr>
          <w:p w14:paraId="1B9923A3"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1A1B66" w:rsidRPr="00A719C5" w14:paraId="47CB6371" w14:textId="77777777" w:rsidTr="001A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54A4EE5F" w14:textId="77777777" w:rsidR="00792765" w:rsidRDefault="00792765" w:rsidP="009B4965">
            <w:r>
              <w:t>HKEY_CURRENT_USER</w:t>
            </w:r>
          </w:p>
        </w:tc>
        <w:tc>
          <w:tcPr>
            <w:tcW w:w="2923" w:type="pct"/>
            <w:tcBorders>
              <w:left w:val="single" w:sz="4" w:space="0" w:color="auto"/>
            </w:tcBorders>
          </w:tcPr>
          <w:p w14:paraId="5659A2E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1A1B66" w14:paraId="1A45543F" w14:textId="77777777" w:rsidTr="001A1B66">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60B2B2A0" w14:textId="77777777" w:rsidR="00792765" w:rsidRDefault="00792765" w:rsidP="009B4965">
            <w:r>
              <w:t>HKEY_LOCAL_MACHINE</w:t>
            </w:r>
          </w:p>
        </w:tc>
        <w:tc>
          <w:tcPr>
            <w:tcW w:w="2923" w:type="pct"/>
            <w:tcBorders>
              <w:left w:val="single" w:sz="4" w:space="0" w:color="auto"/>
            </w:tcBorders>
          </w:tcPr>
          <w:p w14:paraId="427B966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1A1B66" w14:paraId="6A06C8CA" w14:textId="77777777" w:rsidTr="001A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70BDA729" w14:textId="77777777" w:rsidR="001A1B66" w:rsidRDefault="001A1B66" w:rsidP="001A1B66">
            <w:pPr>
              <w:jc w:val="both"/>
            </w:pPr>
            <w:r>
              <w:t>HKEY_USERS</w:t>
            </w:r>
          </w:p>
        </w:tc>
        <w:tc>
          <w:tcPr>
            <w:tcW w:w="2923" w:type="pct"/>
            <w:tcBorders>
              <w:left w:val="single" w:sz="4" w:space="0" w:color="auto"/>
            </w:tcBorders>
          </w:tcPr>
          <w:p w14:paraId="36C2CB87" w14:textId="77777777" w:rsidR="001A1B66" w:rsidRDefault="001A1B66" w:rsidP="001A1B66">
            <w:pPr>
              <w:jc w:val="both"/>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1A1B66" w14:paraId="10FF9102" w14:textId="77777777" w:rsidTr="001A1B66">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2151E9EA" w14:textId="77777777" w:rsidR="001A1B66" w:rsidRDefault="001A1B66" w:rsidP="001A1B66">
            <w:pPr>
              <w:jc w:val="both"/>
            </w:pPr>
            <w:r w:rsidRPr="001A1B66">
              <w:t>HKEY_CURRENT_USER_LOCAL_SETTINGS</w:t>
            </w:r>
          </w:p>
        </w:tc>
        <w:tc>
          <w:tcPr>
            <w:tcW w:w="2923" w:type="pct"/>
            <w:tcBorders>
              <w:left w:val="single" w:sz="4" w:space="0" w:color="auto"/>
            </w:tcBorders>
          </w:tcPr>
          <w:p w14:paraId="5E878B80" w14:textId="77777777" w:rsidR="001A1B66" w:rsidRDefault="001A1B66" w:rsidP="001A1B66">
            <w:pPr>
              <w:jc w:val="both"/>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r>
              <w:t xml:space="preserve"> that is local to the machine, not included in the per-user registry portion of a roaming user profile.</w:t>
            </w:r>
          </w:p>
        </w:tc>
      </w:tr>
      <w:tr w:rsidR="001A1B66" w14:paraId="17104276" w14:textId="77777777" w:rsidTr="001A1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376AB598" w14:textId="77777777" w:rsidR="00792765" w:rsidRPr="00BD4CA7" w:rsidRDefault="00792765" w:rsidP="009B4965">
            <w:pPr>
              <w:rPr>
                <w:i/>
              </w:rPr>
            </w:pPr>
            <w:r>
              <w:rPr>
                <w:i/>
              </w:rPr>
              <w:t>&lt;</w:t>
            </w:r>
            <w:proofErr w:type="gramStart"/>
            <w:r>
              <w:rPr>
                <w:i/>
              </w:rPr>
              <w:t>empty</w:t>
            </w:r>
            <w:proofErr w:type="gramEnd"/>
            <w:r>
              <w:rPr>
                <w:i/>
              </w:rPr>
              <w:t xml:space="preserve"> string&gt;</w:t>
            </w:r>
          </w:p>
        </w:tc>
        <w:tc>
          <w:tcPr>
            <w:tcW w:w="2923" w:type="pct"/>
            <w:tcBorders>
              <w:left w:val="single" w:sz="4" w:space="0" w:color="auto"/>
            </w:tcBorders>
          </w:tcPr>
          <w:p w14:paraId="13C5671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5D25453" w14:textId="77777777" w:rsidR="00792765" w:rsidRDefault="00792765" w:rsidP="00BE7B76">
      <w:pPr>
        <w:pStyle w:val="Heading2"/>
        <w:numPr>
          <w:ilvl w:val="1"/>
          <w:numId w:val="6"/>
        </w:numPr>
      </w:pPr>
      <w:bookmarkStart w:id="39" w:name="_Toc314686022"/>
      <w:proofErr w:type="gramStart"/>
      <w:r>
        <w:lastRenderedPageBreak/>
        <w:t>win</w:t>
      </w:r>
      <w:proofErr w:type="gramEnd"/>
      <w:r>
        <w:t>-sc:EntityItemRegistryHiveType</w:t>
      </w:r>
      <w:bookmarkEnd w:id="39"/>
    </w:p>
    <w:p w14:paraId="50F9DB7A" w14:textId="77777777"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3978"/>
        <w:gridCol w:w="5598"/>
      </w:tblGrid>
      <w:tr w:rsidR="00F428EB" w14:paraId="15FF1610" w14:textId="77777777" w:rsidTr="00F428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bottom w:val="single" w:sz="8" w:space="0" w:color="000000" w:themeColor="text1"/>
            </w:tcBorders>
          </w:tcPr>
          <w:p w14:paraId="1C65C3AB" w14:textId="77777777" w:rsidR="00792765" w:rsidRDefault="00792765" w:rsidP="009B4965">
            <w:pPr>
              <w:rPr>
                <w:b w:val="0"/>
                <w:bCs w:val="0"/>
              </w:rPr>
            </w:pPr>
            <w:r w:rsidRPr="00A719C5">
              <w:t>Enumeration Value</w:t>
            </w:r>
          </w:p>
        </w:tc>
        <w:tc>
          <w:tcPr>
            <w:tcW w:w="2923" w:type="pct"/>
            <w:tcBorders>
              <w:bottom w:val="single" w:sz="8" w:space="0" w:color="000000" w:themeColor="text1"/>
            </w:tcBorders>
          </w:tcPr>
          <w:p w14:paraId="071043A0"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F428EB" w:rsidRPr="00A719C5" w14:paraId="0323A202" w14:textId="77777777" w:rsidTr="00F42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75FE1B7B" w14:textId="77777777" w:rsidR="00792765" w:rsidRPr="00A719C5" w:rsidRDefault="00792765" w:rsidP="009B4965">
            <w:r>
              <w:t>HKEY_CLASSES_ROOT</w:t>
            </w:r>
          </w:p>
        </w:tc>
        <w:tc>
          <w:tcPr>
            <w:tcW w:w="2923" w:type="pct"/>
            <w:tcBorders>
              <w:left w:val="single" w:sz="4" w:space="0" w:color="auto"/>
            </w:tcBorders>
          </w:tcPr>
          <w:p w14:paraId="30713C50"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F428EB" w:rsidRPr="00A719C5" w14:paraId="2DF536AC" w14:textId="77777777" w:rsidTr="00F428EB">
        <w:tc>
          <w:tcPr>
            <w:cnfStyle w:val="001000000000" w:firstRow="0" w:lastRow="0" w:firstColumn="1" w:lastColumn="0" w:oddVBand="0" w:evenVBand="0" w:oddHBand="0" w:evenHBand="0" w:firstRowFirstColumn="0" w:firstRowLastColumn="0" w:lastRowFirstColumn="0" w:lastRowLastColumn="0"/>
            <w:tcW w:w="2077" w:type="pct"/>
            <w:tcBorders>
              <w:top w:val="single" w:sz="8" w:space="0" w:color="000000" w:themeColor="text1"/>
              <w:bottom w:val="single" w:sz="8" w:space="0" w:color="000000" w:themeColor="text1"/>
              <w:right w:val="single" w:sz="4" w:space="0" w:color="auto"/>
            </w:tcBorders>
          </w:tcPr>
          <w:p w14:paraId="090ACB25" w14:textId="77777777" w:rsidR="00792765" w:rsidRPr="00A719C5" w:rsidRDefault="00792765" w:rsidP="009B4965">
            <w:r>
              <w:t>HKEY_CURRENT_CONFIG</w:t>
            </w:r>
          </w:p>
        </w:tc>
        <w:tc>
          <w:tcPr>
            <w:tcW w:w="2923" w:type="pct"/>
            <w:tcBorders>
              <w:top w:val="single" w:sz="8" w:space="0" w:color="000000" w:themeColor="text1"/>
              <w:left w:val="single" w:sz="4" w:space="0" w:color="auto"/>
              <w:bottom w:val="single" w:sz="8" w:space="0" w:color="000000" w:themeColor="text1"/>
            </w:tcBorders>
          </w:tcPr>
          <w:p w14:paraId="7E20088E"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F428EB" w:rsidRPr="00A719C5" w14:paraId="48BA455B" w14:textId="77777777" w:rsidTr="00F42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333F4239" w14:textId="77777777" w:rsidR="00792765" w:rsidRDefault="00792765" w:rsidP="009B4965">
            <w:r>
              <w:t>HKEY_CURRENT_USER</w:t>
            </w:r>
          </w:p>
        </w:tc>
        <w:tc>
          <w:tcPr>
            <w:tcW w:w="2923" w:type="pct"/>
            <w:tcBorders>
              <w:left w:val="single" w:sz="4" w:space="0" w:color="auto"/>
            </w:tcBorders>
          </w:tcPr>
          <w:p w14:paraId="1CDC411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F428EB" w14:paraId="64DD32FA" w14:textId="77777777" w:rsidTr="00F428EB">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2D0395C4" w14:textId="77777777" w:rsidR="00792765" w:rsidRDefault="00792765" w:rsidP="009B4965">
            <w:r>
              <w:t>HKEY_LOCAL_MACHINE</w:t>
            </w:r>
          </w:p>
        </w:tc>
        <w:tc>
          <w:tcPr>
            <w:tcW w:w="2923" w:type="pct"/>
            <w:tcBorders>
              <w:left w:val="single" w:sz="4" w:space="0" w:color="auto"/>
            </w:tcBorders>
          </w:tcPr>
          <w:p w14:paraId="7D9554A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F428EB" w14:paraId="0CAD7FE5" w14:textId="77777777" w:rsidTr="00F42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14F99689" w14:textId="77777777" w:rsidR="00F428EB" w:rsidRDefault="00F428EB" w:rsidP="00C55964">
            <w:r>
              <w:t>HKEY_USERS</w:t>
            </w:r>
          </w:p>
        </w:tc>
        <w:tc>
          <w:tcPr>
            <w:tcW w:w="2923" w:type="pct"/>
            <w:tcBorders>
              <w:left w:val="single" w:sz="4" w:space="0" w:color="auto"/>
            </w:tcBorders>
          </w:tcPr>
          <w:p w14:paraId="4610C6F5" w14:textId="77777777" w:rsidR="00F428EB" w:rsidRDefault="00F428EB" w:rsidP="00C55964">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F428EB" w14:paraId="7ADDD8BB" w14:textId="77777777" w:rsidTr="00F428EB">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77103454" w14:textId="77777777" w:rsidR="00792765" w:rsidRDefault="00F428EB" w:rsidP="009B4965">
            <w:r w:rsidRPr="001A1B66">
              <w:t>HKEY_CURRENT_USER_LOCAL_SETTINGS</w:t>
            </w:r>
          </w:p>
        </w:tc>
        <w:tc>
          <w:tcPr>
            <w:tcW w:w="2923" w:type="pct"/>
            <w:tcBorders>
              <w:left w:val="single" w:sz="4" w:space="0" w:color="auto"/>
            </w:tcBorders>
          </w:tcPr>
          <w:p w14:paraId="43B466F0" w14:textId="77777777" w:rsidR="00792765" w:rsidRDefault="00F428EB"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user-specific data</w:t>
            </w:r>
            <w:r>
              <w:t xml:space="preserve"> that is local to the machine, not included in the per-user registry portion of a roaming user profile.</w:t>
            </w:r>
          </w:p>
        </w:tc>
      </w:tr>
      <w:tr w:rsidR="00F428EB" w14:paraId="24807D73" w14:textId="77777777" w:rsidTr="00F428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7" w:type="pct"/>
            <w:tcBorders>
              <w:right w:val="single" w:sz="4" w:space="0" w:color="auto"/>
            </w:tcBorders>
          </w:tcPr>
          <w:p w14:paraId="2BD06C14" w14:textId="77777777" w:rsidR="00792765" w:rsidRPr="00BD4CA7" w:rsidRDefault="00792765" w:rsidP="009B4965">
            <w:pPr>
              <w:rPr>
                <w:i/>
              </w:rPr>
            </w:pPr>
            <w:r>
              <w:rPr>
                <w:i/>
              </w:rPr>
              <w:t>&lt;</w:t>
            </w:r>
            <w:proofErr w:type="gramStart"/>
            <w:r>
              <w:rPr>
                <w:i/>
              </w:rPr>
              <w:t>empty</w:t>
            </w:r>
            <w:proofErr w:type="gramEnd"/>
            <w:r>
              <w:rPr>
                <w:i/>
              </w:rPr>
              <w:t xml:space="preserve"> string&gt;</w:t>
            </w:r>
          </w:p>
        </w:tc>
        <w:tc>
          <w:tcPr>
            <w:tcW w:w="2923" w:type="pct"/>
            <w:tcBorders>
              <w:left w:val="single" w:sz="4" w:space="0" w:color="auto"/>
            </w:tcBorders>
          </w:tcPr>
          <w:p w14:paraId="75CF15B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70595D58" w14:textId="77777777" w:rsidR="00792765" w:rsidRDefault="00792765" w:rsidP="00792765"/>
    <w:p w14:paraId="2F5EFE7E" w14:textId="77777777" w:rsidR="00792765" w:rsidRDefault="00792765" w:rsidP="00BE7B76">
      <w:pPr>
        <w:pStyle w:val="Heading2"/>
        <w:numPr>
          <w:ilvl w:val="1"/>
          <w:numId w:val="6"/>
        </w:numPr>
      </w:pPr>
      <w:bookmarkStart w:id="40" w:name="_Toc314686023"/>
      <w:proofErr w:type="gramStart"/>
      <w:r>
        <w:t>win</w:t>
      </w:r>
      <w:proofErr w:type="gramEnd"/>
      <w:r>
        <w:t>-def:EntityStateRegistryTypeType</w:t>
      </w:r>
      <w:bookmarkEnd w:id="40"/>
      <w:r>
        <w:t xml:space="preserve"> </w:t>
      </w:r>
    </w:p>
    <w:p w14:paraId="6A55F59F" w14:textId="77777777"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14:paraId="3BD2CB4D" w14:textId="77777777"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14:paraId="7EBCCA65" w14:textId="77777777" w:rsidR="00792765" w:rsidRDefault="00792765" w:rsidP="009B4965">
            <w:pPr>
              <w:rPr>
                <w:b w:val="0"/>
                <w:bCs w:val="0"/>
              </w:rPr>
            </w:pPr>
            <w:r w:rsidRPr="00A719C5">
              <w:t>Enumeration Value</w:t>
            </w:r>
          </w:p>
        </w:tc>
        <w:tc>
          <w:tcPr>
            <w:tcW w:w="3675" w:type="pct"/>
            <w:tcBorders>
              <w:bottom w:val="single" w:sz="8" w:space="0" w:color="000000" w:themeColor="text1"/>
            </w:tcBorders>
          </w:tcPr>
          <w:p w14:paraId="2BAD8BA4"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786DF810"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0CE0FB5" w14:textId="77777777" w:rsidR="00792765" w:rsidRPr="00A719C5" w:rsidRDefault="00792765" w:rsidP="009B4965">
            <w:r>
              <w:t>reg_binary</w:t>
            </w:r>
          </w:p>
        </w:tc>
        <w:tc>
          <w:tcPr>
            <w:tcW w:w="3675" w:type="pct"/>
            <w:tcBorders>
              <w:left w:val="single" w:sz="4" w:space="0" w:color="auto"/>
            </w:tcBorders>
          </w:tcPr>
          <w:p w14:paraId="1C3D5837"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79492A4B"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2DD285F5" w14:textId="77777777"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14:paraId="0069E37F"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14:paraId="0BA0E134"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6E87111" w14:textId="77777777" w:rsidR="00DA2180" w:rsidRDefault="00DA2180" w:rsidP="001A1B66">
            <w:r>
              <w:t>reg_dword_little_endian</w:t>
            </w:r>
          </w:p>
        </w:tc>
        <w:tc>
          <w:tcPr>
            <w:tcW w:w="3675" w:type="pct"/>
            <w:tcBorders>
              <w:left w:val="single" w:sz="4" w:space="0" w:color="auto"/>
            </w:tcBorders>
          </w:tcPr>
          <w:p w14:paraId="1E4657BE"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14:paraId="05EC96A7"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14:paraId="35EC3ED0" w14:textId="77777777" w:rsidR="00DA2180" w:rsidRDefault="00DA2180" w:rsidP="001A1B66">
            <w:r>
              <w:t>reg_dword_big_endian</w:t>
            </w:r>
          </w:p>
        </w:tc>
        <w:tc>
          <w:tcPr>
            <w:tcW w:w="3675" w:type="pct"/>
            <w:tcBorders>
              <w:top w:val="single" w:sz="8" w:space="0" w:color="000000" w:themeColor="text1"/>
              <w:left w:val="single" w:sz="4" w:space="0" w:color="auto"/>
              <w:bottom w:val="single" w:sz="8" w:space="0" w:color="000000" w:themeColor="text1"/>
            </w:tcBorders>
          </w:tcPr>
          <w:p w14:paraId="433290DF" w14:textId="77777777"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14:paraId="7EEBF8B9"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05C3DC3" w14:textId="77777777" w:rsidR="00DA2180" w:rsidRDefault="00DA2180" w:rsidP="009B4965">
            <w:r>
              <w:t>reg_expand_sz</w:t>
            </w:r>
          </w:p>
        </w:tc>
        <w:tc>
          <w:tcPr>
            <w:tcW w:w="3675" w:type="pct"/>
            <w:tcBorders>
              <w:left w:val="single" w:sz="4" w:space="0" w:color="auto"/>
            </w:tcBorders>
          </w:tcPr>
          <w:p w14:paraId="4DBA4B6A"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14:paraId="1015951E"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DB1BB88" w14:textId="77777777" w:rsidR="00B431C8" w:rsidRDefault="00B431C8" w:rsidP="009B4965">
            <w:r>
              <w:t>reg_link</w:t>
            </w:r>
          </w:p>
        </w:tc>
        <w:tc>
          <w:tcPr>
            <w:tcW w:w="3675" w:type="pct"/>
            <w:tcBorders>
              <w:left w:val="single" w:sz="4" w:space="0" w:color="auto"/>
            </w:tcBorders>
          </w:tcPr>
          <w:p w14:paraId="667420A7" w14:textId="77777777"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14:paraId="011E75E7"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27064956" w14:textId="77777777" w:rsidR="00DA2180" w:rsidRDefault="00DA2180" w:rsidP="009B4965">
            <w:r>
              <w:t>reg_multi_sz</w:t>
            </w:r>
          </w:p>
        </w:tc>
        <w:tc>
          <w:tcPr>
            <w:tcW w:w="3675" w:type="pct"/>
            <w:tcBorders>
              <w:left w:val="single" w:sz="4" w:space="0" w:color="auto"/>
            </w:tcBorders>
          </w:tcPr>
          <w:p w14:paraId="37382CE1"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14:paraId="492AAAEB"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89DE14F" w14:textId="77777777" w:rsidR="00DA2180" w:rsidRDefault="00DA2180" w:rsidP="009B4965">
            <w:r>
              <w:lastRenderedPageBreak/>
              <w:t>reg_none</w:t>
            </w:r>
          </w:p>
        </w:tc>
        <w:tc>
          <w:tcPr>
            <w:tcW w:w="3675" w:type="pct"/>
            <w:tcBorders>
              <w:left w:val="single" w:sz="4" w:space="0" w:color="auto"/>
            </w:tcBorders>
          </w:tcPr>
          <w:p w14:paraId="2BD944A1"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14:paraId="656171F3"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4EBD413" w14:textId="77777777" w:rsidR="00DA2180" w:rsidRDefault="00DA2180" w:rsidP="009B4965">
            <w:r>
              <w:t>reg_qword</w:t>
            </w:r>
          </w:p>
        </w:tc>
        <w:tc>
          <w:tcPr>
            <w:tcW w:w="3675" w:type="pct"/>
            <w:tcBorders>
              <w:left w:val="single" w:sz="4" w:space="0" w:color="auto"/>
            </w:tcBorders>
          </w:tcPr>
          <w:p w14:paraId="66339ED6" w14:textId="77777777"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14:paraId="2366931C"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665D5AEE" w14:textId="77777777" w:rsidR="005631BE" w:rsidRDefault="005631BE" w:rsidP="009B4965">
            <w:r>
              <w:t>reg_qword_little_endian</w:t>
            </w:r>
          </w:p>
        </w:tc>
        <w:tc>
          <w:tcPr>
            <w:tcW w:w="3675" w:type="pct"/>
            <w:tcBorders>
              <w:left w:val="single" w:sz="4" w:space="0" w:color="auto"/>
            </w:tcBorders>
          </w:tcPr>
          <w:p w14:paraId="26764CA1" w14:textId="77777777"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14:paraId="760A5285" w14:textId="77777777"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31264BC0" w14:textId="77777777" w:rsidR="00DA2180" w:rsidRDefault="00DA2180" w:rsidP="009B4965">
            <w:r>
              <w:t>reg_sz</w:t>
            </w:r>
          </w:p>
        </w:tc>
        <w:tc>
          <w:tcPr>
            <w:tcW w:w="3675" w:type="pct"/>
            <w:tcBorders>
              <w:left w:val="single" w:sz="4" w:space="0" w:color="auto"/>
            </w:tcBorders>
          </w:tcPr>
          <w:p w14:paraId="2534CF88" w14:textId="77777777"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14:paraId="5823AFCE" w14:textId="77777777"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14:paraId="050CA86A" w14:textId="77777777" w:rsidR="00DA2180" w:rsidRPr="00BD4CA7" w:rsidRDefault="00DA2180" w:rsidP="009B4965">
            <w:pPr>
              <w:rPr>
                <w:i/>
              </w:rPr>
            </w:pPr>
            <w:r>
              <w:rPr>
                <w:i/>
              </w:rPr>
              <w:t>&lt;empty string&gt;</w:t>
            </w:r>
          </w:p>
        </w:tc>
        <w:tc>
          <w:tcPr>
            <w:tcW w:w="3675" w:type="pct"/>
            <w:tcBorders>
              <w:left w:val="single" w:sz="4" w:space="0" w:color="auto"/>
            </w:tcBorders>
          </w:tcPr>
          <w:p w14:paraId="51A593CB" w14:textId="77777777"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C1C629A" w14:textId="77777777" w:rsidR="00792765" w:rsidRDefault="00792765" w:rsidP="00792765"/>
    <w:p w14:paraId="17FF95F3" w14:textId="77777777" w:rsidR="00102605" w:rsidRPr="00102605" w:rsidRDefault="00792765" w:rsidP="00BE7B76">
      <w:pPr>
        <w:pStyle w:val="Heading2"/>
        <w:numPr>
          <w:ilvl w:val="1"/>
          <w:numId w:val="6"/>
        </w:numPr>
      </w:pPr>
      <w:bookmarkStart w:id="41" w:name="_Toc314686024"/>
      <w:proofErr w:type="gramStart"/>
      <w:r>
        <w:t>win</w:t>
      </w:r>
      <w:proofErr w:type="gramEnd"/>
      <w:r>
        <w:t>-sc:EntityItemRegistryTypeType</w:t>
      </w:r>
      <w:bookmarkEnd w:id="41"/>
    </w:p>
    <w:p w14:paraId="43284340" w14:textId="77777777"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14:paraId="21F3099D" w14:textId="77777777"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14:paraId="7AA8BC06" w14:textId="77777777" w:rsidR="00792765" w:rsidRDefault="00792765" w:rsidP="009B4965">
            <w:pPr>
              <w:rPr>
                <w:b w:val="0"/>
                <w:bCs w:val="0"/>
              </w:rPr>
            </w:pPr>
            <w:r w:rsidRPr="00A719C5">
              <w:t>Enumeration Value</w:t>
            </w:r>
          </w:p>
        </w:tc>
        <w:tc>
          <w:tcPr>
            <w:tcW w:w="3581" w:type="pct"/>
            <w:tcBorders>
              <w:bottom w:val="single" w:sz="8" w:space="0" w:color="000000" w:themeColor="text1"/>
            </w:tcBorders>
          </w:tcPr>
          <w:p w14:paraId="364220DA"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14:paraId="302C5291"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03C48B47" w14:textId="77777777" w:rsidR="00792765" w:rsidRPr="00A719C5" w:rsidRDefault="00792765" w:rsidP="009B4965">
            <w:r>
              <w:t>reg_binary</w:t>
            </w:r>
          </w:p>
        </w:tc>
        <w:tc>
          <w:tcPr>
            <w:tcW w:w="3581" w:type="pct"/>
            <w:tcBorders>
              <w:left w:val="single" w:sz="4" w:space="0" w:color="auto"/>
            </w:tcBorders>
          </w:tcPr>
          <w:p w14:paraId="261FE1F6" w14:textId="77777777"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14:paraId="7CAB3D97"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2F6840FF" w14:textId="77777777"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14:paraId="4D923294" w14:textId="77777777"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14:paraId="3ABF2BD0"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5066C44A" w14:textId="77777777" w:rsidR="00325FEE" w:rsidRDefault="00325FEE" w:rsidP="001A1B66">
            <w:r>
              <w:t>reg_dword_little_endian</w:t>
            </w:r>
          </w:p>
        </w:tc>
        <w:tc>
          <w:tcPr>
            <w:tcW w:w="3581" w:type="pct"/>
            <w:tcBorders>
              <w:left w:val="single" w:sz="4" w:space="0" w:color="auto"/>
            </w:tcBorders>
          </w:tcPr>
          <w:p w14:paraId="11851D3B" w14:textId="77777777"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14:paraId="349997D6"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14:paraId="53009A10" w14:textId="77777777"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14:paraId="592326F0" w14:textId="77777777"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14:paraId="0B91BB46"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0362ADA2" w14:textId="77777777" w:rsidR="00325FEE" w:rsidRDefault="00325FEE" w:rsidP="009B4965">
            <w:r>
              <w:t>reg_expand_sz</w:t>
            </w:r>
          </w:p>
        </w:tc>
        <w:tc>
          <w:tcPr>
            <w:tcW w:w="3581" w:type="pct"/>
            <w:tcBorders>
              <w:left w:val="single" w:sz="4" w:space="0" w:color="auto"/>
            </w:tcBorders>
          </w:tcPr>
          <w:p w14:paraId="7BABDEDD"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14:paraId="2AE43141"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70CA30FD" w14:textId="77777777" w:rsidR="00AB1484" w:rsidRDefault="00AB1484" w:rsidP="009B4965">
            <w:r>
              <w:t>reg_link</w:t>
            </w:r>
          </w:p>
        </w:tc>
        <w:tc>
          <w:tcPr>
            <w:tcW w:w="3581" w:type="pct"/>
            <w:tcBorders>
              <w:left w:val="single" w:sz="4" w:space="0" w:color="auto"/>
            </w:tcBorders>
          </w:tcPr>
          <w:p w14:paraId="17C63B78" w14:textId="77777777"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14:paraId="514615DC"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0F42491B" w14:textId="77777777" w:rsidR="00325FEE" w:rsidRDefault="00325FEE" w:rsidP="009B4965">
            <w:r>
              <w:t>reg_multi_sz</w:t>
            </w:r>
          </w:p>
        </w:tc>
        <w:tc>
          <w:tcPr>
            <w:tcW w:w="3581" w:type="pct"/>
            <w:tcBorders>
              <w:left w:val="single" w:sz="4" w:space="0" w:color="auto"/>
            </w:tcBorders>
          </w:tcPr>
          <w:p w14:paraId="7CFB5703"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14:paraId="40A2BF8B"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08C177DC" w14:textId="77777777" w:rsidR="00325FEE" w:rsidRDefault="00325FEE" w:rsidP="009B4965">
            <w:r>
              <w:t>reg_none</w:t>
            </w:r>
          </w:p>
        </w:tc>
        <w:tc>
          <w:tcPr>
            <w:tcW w:w="3581" w:type="pct"/>
            <w:tcBorders>
              <w:left w:val="single" w:sz="4" w:space="0" w:color="auto"/>
            </w:tcBorders>
          </w:tcPr>
          <w:p w14:paraId="011FEBB9" w14:textId="77777777"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14:paraId="4925F962"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E9B1F33" w14:textId="77777777" w:rsidR="00325FEE" w:rsidRDefault="00325FEE" w:rsidP="009B4965">
            <w:r>
              <w:t>reg_qword</w:t>
            </w:r>
          </w:p>
        </w:tc>
        <w:tc>
          <w:tcPr>
            <w:tcW w:w="3581" w:type="pct"/>
            <w:tcBorders>
              <w:left w:val="single" w:sz="4" w:space="0" w:color="auto"/>
            </w:tcBorders>
          </w:tcPr>
          <w:p w14:paraId="6008B573" w14:textId="77777777"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14:paraId="1A213AC6"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50DD0110" w14:textId="77777777" w:rsidR="00DD7251" w:rsidRDefault="00DD7251" w:rsidP="001A1B66">
            <w:r>
              <w:t>reg_qword_little_endian</w:t>
            </w:r>
          </w:p>
        </w:tc>
        <w:tc>
          <w:tcPr>
            <w:tcW w:w="3581" w:type="pct"/>
            <w:tcBorders>
              <w:left w:val="single" w:sz="4" w:space="0" w:color="auto"/>
            </w:tcBorders>
          </w:tcPr>
          <w:p w14:paraId="497EA232" w14:textId="77777777"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14:paraId="0C97A559" w14:textId="77777777"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07D872E8" w14:textId="77777777" w:rsidR="00DD7251" w:rsidRDefault="00DD7251" w:rsidP="009B4965">
            <w:r>
              <w:t>reg_sz</w:t>
            </w:r>
          </w:p>
        </w:tc>
        <w:tc>
          <w:tcPr>
            <w:tcW w:w="3581" w:type="pct"/>
            <w:tcBorders>
              <w:left w:val="single" w:sz="4" w:space="0" w:color="auto"/>
            </w:tcBorders>
          </w:tcPr>
          <w:p w14:paraId="15BCF1DF" w14:textId="77777777"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14:paraId="38B28C6A" w14:textId="77777777"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14:paraId="30AEF6B0" w14:textId="77777777" w:rsidR="00DD7251" w:rsidRPr="00BD4CA7" w:rsidRDefault="00DD7251" w:rsidP="009B4965">
            <w:pPr>
              <w:rPr>
                <w:i/>
              </w:rPr>
            </w:pPr>
            <w:r>
              <w:rPr>
                <w:i/>
              </w:rPr>
              <w:t>&lt;empty string&gt;</w:t>
            </w:r>
          </w:p>
        </w:tc>
        <w:tc>
          <w:tcPr>
            <w:tcW w:w="3581" w:type="pct"/>
            <w:tcBorders>
              <w:left w:val="single" w:sz="4" w:space="0" w:color="auto"/>
            </w:tcBorders>
          </w:tcPr>
          <w:p w14:paraId="433A8FFC" w14:textId="77777777"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14:paraId="34C19E7E" w14:textId="77777777" w:rsidR="00792765" w:rsidRDefault="00792765" w:rsidP="00792765"/>
    <w:p w14:paraId="02EA1567" w14:textId="77777777" w:rsidR="00792765" w:rsidRDefault="00792765" w:rsidP="00792765"/>
    <w:p w14:paraId="6943CAC9" w14:textId="77777777" w:rsidR="00792765" w:rsidRDefault="00792765" w:rsidP="00792765"/>
    <w:p w14:paraId="68C76DF7" w14:textId="77777777" w:rsidR="00792765" w:rsidRPr="007D21D8" w:rsidRDefault="00792765" w:rsidP="00BE7B76">
      <w:pPr>
        <w:pStyle w:val="Heading2"/>
        <w:numPr>
          <w:ilvl w:val="1"/>
          <w:numId w:val="6"/>
        </w:numPr>
      </w:pPr>
      <w:bookmarkStart w:id="42" w:name="_Toc314686025"/>
      <w:proofErr w:type="gramStart"/>
      <w:r w:rsidRPr="007D21D8">
        <w:t>win</w:t>
      </w:r>
      <w:proofErr w:type="gramEnd"/>
      <w:r w:rsidRPr="007D21D8">
        <w:t>-def:fileeffectiverights53_test</w:t>
      </w:r>
      <w:bookmarkEnd w:id="42"/>
    </w:p>
    <w:p w14:paraId="45D2919E" w14:textId="77777777"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w14:anchorId="684944C1">
          <v:shape id="_x0000_i1033" type="#_x0000_t75" style="width:384.25pt;height:209.6pt" o:ole="">
            <v:imagedata r:id="rId29" o:title=""/>
          </v:shape>
          <o:OLEObject Type="Embed" ProgID="Visio.Drawing.11" ShapeID="_x0000_i1033" DrawAspect="Content" ObjectID="_1322040728" r:id="rId30"/>
        </w:object>
      </w:r>
    </w:p>
    <w:p w14:paraId="3A294206" w14:textId="77777777" w:rsidR="00792765" w:rsidRDefault="00792765" w:rsidP="00BE7B76">
      <w:pPr>
        <w:pStyle w:val="Heading3"/>
        <w:numPr>
          <w:ilvl w:val="2"/>
          <w:numId w:val="6"/>
        </w:numPr>
        <w:rPr>
          <w:rStyle w:val="Emphasis"/>
          <w:i w:val="0"/>
        </w:rPr>
      </w:pPr>
      <w:r>
        <w:rPr>
          <w:rStyle w:val="Emphasis"/>
          <w:i w:val="0"/>
        </w:rPr>
        <w:tab/>
      </w:r>
      <w:bookmarkStart w:id="43" w:name="_Toc314686026"/>
      <w:commentRangeStart w:id="44"/>
      <w:r w:rsidRPr="00143ED0">
        <w:rPr>
          <w:rStyle w:val="Emphasis"/>
          <w:i w:val="0"/>
        </w:rPr>
        <w:t xml:space="preserve">Known </w:t>
      </w:r>
      <w:r>
        <w:rPr>
          <w:rStyle w:val="Emphasis"/>
          <w:i w:val="0"/>
        </w:rPr>
        <w:t>Supported Platforms</w:t>
      </w:r>
      <w:commentRangeEnd w:id="44"/>
      <w:r>
        <w:rPr>
          <w:rStyle w:val="CommentReference"/>
          <w:rFonts w:asciiTheme="minorHAnsi" w:eastAsiaTheme="minorHAnsi" w:hAnsiTheme="minorHAnsi" w:cstheme="minorBidi"/>
          <w:b w:val="0"/>
          <w:bCs w:val="0"/>
          <w:color w:val="auto"/>
        </w:rPr>
        <w:commentReference w:id="44"/>
      </w:r>
      <w:bookmarkEnd w:id="43"/>
    </w:p>
    <w:p w14:paraId="5BD6C209" w14:textId="77777777" w:rsidR="00792765" w:rsidRDefault="00792765" w:rsidP="00BE7B76">
      <w:pPr>
        <w:pStyle w:val="ListParagraph"/>
        <w:numPr>
          <w:ilvl w:val="0"/>
          <w:numId w:val="3"/>
        </w:numPr>
      </w:pPr>
      <w:r>
        <w:t>Windows XP</w:t>
      </w:r>
    </w:p>
    <w:p w14:paraId="58DEB5A6" w14:textId="77777777" w:rsidR="00792765" w:rsidRDefault="00792765" w:rsidP="00BE7B76">
      <w:pPr>
        <w:pStyle w:val="ListParagraph"/>
        <w:numPr>
          <w:ilvl w:val="0"/>
          <w:numId w:val="3"/>
        </w:numPr>
      </w:pPr>
      <w:r>
        <w:t>Windows Vista</w:t>
      </w:r>
    </w:p>
    <w:p w14:paraId="72EB8E19" w14:textId="77777777" w:rsidR="00792765" w:rsidRPr="00CD0931" w:rsidRDefault="00792765" w:rsidP="00BE7B76">
      <w:pPr>
        <w:pStyle w:val="ListParagraph"/>
        <w:numPr>
          <w:ilvl w:val="0"/>
          <w:numId w:val="3"/>
        </w:numPr>
      </w:pPr>
      <w:r>
        <w:t>Windows 7</w:t>
      </w:r>
    </w:p>
    <w:p w14:paraId="51B74B65" w14:textId="77777777" w:rsidR="00792765" w:rsidRDefault="00792765" w:rsidP="00BE7B76">
      <w:pPr>
        <w:pStyle w:val="Heading2"/>
        <w:numPr>
          <w:ilvl w:val="1"/>
          <w:numId w:val="6"/>
        </w:numPr>
      </w:pPr>
      <w:bookmarkStart w:id="45" w:name="_Toc314686027"/>
      <w:proofErr w:type="gramStart"/>
      <w:r>
        <w:t>win</w:t>
      </w:r>
      <w:proofErr w:type="gramEnd"/>
      <w:r>
        <w:t>-def:fileeffectiverights53_object</w:t>
      </w:r>
      <w:bookmarkEnd w:id="45"/>
      <w:r w:rsidDel="00341AB3">
        <w:t xml:space="preserve"> </w:t>
      </w:r>
    </w:p>
    <w:p w14:paraId="7FD43455" w14:textId="77777777"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w14:anchorId="5DDF9FDD">
          <v:shape id="_x0000_i1034" type="#_x0000_t75" style="width:6in;height:228.1pt" o:ole="">
            <v:imagedata r:id="rId32" o:title=""/>
          </v:shape>
          <o:OLEObject Type="Embed" ProgID="Visio.Drawing.11" ShapeID="_x0000_i1034" DrawAspect="Content" ObjectID="_1322040729"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14:paraId="4B0CF870"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0AE8AE7F" w14:textId="77777777" w:rsidR="00792765" w:rsidRDefault="00792765" w:rsidP="009B4965">
            <w:pPr>
              <w:jc w:val="center"/>
              <w:rPr>
                <w:b w:val="0"/>
                <w:bCs w:val="0"/>
              </w:rPr>
            </w:pPr>
            <w:r>
              <w:t>Property</w:t>
            </w:r>
          </w:p>
        </w:tc>
        <w:tc>
          <w:tcPr>
            <w:tcW w:w="1551" w:type="pct"/>
          </w:tcPr>
          <w:p w14:paraId="1B7AFD4E"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14:paraId="58545188"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14:paraId="35C8B11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14:paraId="6F3E7B4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14:paraId="269CDC77" w14:textId="77777777"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14:paraId="4BA3B4D5" w14:textId="77777777" w:rsidR="00792765" w:rsidRDefault="00D142D6" w:rsidP="009B4965">
            <w:r>
              <w:t>S</w:t>
            </w:r>
            <w:r w:rsidR="00792765">
              <w:t>et</w:t>
            </w:r>
          </w:p>
        </w:tc>
        <w:tc>
          <w:tcPr>
            <w:tcW w:w="1551" w:type="pct"/>
          </w:tcPr>
          <w:p w14:paraId="625D288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14:paraId="2AE93C2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50B688D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14:paraId="05ABF7D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14:paraId="3150EB1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0857E3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14:paraId="2EC6CD5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p>
          <w:p w14:paraId="1BBFC2B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14:paraId="59051EF9"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6AC284BD" w14:textId="77777777" w:rsidR="00792765" w:rsidRDefault="00792765" w:rsidP="009B4965">
            <w:r>
              <w:t>behaviors</w:t>
            </w:r>
          </w:p>
        </w:tc>
        <w:tc>
          <w:tcPr>
            <w:tcW w:w="1551" w:type="pct"/>
          </w:tcPr>
          <w:p w14:paraId="436B39C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0393549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14:paraId="4620F687"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799E726E" w14:textId="77777777"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14:paraId="4E98DA8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14:paraId="39C56547"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348228CC" w14:textId="77777777" w:rsidR="00792765" w:rsidRPr="009676C4" w:rsidRDefault="00D142D6" w:rsidP="009B4965">
            <w:r>
              <w:lastRenderedPageBreak/>
              <w:t>f</w:t>
            </w:r>
            <w:r w:rsidR="00792765">
              <w:t>ilepath</w:t>
            </w:r>
          </w:p>
        </w:tc>
        <w:tc>
          <w:tcPr>
            <w:tcW w:w="1551" w:type="pct"/>
          </w:tcPr>
          <w:p w14:paraId="0063FAF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6A0B6CC"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2E915F64" w14:textId="77777777"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1A0558C7"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5A2B80F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52005AA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2A386D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14:paraId="0679112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D946C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72122D3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E5E112B" w14:textId="77777777"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14:paraId="22B5D300"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64CB39A5" w14:textId="77777777" w:rsidR="00792765" w:rsidRDefault="00D142D6" w:rsidP="009B4965">
            <w:r>
              <w:t>p</w:t>
            </w:r>
            <w:r w:rsidR="00792765">
              <w:t>ath</w:t>
            </w:r>
          </w:p>
        </w:tc>
        <w:tc>
          <w:tcPr>
            <w:tcW w:w="1551" w:type="pct"/>
          </w:tcPr>
          <w:p w14:paraId="636F5B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421691FF"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76EBC29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14:paraId="4D943A33"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4A89846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18A84C8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B8C1E2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14:paraId="196E5CF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9F26267"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14:paraId="3D82440B"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346C68B7" w14:textId="77777777" w:rsidR="00792765" w:rsidRDefault="00792765" w:rsidP="009B4965">
            <w:r>
              <w:t>filename</w:t>
            </w:r>
          </w:p>
        </w:tc>
        <w:tc>
          <w:tcPr>
            <w:tcW w:w="1551" w:type="pct"/>
          </w:tcPr>
          <w:p w14:paraId="3DF9F36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8FC3FE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14:paraId="402BD68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14:paraId="6CD11A6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14:paraId="2CEEF82D"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66B39B8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36196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14:paraId="21E328B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29EB494"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14:paraId="0EDCCCD4" w14:textId="77777777" w:rsidTr="009B4965">
        <w:tc>
          <w:tcPr>
            <w:cnfStyle w:val="001000000000" w:firstRow="0" w:lastRow="0" w:firstColumn="1" w:lastColumn="0" w:oddVBand="0" w:evenVBand="0" w:oddHBand="0" w:evenHBand="0" w:firstRowFirstColumn="0" w:firstRowLastColumn="0" w:lastRowFirstColumn="0" w:lastRowLastColumn="0"/>
            <w:tcW w:w="714" w:type="pct"/>
          </w:tcPr>
          <w:p w14:paraId="49792F44" w14:textId="77777777" w:rsidR="00792765" w:rsidRDefault="00792765" w:rsidP="009B4965">
            <w:r>
              <w:lastRenderedPageBreak/>
              <w:t>trustee_sid</w:t>
            </w:r>
          </w:p>
        </w:tc>
        <w:tc>
          <w:tcPr>
            <w:tcW w:w="1551" w:type="pct"/>
          </w:tcPr>
          <w:p w14:paraId="4917124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5260292" w14:textId="77777777"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14:paraId="6E3D526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14:paraId="418F68E6"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14:paraId="35B828F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7508EE7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2B1176E" w14:textId="77777777"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14:paraId="0C3CFDD1"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14:paraId="47AA89DA" w14:textId="77777777" w:rsidR="00792765" w:rsidRDefault="00792765" w:rsidP="009B4965">
            <w:r>
              <w:t>filter</w:t>
            </w:r>
          </w:p>
        </w:tc>
        <w:tc>
          <w:tcPr>
            <w:tcW w:w="1551" w:type="pct"/>
          </w:tcPr>
          <w:p w14:paraId="747749C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14:paraId="1F576D5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14:paraId="780A1557"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14:paraId="35E1A50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14:paraId="2C8542F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14:paraId="0F676291" w14:textId="77777777"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1AE1E3B0" w14:textId="77777777" w:rsidR="00792765" w:rsidRDefault="00792765" w:rsidP="00792765"/>
    <w:p w14:paraId="66E8A995" w14:textId="77777777" w:rsidR="00792765" w:rsidRDefault="00792765" w:rsidP="00BE7B76">
      <w:pPr>
        <w:pStyle w:val="Heading2"/>
        <w:numPr>
          <w:ilvl w:val="1"/>
          <w:numId w:val="6"/>
        </w:numPr>
      </w:pPr>
      <w:bookmarkStart w:id="46" w:name="_Toc314686028"/>
      <w:r>
        <w:t>FileEffectiveRights53Behaviors</w:t>
      </w:r>
      <w:bookmarkEnd w:id="46"/>
    </w:p>
    <w:p w14:paraId="06BEA062" w14:textId="77777777"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14:paraId="5A1B8E9D" w14:textId="77777777" w:rsidR="00792765" w:rsidRPr="00810AEC" w:rsidRDefault="00792765" w:rsidP="00792765">
      <w:pPr>
        <w:rPr>
          <w:i/>
        </w:rPr>
      </w:pPr>
      <w:r>
        <w:object w:dxaOrig="4239" w:dyaOrig="2829" w14:anchorId="6704D5DF">
          <v:shape id="_x0000_i1035" type="#_x0000_t75" style="width:211pt;height:2in" o:ole="">
            <v:imagedata r:id="rId34" o:title=""/>
          </v:shape>
          <o:OLEObject Type="Embed" ProgID="Visio.Drawing.11" ShapeID="_x0000_i1035" DrawAspect="Content" ObjectID="_1322040730"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14:paraId="247C87E0"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6E3B1405" w14:textId="77777777" w:rsidR="00792765" w:rsidRPr="00BA65C7" w:rsidRDefault="00792765" w:rsidP="009B4965">
            <w:pPr>
              <w:jc w:val="center"/>
              <w:rPr>
                <w:rFonts w:cstheme="minorHAnsi"/>
                <w:b w:val="0"/>
                <w:bCs w:val="0"/>
              </w:rPr>
            </w:pPr>
            <w:r w:rsidRPr="00BA65C7">
              <w:rPr>
                <w:rFonts w:cstheme="minorHAnsi"/>
              </w:rPr>
              <w:t>Attribute</w:t>
            </w:r>
          </w:p>
        </w:tc>
        <w:tc>
          <w:tcPr>
            <w:tcW w:w="463" w:type="pct"/>
          </w:tcPr>
          <w:p w14:paraId="6B7BEEBD"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0C82AA4C"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14:paraId="0BCBCCCD" w14:textId="77777777"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14:paraId="33E09E9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58756714" w14:textId="77777777" w:rsidR="00792765" w:rsidRPr="00BA65C7" w:rsidRDefault="00792765" w:rsidP="009B4965">
            <w:pPr>
              <w:rPr>
                <w:rFonts w:cstheme="minorHAnsi"/>
              </w:rPr>
            </w:pPr>
            <w:r>
              <w:rPr>
                <w:rFonts w:cstheme="minorHAnsi"/>
              </w:rPr>
              <w:t>include_group</w:t>
            </w:r>
          </w:p>
        </w:tc>
        <w:tc>
          <w:tcPr>
            <w:tcW w:w="463" w:type="pct"/>
          </w:tcPr>
          <w:p w14:paraId="2B0047C7"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44CE6B25"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14:paraId="3DF139B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A400210" w14:textId="77777777"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349BFED3"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5F8BA46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B2F667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47A31DB"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r>
              <w:rPr>
                <w:rFonts w:cstheme="minorHAnsi"/>
                <w:i/>
                <w:color w:val="000000"/>
                <w:sz w:val="24"/>
                <w:szCs w:val="24"/>
              </w:rPr>
              <w:t>'</w:t>
            </w:r>
            <w:proofErr w:type="gramEnd"/>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14:paraId="4ED75D7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72AC128" w14:textId="77777777"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r>
              <w:rPr>
                <w:rFonts w:cstheme="minorHAnsi"/>
                <w:i/>
                <w:color w:val="000000"/>
                <w:sz w:val="24"/>
                <w:szCs w:val="24"/>
              </w:rPr>
              <w:t>'</w:t>
            </w:r>
            <w:proofErr w:type="gramEnd"/>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14:paraId="7E40E435"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A7FCCCD" w14:textId="77777777"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14:paraId="210F1B98" w14:textId="77777777" w:rsidTr="009B4965">
        <w:tc>
          <w:tcPr>
            <w:cnfStyle w:val="001000000000" w:firstRow="0" w:lastRow="0" w:firstColumn="1" w:lastColumn="0" w:oddVBand="0" w:evenVBand="0" w:oddHBand="0" w:evenHBand="0" w:firstRowFirstColumn="0" w:firstRowLastColumn="0" w:lastRowFirstColumn="0" w:lastRowLastColumn="0"/>
            <w:tcW w:w="1174" w:type="pct"/>
          </w:tcPr>
          <w:p w14:paraId="4B305FE4" w14:textId="77777777" w:rsidR="00792765" w:rsidRPr="00BA65C7" w:rsidRDefault="00792765" w:rsidP="009B4965">
            <w:pPr>
              <w:rPr>
                <w:rFonts w:cstheme="minorHAnsi"/>
              </w:rPr>
            </w:pPr>
            <w:r>
              <w:rPr>
                <w:rFonts w:cstheme="minorHAnsi"/>
              </w:rPr>
              <w:t>resolve_group</w:t>
            </w:r>
          </w:p>
        </w:tc>
        <w:tc>
          <w:tcPr>
            <w:tcW w:w="463" w:type="pct"/>
          </w:tcPr>
          <w:p w14:paraId="19DB9CA6"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19155896"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14:paraId="62F4228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DD32B7" w14:textId="77777777"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14:paraId="22EF6DA0"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564D501E"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F076331" w14:textId="77777777"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097535E8" w14:textId="77777777"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0A1B65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14:paraId="06DDC04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4269AD9"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r>
              <w:rPr>
                <w:rFonts w:cstheme="minorHAnsi"/>
                <w:i/>
                <w:color w:val="000000"/>
                <w:sz w:val="24"/>
                <w:szCs w:val="24"/>
              </w:rPr>
              <w:t>'</w:t>
            </w:r>
            <w:proofErr w:type="gramEnd"/>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14:paraId="580F20A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7641B0E" w14:textId="77777777"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r>
              <w:rPr>
                <w:rFonts w:cstheme="minorHAnsi"/>
                <w:color w:val="000000"/>
                <w:sz w:val="24"/>
                <w:szCs w:val="24"/>
              </w:rPr>
              <w:t>'</w:t>
            </w:r>
            <w:proofErr w:type="gramEnd"/>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14:paraId="366EBC02" w14:textId="77777777"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512F5CFC" w14:textId="77777777"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5BA26D36" w14:textId="77777777" w:rsidR="00792765" w:rsidRDefault="00792765" w:rsidP="00792765"/>
    <w:p w14:paraId="0144860A" w14:textId="77777777" w:rsidR="00792765" w:rsidRDefault="00792765" w:rsidP="00BE7B76">
      <w:pPr>
        <w:pStyle w:val="Heading2"/>
        <w:numPr>
          <w:ilvl w:val="1"/>
          <w:numId w:val="6"/>
        </w:numPr>
      </w:pPr>
      <w:r>
        <w:t xml:space="preserve"> </w:t>
      </w:r>
      <w:bookmarkStart w:id="47" w:name="_Toc314686029"/>
      <w:proofErr w:type="gramStart"/>
      <w:r>
        <w:t>win</w:t>
      </w:r>
      <w:proofErr w:type="gramEnd"/>
      <w:r>
        <w:t>-def:fileeffectiverights53_state</w:t>
      </w:r>
      <w:bookmarkEnd w:id="47"/>
    </w:p>
    <w:p w14:paraId="3CD6E3CE" w14:textId="77777777"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14:paraId="1AEE3C31" w14:textId="77777777" w:rsidR="00792765" w:rsidRDefault="00792765" w:rsidP="00792765">
      <w:r>
        <w:object w:dxaOrig="4234" w:dyaOrig="7137" w14:anchorId="3F8DBE21">
          <v:shape id="_x0000_i1036" type="#_x0000_t75" style="width:209.6pt;height:353.6pt" o:ole="">
            <v:imagedata r:id="rId36" o:title=""/>
          </v:shape>
          <o:OLEObject Type="Embed" ProgID="Visio.Drawing.11" ShapeID="_x0000_i1036" DrawAspect="Content" ObjectID="_1322040731"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14:paraId="045A96A0"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14:paraId="4087E763" w14:textId="77777777" w:rsidR="00792765" w:rsidRDefault="00792765" w:rsidP="009B4965">
            <w:pPr>
              <w:jc w:val="center"/>
              <w:rPr>
                <w:b w:val="0"/>
                <w:bCs w:val="0"/>
              </w:rPr>
            </w:pPr>
            <w:r>
              <w:t>Property</w:t>
            </w:r>
          </w:p>
        </w:tc>
        <w:tc>
          <w:tcPr>
            <w:tcW w:w="1497" w:type="pct"/>
          </w:tcPr>
          <w:p w14:paraId="38C494A9"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14:paraId="6887ED1C"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14:paraId="41A04395"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14:paraId="3C4D80FF"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14:paraId="0E7465D6"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2511F64" w14:textId="77777777" w:rsidR="00336F22" w:rsidRPr="009676C4" w:rsidRDefault="00E91B41" w:rsidP="009B4965">
            <w:r>
              <w:t>f</w:t>
            </w:r>
            <w:r w:rsidR="00336F22">
              <w:t>ilepath</w:t>
            </w:r>
          </w:p>
        </w:tc>
        <w:tc>
          <w:tcPr>
            <w:tcW w:w="1497" w:type="pct"/>
          </w:tcPr>
          <w:p w14:paraId="1D2DF9B3"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07D10E9D"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7A2A548E"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4FABC47"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215D0D3"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79F9111B"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3122C92"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14:paraId="4B44CF4E"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9D1BD40"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6E5618E3"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805B818" w14:textId="77777777"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 xml:space="preserve">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14:paraId="76D53F82"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27372A0" w14:textId="77777777" w:rsidR="00336F22" w:rsidRDefault="00E91B41" w:rsidP="009B4965">
            <w:r>
              <w:lastRenderedPageBreak/>
              <w:t>p</w:t>
            </w:r>
            <w:r w:rsidR="00336F22">
              <w:t>ath</w:t>
            </w:r>
          </w:p>
        </w:tc>
        <w:tc>
          <w:tcPr>
            <w:tcW w:w="1497" w:type="pct"/>
          </w:tcPr>
          <w:p w14:paraId="42011A39"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3F57DC17" w14:textId="77777777"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28A340F6"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9FFF8B5" w14:textId="77777777"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BF4FB58"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505B0C4D"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FF3BBB1"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14:paraId="54744759"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BE1F734"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14:paraId="5E14EFCD"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DF25237" w14:textId="77777777" w:rsidR="00336F22" w:rsidRDefault="00336F22" w:rsidP="009B4965">
            <w:r>
              <w:t>filename</w:t>
            </w:r>
          </w:p>
        </w:tc>
        <w:tc>
          <w:tcPr>
            <w:tcW w:w="1497" w:type="pct"/>
          </w:tcPr>
          <w:p w14:paraId="0448E8B8"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14:paraId="7C147B22" w14:textId="77777777"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14:paraId="38C4D292" w14:textId="77777777"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1CEF165" w14:textId="77777777"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B0F9F09"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1154F31D"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2FF6705"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14:paraId="1B1FE93C" w14:textId="77777777"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243620A" w14:textId="77777777"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14:paraId="33C9EB77"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44060F7" w14:textId="77777777" w:rsidR="00336F22" w:rsidRDefault="00336F22" w:rsidP="009B4965">
            <w:r>
              <w:lastRenderedPageBreak/>
              <w:t>trustee_sid</w:t>
            </w:r>
          </w:p>
        </w:tc>
        <w:tc>
          <w:tcPr>
            <w:tcW w:w="1497" w:type="pct"/>
          </w:tcPr>
          <w:p w14:paraId="14D4C73D"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14:paraId="41EC2B07"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14:paraId="1C3B8A68"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339699C" w14:textId="77777777"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C95577E"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484A6419" w14:textId="77777777"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8EEFF6D" w14:textId="77777777"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14:paraId="77E29CFB"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645AF92A" w14:textId="77777777" w:rsidR="00792765" w:rsidRDefault="00792765" w:rsidP="009B4965">
            <w:r>
              <w:t>standard_delete</w:t>
            </w:r>
          </w:p>
        </w:tc>
        <w:tc>
          <w:tcPr>
            <w:tcW w:w="1497" w:type="pct"/>
          </w:tcPr>
          <w:p w14:paraId="11159E4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5667B8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479D296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7349517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EC648C5"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14:paraId="75BD709A"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BAD4D35" w14:textId="77777777" w:rsidR="00792765" w:rsidRDefault="00792765" w:rsidP="009B4965">
            <w:r>
              <w:t>standard_read_control</w:t>
            </w:r>
          </w:p>
        </w:tc>
        <w:tc>
          <w:tcPr>
            <w:tcW w:w="1497" w:type="pct"/>
          </w:tcPr>
          <w:p w14:paraId="5277C6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57FB1AC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573ED0A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FD795C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C989CA0" w14:textId="77777777"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14:paraId="3AF286B5"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F95B2E9" w14:textId="77777777" w:rsidR="00792765" w:rsidRDefault="00792765" w:rsidP="009B4965">
            <w:r>
              <w:t>standard_write_dac</w:t>
            </w:r>
          </w:p>
        </w:tc>
        <w:tc>
          <w:tcPr>
            <w:tcW w:w="1497" w:type="pct"/>
          </w:tcPr>
          <w:p w14:paraId="2CFD954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75559C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4062FB7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3055F6F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CEF7F46" w14:textId="77777777"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14:paraId="5C07869A"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526A559" w14:textId="77777777" w:rsidR="00792765" w:rsidRDefault="00792765" w:rsidP="009B4965">
            <w:r>
              <w:t>standard_write_owner</w:t>
            </w:r>
          </w:p>
        </w:tc>
        <w:tc>
          <w:tcPr>
            <w:tcW w:w="1497" w:type="pct"/>
          </w:tcPr>
          <w:p w14:paraId="36A207C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110F28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0233DB7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A780CB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0A8CF108" w14:textId="77777777"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14:paraId="2F8FC6AD"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7C3971A" w14:textId="77777777" w:rsidR="00792765" w:rsidRDefault="00792765" w:rsidP="009B4965">
            <w:r>
              <w:t>standard_synchronize</w:t>
            </w:r>
          </w:p>
        </w:tc>
        <w:tc>
          <w:tcPr>
            <w:tcW w:w="1497" w:type="pct"/>
          </w:tcPr>
          <w:p w14:paraId="158897D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3434D87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6A60EE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3B5F05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5D1E01F" w14:textId="77777777"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14:paraId="4E38EC03"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9C5A447" w14:textId="77777777" w:rsidR="00792765" w:rsidRDefault="00792765" w:rsidP="009B4965">
            <w:r>
              <w:lastRenderedPageBreak/>
              <w:t>access_system_security</w:t>
            </w:r>
          </w:p>
        </w:tc>
        <w:tc>
          <w:tcPr>
            <w:tcW w:w="1497" w:type="pct"/>
          </w:tcPr>
          <w:p w14:paraId="6E3C11E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188C50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6FAA6C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8DD245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6C71336" w14:textId="77777777"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14:paraId="5E6F55DF"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8C3106B" w14:textId="77777777" w:rsidR="00792765" w:rsidRDefault="00792765" w:rsidP="009B4965">
            <w:r>
              <w:t>generic_read</w:t>
            </w:r>
          </w:p>
        </w:tc>
        <w:tc>
          <w:tcPr>
            <w:tcW w:w="1497" w:type="pct"/>
          </w:tcPr>
          <w:p w14:paraId="6E59D73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7A1A2F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EF56C57"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084A2F8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210F2E48"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14:paraId="393BC84B"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03E446B" w14:textId="77777777" w:rsidR="00792765" w:rsidRDefault="00792765" w:rsidP="009B4965">
            <w:r>
              <w:t>generic_write</w:t>
            </w:r>
          </w:p>
        </w:tc>
        <w:tc>
          <w:tcPr>
            <w:tcW w:w="1497" w:type="pct"/>
          </w:tcPr>
          <w:p w14:paraId="1FD3B91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870FA9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149DB5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96FFE0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8705A0E"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14:paraId="4420AB8D"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457FACBA" w14:textId="77777777" w:rsidR="00792765" w:rsidRDefault="00792765" w:rsidP="009B4965">
            <w:r>
              <w:t>generic_execute</w:t>
            </w:r>
          </w:p>
        </w:tc>
        <w:tc>
          <w:tcPr>
            <w:tcW w:w="1497" w:type="pct"/>
          </w:tcPr>
          <w:p w14:paraId="4E12405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2D3B7BF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5E0E655A"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69530C4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209FC4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14:paraId="35DCAC86"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462260D" w14:textId="77777777" w:rsidR="00792765" w:rsidRDefault="00792765" w:rsidP="009B4965">
            <w:r>
              <w:t>generic_all</w:t>
            </w:r>
          </w:p>
        </w:tc>
        <w:tc>
          <w:tcPr>
            <w:tcW w:w="1497" w:type="pct"/>
          </w:tcPr>
          <w:p w14:paraId="345A94C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120B01F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4B565E5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4B6EA0C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E1BA6D8"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14:paraId="2548D1D3"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14:paraId="6DD3547D" w14:textId="77777777" w:rsidR="00792765" w:rsidRDefault="00792765" w:rsidP="009B4965">
            <w:r>
              <w:t>file_read_data</w:t>
            </w:r>
          </w:p>
        </w:tc>
        <w:tc>
          <w:tcPr>
            <w:tcW w:w="1497" w:type="pct"/>
          </w:tcPr>
          <w:p w14:paraId="5F5D280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3D4C47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64811C9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483271CC"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24467A4" w14:textId="77777777"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14:paraId="75705951"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5A65DEC" w14:textId="77777777" w:rsidR="00792765" w:rsidRDefault="00792765" w:rsidP="009B4965">
            <w:r>
              <w:t>file_write_data</w:t>
            </w:r>
          </w:p>
        </w:tc>
        <w:tc>
          <w:tcPr>
            <w:tcW w:w="1497" w:type="pct"/>
          </w:tcPr>
          <w:p w14:paraId="0A6E118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3BA27BEC"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6378E27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F944E30"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7885D4E" w14:textId="77777777"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14:paraId="02F81E2A"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21F6C69" w14:textId="77777777" w:rsidR="00792765" w:rsidRDefault="00792765" w:rsidP="009B4965">
            <w:r>
              <w:t>file_append_data</w:t>
            </w:r>
          </w:p>
        </w:tc>
        <w:tc>
          <w:tcPr>
            <w:tcW w:w="1497" w:type="pct"/>
          </w:tcPr>
          <w:p w14:paraId="3A8EFF3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1AE2B42F"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06272D9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80BD9E3"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69B29482" w14:textId="77777777"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14:paraId="3C26AF06"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03A9EA0F" w14:textId="77777777" w:rsidR="00792765" w:rsidRDefault="00792765" w:rsidP="009B4965">
            <w:r>
              <w:t>file_read_ea</w:t>
            </w:r>
          </w:p>
        </w:tc>
        <w:tc>
          <w:tcPr>
            <w:tcW w:w="1497" w:type="pct"/>
          </w:tcPr>
          <w:p w14:paraId="2884E8CA"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0DE365B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67C1EDF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15D3F69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7FA6C6D4" w14:textId="77777777"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14:paraId="5E121575"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33154455" w14:textId="77777777" w:rsidR="00792765" w:rsidRDefault="00792765" w:rsidP="009B4965">
            <w:r>
              <w:t>file_write _ea</w:t>
            </w:r>
          </w:p>
        </w:tc>
        <w:tc>
          <w:tcPr>
            <w:tcW w:w="1497" w:type="pct"/>
          </w:tcPr>
          <w:p w14:paraId="51EB51D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4BAF5A3B"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14:paraId="21255A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14:paraId="311F347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52C42F9"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14:paraId="7521B43B"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6CE22E2" w14:textId="77777777" w:rsidR="00792765" w:rsidRDefault="00792765" w:rsidP="009B4965">
            <w:r>
              <w:lastRenderedPageBreak/>
              <w:t>file_execute</w:t>
            </w:r>
          </w:p>
        </w:tc>
        <w:tc>
          <w:tcPr>
            <w:tcW w:w="1497" w:type="pct"/>
          </w:tcPr>
          <w:p w14:paraId="5D1D4231"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14:paraId="46814903"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14:paraId="68DAD18D"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2DA609C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5D20549"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14:paraId="27C4183D"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90C3F29" w14:textId="77777777" w:rsidR="00792765" w:rsidRDefault="00792765" w:rsidP="009B4965">
            <w:r>
              <w:t>file_delete_child</w:t>
            </w:r>
          </w:p>
        </w:tc>
        <w:tc>
          <w:tcPr>
            <w:tcW w:w="1497" w:type="pct"/>
          </w:tcPr>
          <w:p w14:paraId="55DFC7F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0506E776"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74EA4B18"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5B4FBE85"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1D4CD640"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14:paraId="1B786263"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28E29E79" w14:textId="77777777" w:rsidR="00792765" w:rsidRDefault="00792765" w:rsidP="009B4965">
            <w:r>
              <w:t>file_read_attributes</w:t>
            </w:r>
          </w:p>
        </w:tc>
        <w:tc>
          <w:tcPr>
            <w:tcW w:w="1497" w:type="pct"/>
          </w:tcPr>
          <w:p w14:paraId="18E65848"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14:paraId="57D59134"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373069EF"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575CBAD5"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14:paraId="0F1AF149" w14:textId="7777777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74631DBE" w14:textId="77777777" w:rsidR="00792765" w:rsidRDefault="00792765" w:rsidP="009B4965">
            <w:r>
              <w:t>file_write_attributes</w:t>
            </w:r>
          </w:p>
        </w:tc>
        <w:tc>
          <w:tcPr>
            <w:tcW w:w="1497" w:type="pct"/>
          </w:tcPr>
          <w:p w14:paraId="1979018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14:paraId="523D5E0E"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14:paraId="174E2524"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14:paraId="2BF398B1"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3B358422" w14:textId="77777777"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14:paraId="792F237A" w14:textId="7777777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14:paraId="17A72456" w14:textId="77777777" w:rsidR="00792765" w:rsidRDefault="00792765" w:rsidP="009B4965">
            <w:r>
              <w:t>windows_view</w:t>
            </w:r>
          </w:p>
        </w:tc>
        <w:tc>
          <w:tcPr>
            <w:tcW w:w="1497" w:type="pct"/>
          </w:tcPr>
          <w:p w14:paraId="0229AE2B"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14:paraId="140B609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14:paraId="13847652"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14:paraId="5BBBD186" w14:textId="77777777"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14:paraId="4F61E230" w14:textId="77777777"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14:paraId="2070E992" w14:textId="77777777" w:rsidR="00792765" w:rsidRDefault="00792765" w:rsidP="00792765"/>
    <w:p w14:paraId="26BD4F65" w14:textId="77777777" w:rsidR="00792765" w:rsidRPr="008B05C1" w:rsidRDefault="00792765" w:rsidP="00BE7B76">
      <w:pPr>
        <w:pStyle w:val="Heading2"/>
        <w:numPr>
          <w:ilvl w:val="1"/>
          <w:numId w:val="6"/>
        </w:numPr>
      </w:pPr>
      <w:bookmarkStart w:id="48" w:name="_Toc314686030"/>
      <w:proofErr w:type="gramStart"/>
      <w:r w:rsidRPr="008B05C1">
        <w:t>win</w:t>
      </w:r>
      <w:proofErr w:type="gramEnd"/>
      <w:r w:rsidRPr="008B05C1">
        <w:t>-sc:</w:t>
      </w:r>
      <w:r>
        <w:t>fileeffectiverights53</w:t>
      </w:r>
      <w:r w:rsidR="00C87472">
        <w:t>_</w:t>
      </w:r>
      <w:r w:rsidRPr="008B05C1">
        <w:t>item</w:t>
      </w:r>
      <w:bookmarkEnd w:id="48"/>
    </w:p>
    <w:p w14:paraId="479BA8DD" w14:textId="77777777"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14:paraId="39A9F197" w14:textId="77777777" w:rsidR="00792765" w:rsidRDefault="00792765" w:rsidP="00792765">
      <w:r>
        <w:object w:dxaOrig="4172" w:dyaOrig="6511" w14:anchorId="3BC3C3F7">
          <v:shape id="_x0000_i1037" type="#_x0000_t75" style="width:203.9pt;height:322.95pt" o:ole="">
            <v:imagedata r:id="rId38" o:title=""/>
          </v:shape>
          <o:OLEObject Type="Embed" ProgID="Visio.Drawing.11" ShapeID="_x0000_i1037" DrawAspect="Content" ObjectID="_1322040732"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14:paraId="386D6D68" w14:textId="77777777"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A5F663" w14:textId="77777777" w:rsidR="00792765" w:rsidRDefault="00792765" w:rsidP="009B4965">
            <w:pPr>
              <w:jc w:val="center"/>
              <w:rPr>
                <w:b w:val="0"/>
                <w:bCs w:val="0"/>
              </w:rPr>
            </w:pPr>
            <w:r>
              <w:t>Property</w:t>
            </w:r>
          </w:p>
        </w:tc>
        <w:tc>
          <w:tcPr>
            <w:tcW w:w="1431" w:type="pct"/>
          </w:tcPr>
          <w:p w14:paraId="44EA0736"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12374E3"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848133D"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016DEC7" w14:textId="77777777"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14:paraId="131089F6"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0B0506" w14:textId="77777777" w:rsidR="00D718A9" w:rsidRPr="009676C4" w:rsidRDefault="00DD24C7" w:rsidP="009B4965">
            <w:r>
              <w:t>f</w:t>
            </w:r>
            <w:r w:rsidR="00D718A9">
              <w:t>ilepath</w:t>
            </w:r>
          </w:p>
        </w:tc>
        <w:tc>
          <w:tcPr>
            <w:tcW w:w="1431" w:type="pct"/>
          </w:tcPr>
          <w:p w14:paraId="16CC93A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4148D9F6"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2DE94FA"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005EFCB"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ECD28B3"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14:paraId="6F9F085B"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3108724"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14:paraId="6C1D421F"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7E9B7E"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14:paraId="492010E8"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E356FD7" w14:textId="77777777"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14:paraId="6C601415"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C8969C5" w14:textId="77777777" w:rsidR="00D718A9" w:rsidRDefault="00D718A9" w:rsidP="009B4965">
            <w:r>
              <w:lastRenderedPageBreak/>
              <w:t>path</w:t>
            </w:r>
          </w:p>
        </w:tc>
        <w:tc>
          <w:tcPr>
            <w:tcW w:w="1431" w:type="pct"/>
          </w:tcPr>
          <w:p w14:paraId="3EABAEB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14:paraId="5B5B7262" w14:textId="77777777"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5E3FFEC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81D1431" w14:textId="77777777"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9C9316"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14:paraId="07C3936E"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4FB8DBE"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14:paraId="7179A75C"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3165FA4"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14:paraId="09419FC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CEF4CFC" w14:textId="77777777" w:rsidR="00D718A9" w:rsidRDefault="00D718A9" w:rsidP="009B4965">
            <w:r>
              <w:t>filename</w:t>
            </w:r>
          </w:p>
        </w:tc>
        <w:tc>
          <w:tcPr>
            <w:tcW w:w="1431" w:type="pct"/>
          </w:tcPr>
          <w:p w14:paraId="436933FE"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14:paraId="35FC65F3" w14:textId="77777777"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EDFEA7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F3323EF" w14:textId="77777777"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14:paraId="47F66AF4"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14:paraId="5371F864"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65307CB"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14:paraId="4A5ECD10"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EDC23E" w14:textId="77777777"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14:paraId="1B3F0D20"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359BC500" w14:textId="77777777" w:rsidR="00D718A9" w:rsidRDefault="00D718A9" w:rsidP="009B4965">
            <w:r>
              <w:t>trustee_sid</w:t>
            </w:r>
          </w:p>
        </w:tc>
        <w:tc>
          <w:tcPr>
            <w:tcW w:w="1431" w:type="pct"/>
          </w:tcPr>
          <w:p w14:paraId="33E168D1"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14:paraId="697EEF44" w14:textId="77777777"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45ADFFA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34D45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C25243"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14:paraId="01DAB394"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E27E312" w14:textId="77777777"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14:paraId="6849FD13"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CE73819" w14:textId="77777777" w:rsidR="00D718A9" w:rsidRDefault="00D718A9" w:rsidP="009B4965">
            <w:r>
              <w:lastRenderedPageBreak/>
              <w:t>standard_delete</w:t>
            </w:r>
          </w:p>
        </w:tc>
        <w:tc>
          <w:tcPr>
            <w:tcW w:w="1431" w:type="pct"/>
          </w:tcPr>
          <w:p w14:paraId="2D600F1E" w14:textId="77777777"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930CB4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FF3A41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EB91EE"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14:paraId="7A0F44C4"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97EA2C8" w14:textId="77777777" w:rsidR="00D718A9" w:rsidRDefault="00D718A9" w:rsidP="009B4965">
            <w:r>
              <w:t>standard_read_control</w:t>
            </w:r>
          </w:p>
        </w:tc>
        <w:tc>
          <w:tcPr>
            <w:tcW w:w="1431" w:type="pct"/>
          </w:tcPr>
          <w:p w14:paraId="0A37D90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B8CC911"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0A528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0C546A"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14:paraId="0640265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CE1761" w14:textId="77777777" w:rsidR="00D718A9" w:rsidRDefault="00D718A9" w:rsidP="009B4965">
            <w:r>
              <w:t>standard_write_dac</w:t>
            </w:r>
          </w:p>
        </w:tc>
        <w:tc>
          <w:tcPr>
            <w:tcW w:w="1431" w:type="pct"/>
          </w:tcPr>
          <w:p w14:paraId="1B63A79A"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9217DBC"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14:paraId="74E1776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14:paraId="08AD952A"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14:paraId="7DACEF32"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660B3596" w14:textId="77777777" w:rsidR="00D718A9" w:rsidRDefault="00D718A9" w:rsidP="009B4965">
            <w:r>
              <w:t>standard_write_owner</w:t>
            </w:r>
          </w:p>
        </w:tc>
        <w:tc>
          <w:tcPr>
            <w:tcW w:w="1431" w:type="pct"/>
          </w:tcPr>
          <w:p w14:paraId="5713A9DC"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8684C1E"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43CE3A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F665D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14:paraId="5F2BE7E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E613D22" w14:textId="77777777" w:rsidR="00D718A9" w:rsidRDefault="00D718A9" w:rsidP="009B4965">
            <w:r>
              <w:t>standard_synchronize</w:t>
            </w:r>
          </w:p>
        </w:tc>
        <w:tc>
          <w:tcPr>
            <w:tcW w:w="1431" w:type="pct"/>
          </w:tcPr>
          <w:p w14:paraId="237337D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1631072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EBF57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3422E9" w14:textId="77777777"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14:paraId="735051E8"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326DAADE" w14:textId="77777777" w:rsidR="00D718A9" w:rsidRDefault="00D718A9" w:rsidP="009B4965">
            <w:r>
              <w:t>access_system_security</w:t>
            </w:r>
          </w:p>
        </w:tc>
        <w:tc>
          <w:tcPr>
            <w:tcW w:w="1431" w:type="pct"/>
          </w:tcPr>
          <w:p w14:paraId="3440E7D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90AA069"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7B8A14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10F9EA" w14:textId="77777777"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14:paraId="0A8267EA"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B63318E" w14:textId="77777777" w:rsidR="00D718A9" w:rsidRDefault="00D718A9" w:rsidP="009B4965">
            <w:r>
              <w:t>generic_read</w:t>
            </w:r>
          </w:p>
        </w:tc>
        <w:tc>
          <w:tcPr>
            <w:tcW w:w="1431" w:type="pct"/>
          </w:tcPr>
          <w:p w14:paraId="5771139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8095D33"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A49431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9FDA31"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14:paraId="6DA015D3"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47D934E1" w14:textId="77777777" w:rsidR="00D718A9" w:rsidRDefault="00D718A9" w:rsidP="009B4965">
            <w:r>
              <w:t>generic_write</w:t>
            </w:r>
          </w:p>
        </w:tc>
        <w:tc>
          <w:tcPr>
            <w:tcW w:w="1431" w:type="pct"/>
          </w:tcPr>
          <w:p w14:paraId="72CE706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74BB295C"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B2E97B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7E6972"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14:paraId="62036D3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1723092" w14:textId="77777777" w:rsidR="00D718A9" w:rsidRDefault="00D718A9" w:rsidP="009B4965">
            <w:r>
              <w:t>generic_execute</w:t>
            </w:r>
          </w:p>
        </w:tc>
        <w:tc>
          <w:tcPr>
            <w:tcW w:w="1431" w:type="pct"/>
          </w:tcPr>
          <w:p w14:paraId="04BE20B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CF8DD0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2431367"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4C3E6C"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14:paraId="4AA72B49"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38815808" w14:textId="77777777" w:rsidR="00D718A9" w:rsidRDefault="00D718A9" w:rsidP="009B4965">
            <w:r>
              <w:t>generic_all</w:t>
            </w:r>
          </w:p>
        </w:tc>
        <w:tc>
          <w:tcPr>
            <w:tcW w:w="1431" w:type="pct"/>
          </w:tcPr>
          <w:p w14:paraId="551AF33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5F14353"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B07F6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153BE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14:paraId="381E3163" w14:textId="77777777"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0A3475CD" w14:textId="77777777" w:rsidR="00D718A9" w:rsidRDefault="00D718A9" w:rsidP="009B4965">
            <w:r>
              <w:t>file_read_data</w:t>
            </w:r>
          </w:p>
        </w:tc>
        <w:tc>
          <w:tcPr>
            <w:tcW w:w="1431" w:type="pct"/>
          </w:tcPr>
          <w:p w14:paraId="1997EAA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410DBF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D32C0E"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4DFE36" w14:textId="77777777"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14:paraId="3C54200D"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9597FA6" w14:textId="77777777" w:rsidR="00D718A9" w:rsidRDefault="00D718A9" w:rsidP="009B4965">
            <w:r>
              <w:t>file_write_data</w:t>
            </w:r>
          </w:p>
        </w:tc>
        <w:tc>
          <w:tcPr>
            <w:tcW w:w="1431" w:type="pct"/>
          </w:tcPr>
          <w:p w14:paraId="7982F797"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3061587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18B836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3CECC6" w14:textId="77777777"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14:paraId="77B88C0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25E6E71" w14:textId="77777777" w:rsidR="00D718A9" w:rsidRDefault="00D718A9" w:rsidP="009B4965">
            <w:r>
              <w:t>file_append_data</w:t>
            </w:r>
          </w:p>
        </w:tc>
        <w:tc>
          <w:tcPr>
            <w:tcW w:w="1431" w:type="pct"/>
          </w:tcPr>
          <w:p w14:paraId="7BBF8D2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E96585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C93191"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7F67AA"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14:paraId="6B6D747F"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DE07C8C" w14:textId="77777777" w:rsidR="00D718A9" w:rsidRDefault="00D718A9" w:rsidP="009B4965">
            <w:r>
              <w:lastRenderedPageBreak/>
              <w:t>file_read_ea</w:t>
            </w:r>
          </w:p>
        </w:tc>
        <w:tc>
          <w:tcPr>
            <w:tcW w:w="1431" w:type="pct"/>
          </w:tcPr>
          <w:p w14:paraId="2816F3E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396E3AB"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EA8E44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4B14E5"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14:paraId="1EF9D674"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11B2E23" w14:textId="77777777" w:rsidR="00D718A9" w:rsidRDefault="00D718A9" w:rsidP="009B4965">
            <w:r>
              <w:t>file_write _ea</w:t>
            </w:r>
          </w:p>
        </w:tc>
        <w:tc>
          <w:tcPr>
            <w:tcW w:w="1431" w:type="pct"/>
          </w:tcPr>
          <w:p w14:paraId="6AC5D43F"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426C656E"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7C0035"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20C386"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14:paraId="686A5557"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71A4F3C2" w14:textId="77777777" w:rsidR="00D718A9" w:rsidRDefault="00D718A9" w:rsidP="009B4965">
            <w:r>
              <w:t>file_execute</w:t>
            </w:r>
          </w:p>
        </w:tc>
        <w:tc>
          <w:tcPr>
            <w:tcW w:w="1431" w:type="pct"/>
          </w:tcPr>
          <w:p w14:paraId="60284E96"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55BCD1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D8148C"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98F7E1"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14:paraId="35CC94C5"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258EC4E" w14:textId="77777777" w:rsidR="00D718A9" w:rsidRDefault="00D718A9" w:rsidP="009B4965">
            <w:r>
              <w:t>file_delete_child</w:t>
            </w:r>
          </w:p>
        </w:tc>
        <w:tc>
          <w:tcPr>
            <w:tcW w:w="1431" w:type="pct"/>
          </w:tcPr>
          <w:p w14:paraId="386E5649"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BF10236"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EECDB2"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F561E13"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14:paraId="5E98F481"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0474298E" w14:textId="77777777" w:rsidR="00D718A9" w:rsidRDefault="00D718A9" w:rsidP="009B4965">
            <w:r>
              <w:t>file_read_attributes</w:t>
            </w:r>
          </w:p>
        </w:tc>
        <w:tc>
          <w:tcPr>
            <w:tcW w:w="1431" w:type="pct"/>
          </w:tcPr>
          <w:p w14:paraId="776AD3D8"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584E0C90"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44DD55"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EBEABB" w14:textId="77777777"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14:paraId="1D0047FF" w14:textId="7777777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CE8DA59" w14:textId="77777777" w:rsidR="00D718A9" w:rsidRDefault="00D718A9" w:rsidP="009B4965">
            <w:r>
              <w:t>file_write_attributes</w:t>
            </w:r>
          </w:p>
        </w:tc>
        <w:tc>
          <w:tcPr>
            <w:tcW w:w="1431" w:type="pct"/>
          </w:tcPr>
          <w:p w14:paraId="7C0D47DE"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48B110D"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19EDE0" w14:textId="77777777"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BC76F29" w14:textId="77777777"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14:paraId="36D2B64E" w14:textId="77777777" w:rsidTr="009B4965">
        <w:tc>
          <w:tcPr>
            <w:cnfStyle w:val="001000000000" w:firstRow="0" w:lastRow="0" w:firstColumn="1" w:lastColumn="0" w:oddVBand="0" w:evenVBand="0" w:oddHBand="0" w:evenHBand="0" w:firstRowFirstColumn="0" w:firstRowLastColumn="0" w:lastRowFirstColumn="0" w:lastRowLastColumn="0"/>
            <w:tcW w:w="1086" w:type="pct"/>
          </w:tcPr>
          <w:p w14:paraId="2ED6BBC8" w14:textId="77777777" w:rsidR="00D718A9" w:rsidRDefault="00D718A9" w:rsidP="009B4965">
            <w:r>
              <w:t>windows_view</w:t>
            </w:r>
          </w:p>
        </w:tc>
        <w:tc>
          <w:tcPr>
            <w:tcW w:w="1431" w:type="pct"/>
          </w:tcPr>
          <w:p w14:paraId="7EEEBFB2"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14:paraId="283CF9EA"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14:paraId="464C4F5D"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88D75F4" w14:textId="77777777"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F3034E" w14:textId="77777777"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14:paraId="4CA8A88D" w14:textId="77777777" w:rsidR="00792765" w:rsidRDefault="00792765" w:rsidP="00792765"/>
    <w:p w14:paraId="7D56F75F" w14:textId="77777777" w:rsidR="00792765" w:rsidRDefault="00792765" w:rsidP="00792765"/>
    <w:p w14:paraId="0C5CE2AA" w14:textId="77777777" w:rsidR="00792765" w:rsidRDefault="00792765" w:rsidP="00792765"/>
    <w:p w14:paraId="62703DA4" w14:textId="77777777" w:rsidR="00792765" w:rsidRDefault="00792765" w:rsidP="00792765"/>
    <w:p w14:paraId="06F9AB07" w14:textId="77777777" w:rsidR="00591B85" w:rsidRDefault="00591B85" w:rsidP="00591B85"/>
    <w:p w14:paraId="3322D4FB" w14:textId="77777777" w:rsidR="00591B85" w:rsidRDefault="00591B85" w:rsidP="00591B85"/>
    <w:p w14:paraId="5A5165D1" w14:textId="77777777" w:rsidR="00591B85" w:rsidRDefault="00591B85" w:rsidP="00591B85"/>
    <w:p w14:paraId="7FBBEB72" w14:textId="77777777" w:rsidR="00591B85" w:rsidRDefault="00591B85" w:rsidP="00591B85"/>
    <w:p w14:paraId="67448386" w14:textId="77777777" w:rsidR="00591B85" w:rsidRDefault="00591B85" w:rsidP="00591B85"/>
    <w:p w14:paraId="4A76A97C" w14:textId="77777777" w:rsidR="00591B85" w:rsidRPr="00D718A9" w:rsidRDefault="00591B85" w:rsidP="00BE7B76">
      <w:pPr>
        <w:pStyle w:val="Heading2"/>
        <w:numPr>
          <w:ilvl w:val="1"/>
          <w:numId w:val="6"/>
        </w:numPr>
      </w:pPr>
      <w:bookmarkStart w:id="49" w:name="_Toc314686031"/>
      <w:proofErr w:type="gramStart"/>
      <w:r w:rsidRPr="00D718A9">
        <w:t>win</w:t>
      </w:r>
      <w:proofErr w:type="gramEnd"/>
      <w:r w:rsidRPr="00D718A9">
        <w:t>-def:printereffectiverights_test</w:t>
      </w:r>
      <w:bookmarkEnd w:id="49"/>
    </w:p>
    <w:p w14:paraId="4550D2E9" w14:textId="77777777"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w14:anchorId="6041BB9C">
          <v:shape id="_x0000_i1038" type="#_x0000_t75" style="width:396.35pt;height:203.15pt" o:ole="">
            <v:imagedata r:id="rId40" o:title=""/>
          </v:shape>
          <o:OLEObject Type="Embed" ProgID="Visio.Drawing.11" ShapeID="_x0000_i1038" DrawAspect="Content" ObjectID="_1322040733" r:id="rId41"/>
        </w:object>
      </w:r>
    </w:p>
    <w:p w14:paraId="48B81ED1" w14:textId="77777777" w:rsidR="00591B85" w:rsidRDefault="00591B85" w:rsidP="00BE7B76">
      <w:pPr>
        <w:pStyle w:val="Heading3"/>
        <w:numPr>
          <w:ilvl w:val="2"/>
          <w:numId w:val="6"/>
        </w:numPr>
        <w:rPr>
          <w:rStyle w:val="Emphasis"/>
          <w:i w:val="0"/>
        </w:rPr>
      </w:pPr>
      <w:bookmarkStart w:id="50" w:name="_Toc314686032"/>
      <w:commentRangeStart w:id="51"/>
      <w:r w:rsidRPr="00143ED0">
        <w:rPr>
          <w:rStyle w:val="Emphasis"/>
          <w:i w:val="0"/>
        </w:rPr>
        <w:t xml:space="preserve">Known </w:t>
      </w:r>
      <w:r>
        <w:rPr>
          <w:rStyle w:val="Emphasis"/>
          <w:i w:val="0"/>
        </w:rPr>
        <w:t>Supported Platforms</w:t>
      </w:r>
      <w:commentRangeEnd w:id="51"/>
      <w:r>
        <w:rPr>
          <w:rStyle w:val="CommentReference"/>
          <w:b w:val="0"/>
          <w:bCs w:val="0"/>
        </w:rPr>
        <w:commentReference w:id="51"/>
      </w:r>
      <w:bookmarkEnd w:id="50"/>
    </w:p>
    <w:p w14:paraId="5A832086" w14:textId="77777777" w:rsidR="00591B85" w:rsidRDefault="00591B85" w:rsidP="00BE7B76">
      <w:pPr>
        <w:pStyle w:val="ListParagraph"/>
        <w:numPr>
          <w:ilvl w:val="0"/>
          <w:numId w:val="3"/>
        </w:numPr>
      </w:pPr>
      <w:r>
        <w:t>Windows XP</w:t>
      </w:r>
    </w:p>
    <w:p w14:paraId="7383A465" w14:textId="77777777" w:rsidR="00591B85" w:rsidRDefault="00591B85" w:rsidP="00BE7B76">
      <w:pPr>
        <w:pStyle w:val="ListParagraph"/>
        <w:numPr>
          <w:ilvl w:val="0"/>
          <w:numId w:val="3"/>
        </w:numPr>
      </w:pPr>
      <w:r>
        <w:t>Windows Vista</w:t>
      </w:r>
    </w:p>
    <w:p w14:paraId="1C46B03A" w14:textId="77777777" w:rsidR="00591B85" w:rsidRPr="00CD0931" w:rsidRDefault="00591B85" w:rsidP="00BE7B76">
      <w:pPr>
        <w:pStyle w:val="ListParagraph"/>
        <w:numPr>
          <w:ilvl w:val="0"/>
          <w:numId w:val="3"/>
        </w:numPr>
      </w:pPr>
      <w:r>
        <w:t>Windows 7</w:t>
      </w:r>
    </w:p>
    <w:p w14:paraId="5EE36C86" w14:textId="77777777" w:rsidR="00591B85" w:rsidRDefault="00591B85" w:rsidP="00BE7B76">
      <w:pPr>
        <w:pStyle w:val="Heading2"/>
        <w:numPr>
          <w:ilvl w:val="1"/>
          <w:numId w:val="6"/>
        </w:numPr>
      </w:pPr>
      <w:bookmarkStart w:id="52" w:name="_Toc314686033"/>
      <w:proofErr w:type="gramStart"/>
      <w:r>
        <w:t>win</w:t>
      </w:r>
      <w:proofErr w:type="gramEnd"/>
      <w:r>
        <w:t>-def:printereffectiverights_object</w:t>
      </w:r>
      <w:bookmarkEnd w:id="52"/>
      <w:r w:rsidDel="00341AB3">
        <w:t xml:space="preserve"> </w:t>
      </w:r>
    </w:p>
    <w:p w14:paraId="55C72725" w14:textId="77777777"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w14:anchorId="54C74A8E">
          <v:shape id="_x0000_i1039" type="#_x0000_t75" style="width:6in;height:240.25pt" o:ole="">
            <v:imagedata r:id="rId42" o:title=""/>
          </v:shape>
          <o:OLEObject Type="Embed" ProgID="Visio.Drawing.11" ShapeID="_x0000_i1039" DrawAspect="Content" ObjectID="_1322040734"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14:paraId="4F457848" w14:textId="77777777"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5435A7CF" w14:textId="77777777" w:rsidR="00591B85" w:rsidRDefault="00591B85" w:rsidP="003F6455">
            <w:pPr>
              <w:jc w:val="center"/>
              <w:rPr>
                <w:b w:val="0"/>
                <w:bCs w:val="0"/>
              </w:rPr>
            </w:pPr>
            <w:r>
              <w:t>Property</w:t>
            </w:r>
          </w:p>
        </w:tc>
        <w:tc>
          <w:tcPr>
            <w:tcW w:w="1607" w:type="pct"/>
          </w:tcPr>
          <w:p w14:paraId="2973833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14:paraId="4F7DDF1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14:paraId="2AE3ACA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14:paraId="7B643B5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35BDC361" w14:textId="77777777"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14:paraId="37244FC7" w14:textId="77777777" w:rsidR="00591B85" w:rsidRDefault="00591B85" w:rsidP="003F6455">
            <w:r>
              <w:t>set</w:t>
            </w:r>
          </w:p>
        </w:tc>
        <w:tc>
          <w:tcPr>
            <w:tcW w:w="1607" w:type="pct"/>
          </w:tcPr>
          <w:p w14:paraId="0715552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14:paraId="58711E3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06A155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14:paraId="764AFC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14:paraId="2E62DA40"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4BFD3D13" w14:textId="77777777" w:rsidR="00591B85" w:rsidRDefault="00591B85" w:rsidP="003F6455">
            <w:r>
              <w:t>behavior</w:t>
            </w:r>
            <w:r w:rsidR="007F71E3">
              <w:t>s</w:t>
            </w:r>
          </w:p>
        </w:tc>
        <w:tc>
          <w:tcPr>
            <w:tcW w:w="1607" w:type="pct"/>
          </w:tcPr>
          <w:p w14:paraId="4D1CDDC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774763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14:paraId="79E7861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14:paraId="42106BC9"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14:paraId="0B03DDDB" w14:textId="77777777"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14:paraId="35C87890"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215B8BDD" w14:textId="77777777" w:rsidR="00591B85" w:rsidRPr="009676C4" w:rsidRDefault="00591B85" w:rsidP="003F6455">
            <w:r>
              <w:t>printer_name</w:t>
            </w:r>
          </w:p>
        </w:tc>
        <w:tc>
          <w:tcPr>
            <w:tcW w:w="1607" w:type="pct"/>
          </w:tcPr>
          <w:p w14:paraId="5011631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6145AD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14:paraId="15ED443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14:paraId="4A5DE91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14:paraId="0FC3D0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661AF59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34D4122" w14:textId="77777777"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14:paraId="26DD46F6" w14:textId="77777777" w:rsidTr="00FD6C8A">
        <w:tc>
          <w:tcPr>
            <w:cnfStyle w:val="001000000000" w:firstRow="0" w:lastRow="0" w:firstColumn="1" w:lastColumn="0" w:oddVBand="0" w:evenVBand="0" w:oddHBand="0" w:evenHBand="0" w:firstRowFirstColumn="0" w:firstRowLastColumn="0" w:lastRowFirstColumn="0" w:lastRowLastColumn="0"/>
            <w:tcW w:w="753" w:type="pct"/>
          </w:tcPr>
          <w:p w14:paraId="66C60387" w14:textId="77777777" w:rsidR="00591B85" w:rsidRDefault="00591B85" w:rsidP="003F6455">
            <w:r>
              <w:t>trustee_sid</w:t>
            </w:r>
          </w:p>
        </w:tc>
        <w:tc>
          <w:tcPr>
            <w:tcW w:w="1607" w:type="pct"/>
          </w:tcPr>
          <w:p w14:paraId="55823C5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052B253"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14:paraId="7F8FDB43" w14:textId="77777777"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14:paraId="4CDB93A0"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14:paraId="1EBB33C6" w14:textId="77777777"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14:paraId="0EBDF3D2" w14:textId="77777777"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83F7E4E" w14:textId="77777777"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14:paraId="3F83A277" w14:textId="77777777"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14:paraId="11F80FEE" w14:textId="77777777" w:rsidR="00591B85" w:rsidRDefault="00591B85" w:rsidP="003F6455">
            <w:r>
              <w:lastRenderedPageBreak/>
              <w:t>filter</w:t>
            </w:r>
          </w:p>
        </w:tc>
        <w:tc>
          <w:tcPr>
            <w:tcW w:w="1607" w:type="pct"/>
          </w:tcPr>
          <w:p w14:paraId="7487D8A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14:paraId="1A8F6B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14:paraId="0B1D642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14:paraId="0196F50C" w14:textId="77777777"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14:paraId="17438389" w14:textId="77777777"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14:paraId="1419DEC3" w14:textId="77777777"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37FC733B" w14:textId="77777777" w:rsidR="00591B85" w:rsidRDefault="00591B85" w:rsidP="00591B85"/>
    <w:p w14:paraId="6ADD5EDF" w14:textId="77777777" w:rsidR="00591B85" w:rsidRDefault="00591B85" w:rsidP="00BE7B76">
      <w:pPr>
        <w:pStyle w:val="Heading2"/>
        <w:numPr>
          <w:ilvl w:val="1"/>
          <w:numId w:val="6"/>
        </w:numPr>
      </w:pPr>
      <w:bookmarkStart w:id="53" w:name="_Toc314686034"/>
      <w:proofErr w:type="gramStart"/>
      <w:r>
        <w:t>win</w:t>
      </w:r>
      <w:proofErr w:type="gramEnd"/>
      <w:r>
        <w:t>-def:PrinterEffectiveRightsBehaviors</w:t>
      </w:r>
      <w:bookmarkEnd w:id="53"/>
    </w:p>
    <w:p w14:paraId="498D72F1" w14:textId="77777777"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5BB3E9F5" w14:textId="77777777"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527F70F9"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7E1DF019"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5D90E1A5"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1A2D6CCE"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14:paraId="2618DC8B" w14:textId="77777777"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0235504" w14:textId="77777777" w:rsidR="00591B85" w:rsidRPr="00BA65C7" w:rsidRDefault="00591B85" w:rsidP="003F6455">
            <w:pPr>
              <w:rPr>
                <w:rFonts w:cstheme="minorHAnsi"/>
              </w:rPr>
            </w:pPr>
            <w:r>
              <w:rPr>
                <w:rFonts w:cstheme="minorHAnsi"/>
              </w:rPr>
              <w:t>include_group</w:t>
            </w:r>
          </w:p>
        </w:tc>
        <w:tc>
          <w:tcPr>
            <w:tcW w:w="463" w:type="pct"/>
          </w:tcPr>
          <w:p w14:paraId="06813B58" w14:textId="77777777"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26CE5DFC" w14:textId="77777777"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14:paraId="55F85D2B" w14:textId="77777777"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14:paraId="341B258B" w14:textId="77777777"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107C270E"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5F30A99"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EA4022"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r>
              <w:rPr>
                <w:rFonts w:cstheme="minorHAnsi"/>
                <w:i/>
                <w:color w:val="000000"/>
                <w:sz w:val="24"/>
                <w:szCs w:val="24"/>
              </w:rPr>
              <w:t>'</w:t>
            </w:r>
            <w:proofErr w:type="gramEnd"/>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14:paraId="50AB4D2A"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6BC24EA" w14:textId="77777777"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r>
              <w:rPr>
                <w:rFonts w:cstheme="minorHAnsi"/>
                <w:i/>
                <w:color w:val="000000"/>
                <w:sz w:val="24"/>
                <w:szCs w:val="24"/>
              </w:rPr>
              <w:t>'</w:t>
            </w:r>
            <w:proofErr w:type="gramEnd"/>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0AE10AFD" w14:textId="77777777"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66F478D" w14:textId="77777777"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14:paraId="211C6D82" w14:textId="77777777" w:rsidTr="00826353">
        <w:tc>
          <w:tcPr>
            <w:cnfStyle w:val="001000000000" w:firstRow="0" w:lastRow="0" w:firstColumn="1" w:lastColumn="0" w:oddVBand="0" w:evenVBand="0" w:oddHBand="0" w:evenHBand="0" w:firstRowFirstColumn="0" w:firstRowLastColumn="0" w:lastRowFirstColumn="0" w:lastRowLastColumn="0"/>
            <w:tcW w:w="1174" w:type="pct"/>
          </w:tcPr>
          <w:p w14:paraId="22D17EC3" w14:textId="77777777" w:rsidR="00591B85" w:rsidRPr="00BA65C7" w:rsidRDefault="00591B85" w:rsidP="003F6455">
            <w:pPr>
              <w:rPr>
                <w:rFonts w:cstheme="minorHAnsi"/>
              </w:rPr>
            </w:pPr>
            <w:r>
              <w:rPr>
                <w:rFonts w:cstheme="minorHAnsi"/>
              </w:rPr>
              <w:lastRenderedPageBreak/>
              <w:t>resolve_group</w:t>
            </w:r>
          </w:p>
        </w:tc>
        <w:tc>
          <w:tcPr>
            <w:tcW w:w="463" w:type="pct"/>
          </w:tcPr>
          <w:p w14:paraId="59F8D681"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3A4A00A2" w14:textId="77777777"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14:paraId="440724A9" w14:textId="77777777"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6116511E" w14:textId="77777777"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14:paraId="3032D10E"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288AC1CE"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E39CCC2"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3A710EE9"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E55D1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14:paraId="5D5E27B8"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0026A8EC"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r>
              <w:rPr>
                <w:rFonts w:cstheme="minorHAnsi"/>
                <w:i/>
                <w:color w:val="000000"/>
                <w:sz w:val="24"/>
                <w:szCs w:val="24"/>
              </w:rPr>
              <w:t>'</w:t>
            </w:r>
            <w:proofErr w:type="gramEnd"/>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662B0880" w14:textId="77777777"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BF1FB22" w14:textId="77777777"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2D3C070B" w14:textId="77777777"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72E6F39B" w14:textId="77777777"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5AA1D2CA" w14:textId="77777777" w:rsidR="00591B85" w:rsidRDefault="00591B85" w:rsidP="00591B85"/>
    <w:p w14:paraId="0D2082ED" w14:textId="77777777" w:rsidR="00591B85" w:rsidRDefault="00591B85" w:rsidP="00BE7B76">
      <w:pPr>
        <w:pStyle w:val="Heading2"/>
        <w:numPr>
          <w:ilvl w:val="1"/>
          <w:numId w:val="6"/>
        </w:numPr>
      </w:pPr>
      <w:r>
        <w:t xml:space="preserve"> </w:t>
      </w:r>
      <w:bookmarkStart w:id="54" w:name="_Toc314686035"/>
      <w:proofErr w:type="gramStart"/>
      <w:r>
        <w:t>win</w:t>
      </w:r>
      <w:proofErr w:type="gramEnd"/>
      <w:r>
        <w:t>-def:printereffectiverights_state</w:t>
      </w:r>
      <w:bookmarkEnd w:id="54"/>
    </w:p>
    <w:p w14:paraId="334B7505" w14:textId="77777777"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14:paraId="70D5201F" w14:textId="77777777" w:rsidR="00591B85" w:rsidRDefault="00591B85" w:rsidP="00591B85">
      <w:r>
        <w:object w:dxaOrig="4368" w:dyaOrig="5261" w14:anchorId="7C83FF3A">
          <v:shape id="_x0000_i1040" type="#_x0000_t75" style="width:3in;height:263.75pt" o:ole="">
            <v:imagedata r:id="rId44" o:title=""/>
          </v:shape>
          <o:OLEObject Type="Embed" ProgID="Visio.Drawing.11" ShapeID="_x0000_i1040" DrawAspect="Content" ObjectID="_1322040735"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2F1EC54C"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B3E4743" w14:textId="77777777" w:rsidR="00591B85" w:rsidRDefault="00591B85" w:rsidP="003F6455">
            <w:pPr>
              <w:jc w:val="center"/>
              <w:rPr>
                <w:b w:val="0"/>
                <w:bCs w:val="0"/>
              </w:rPr>
            </w:pPr>
            <w:r>
              <w:t>Property</w:t>
            </w:r>
          </w:p>
        </w:tc>
        <w:tc>
          <w:tcPr>
            <w:tcW w:w="1431" w:type="pct"/>
          </w:tcPr>
          <w:p w14:paraId="5F40B4D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067BF8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72C7DA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0DE66E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5A5C278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A83C77B" w14:textId="77777777" w:rsidR="00591B85" w:rsidRPr="009676C4" w:rsidRDefault="00591B85" w:rsidP="003F6455">
            <w:r>
              <w:t>printer_name</w:t>
            </w:r>
          </w:p>
        </w:tc>
        <w:tc>
          <w:tcPr>
            <w:tcW w:w="1431" w:type="pct"/>
          </w:tcPr>
          <w:p w14:paraId="3C888F7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DF51455"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1E19F8F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571E24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023B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39A4D3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343C7FF" w14:textId="77777777"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14:paraId="1A3ABED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C66229F" w14:textId="77777777" w:rsidR="00591B85" w:rsidRDefault="00591B85" w:rsidP="003F6455">
            <w:r>
              <w:t>trustee_sid</w:t>
            </w:r>
          </w:p>
        </w:tc>
        <w:tc>
          <w:tcPr>
            <w:tcW w:w="1431" w:type="pct"/>
          </w:tcPr>
          <w:p w14:paraId="154AE27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4DDB0C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77D30D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A74D1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B46125A" w14:textId="77777777"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14:paraId="7000E83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AB733A3" w14:textId="77777777" w:rsidR="006277BA" w:rsidRDefault="006277BA" w:rsidP="003F6455">
            <w:r>
              <w:t>standard_delete</w:t>
            </w:r>
          </w:p>
        </w:tc>
        <w:tc>
          <w:tcPr>
            <w:tcW w:w="1431" w:type="pct"/>
          </w:tcPr>
          <w:p w14:paraId="4144DAA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0984AB09"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1A2297F"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51ED3F1"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AB5801F" w14:textId="77777777"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14:paraId="7464858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DDAA18F" w14:textId="77777777" w:rsidR="006277BA" w:rsidRDefault="006277BA" w:rsidP="003F6455">
            <w:r>
              <w:t>standard_read_cont</w:t>
            </w:r>
            <w:r>
              <w:lastRenderedPageBreak/>
              <w:t>rol</w:t>
            </w:r>
          </w:p>
        </w:tc>
        <w:tc>
          <w:tcPr>
            <w:tcW w:w="1431" w:type="pct"/>
          </w:tcPr>
          <w:p w14:paraId="7774E1B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14:paraId="5A03D93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14:paraId="60B0BB37"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770B1B9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2DB424" w14:textId="77777777"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14:paraId="57EFDDC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F6415BD" w14:textId="77777777" w:rsidR="006277BA" w:rsidRDefault="006277BA" w:rsidP="003F6455">
            <w:r>
              <w:lastRenderedPageBreak/>
              <w:t>standard_write_dac</w:t>
            </w:r>
          </w:p>
        </w:tc>
        <w:tc>
          <w:tcPr>
            <w:tcW w:w="1431" w:type="pct"/>
          </w:tcPr>
          <w:p w14:paraId="4DA2DFA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7C6A19DF"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0D6F7FE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98B1040"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FB0B5E" w14:textId="77777777"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14:paraId="2EC97ED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81B0F54" w14:textId="77777777" w:rsidR="006277BA" w:rsidRDefault="006277BA" w:rsidP="003F6455">
            <w:r>
              <w:t>standard_write_owner</w:t>
            </w:r>
          </w:p>
        </w:tc>
        <w:tc>
          <w:tcPr>
            <w:tcW w:w="1431" w:type="pct"/>
          </w:tcPr>
          <w:p w14:paraId="3127D7AB"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60897FE7"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15FCB76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B13E4C0"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3B4B6D" w14:textId="77777777"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14:paraId="2C77E90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314140B" w14:textId="77777777" w:rsidR="006277BA" w:rsidRDefault="006277BA" w:rsidP="003F6455">
            <w:r>
              <w:t>standard_synchronize</w:t>
            </w:r>
          </w:p>
        </w:tc>
        <w:tc>
          <w:tcPr>
            <w:tcW w:w="1431" w:type="pct"/>
          </w:tcPr>
          <w:p w14:paraId="345188DE"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6FC8032"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0FCEDCF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DFF2781"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9B2F72" w14:textId="77777777"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14:paraId="425AA88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F3294DF" w14:textId="77777777" w:rsidR="006277BA" w:rsidRDefault="006277BA" w:rsidP="003F6455">
            <w:r>
              <w:t>access_system_security</w:t>
            </w:r>
          </w:p>
        </w:tc>
        <w:tc>
          <w:tcPr>
            <w:tcW w:w="1431" w:type="pct"/>
          </w:tcPr>
          <w:p w14:paraId="2285E9C2"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06657A8B"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E1AC969"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4ADB3B5"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D41C9D" w14:textId="77777777"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14:paraId="3E6F1C6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AFFEF54" w14:textId="77777777" w:rsidR="006277BA" w:rsidRDefault="006277BA" w:rsidP="003F6455">
            <w:r>
              <w:t>generic_read</w:t>
            </w:r>
          </w:p>
        </w:tc>
        <w:tc>
          <w:tcPr>
            <w:tcW w:w="1431" w:type="pct"/>
          </w:tcPr>
          <w:p w14:paraId="378D2A68"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3DA096CC"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54C5E0B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64B50D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69C31D"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14:paraId="467E24C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7A198B3" w14:textId="77777777" w:rsidR="006277BA" w:rsidRDefault="006277BA" w:rsidP="003F6455">
            <w:r>
              <w:t>generic_write</w:t>
            </w:r>
          </w:p>
        </w:tc>
        <w:tc>
          <w:tcPr>
            <w:tcW w:w="1431" w:type="pct"/>
          </w:tcPr>
          <w:p w14:paraId="1D6BD97B"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4D82FDFA"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355645CC"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9C0851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9BF99D9"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14:paraId="764A2E6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054AA98" w14:textId="77777777" w:rsidR="006277BA" w:rsidRDefault="006277BA" w:rsidP="003F6455">
            <w:r>
              <w:t>generic_execute</w:t>
            </w:r>
          </w:p>
        </w:tc>
        <w:tc>
          <w:tcPr>
            <w:tcW w:w="1431" w:type="pct"/>
          </w:tcPr>
          <w:p w14:paraId="7B21890B"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14:paraId="509366B4"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41D7DD09"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476D5A" w14:textId="77777777"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3AC951" w14:textId="77777777"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14:paraId="662C779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6E2D034" w14:textId="77777777" w:rsidR="006277BA" w:rsidRDefault="006277BA" w:rsidP="003F6455">
            <w:r>
              <w:t>generic_all</w:t>
            </w:r>
          </w:p>
        </w:tc>
        <w:tc>
          <w:tcPr>
            <w:tcW w:w="1431" w:type="pct"/>
          </w:tcPr>
          <w:p w14:paraId="165A29F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14:paraId="1C07CE3B"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27F7271"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E563E0E" w14:textId="77777777"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97733A" w14:textId="77777777"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14:paraId="2052F106"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52F5086A" w14:textId="77777777" w:rsidR="00591B85" w:rsidRDefault="00591B85" w:rsidP="003F6455">
            <w:r>
              <w:t>printer_access_administer</w:t>
            </w:r>
          </w:p>
        </w:tc>
        <w:tc>
          <w:tcPr>
            <w:tcW w:w="1431" w:type="pct"/>
          </w:tcPr>
          <w:p w14:paraId="1D50B09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B9246E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75B7B7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4180A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536B94" w14:textId="77777777"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14:paraId="77E9D16E"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8F52802" w14:textId="77777777" w:rsidR="00591B85" w:rsidRDefault="00591B85" w:rsidP="003F6455">
            <w:r>
              <w:lastRenderedPageBreak/>
              <w:t>printer_access_use</w:t>
            </w:r>
          </w:p>
        </w:tc>
        <w:tc>
          <w:tcPr>
            <w:tcW w:w="1431" w:type="pct"/>
          </w:tcPr>
          <w:p w14:paraId="600C8A6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C2560D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20FFE0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559A8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14D2DA" w14:textId="77777777"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14:paraId="3F44137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1459CD" w14:textId="77777777" w:rsidR="00591B85" w:rsidRDefault="00591B85" w:rsidP="003F6455">
            <w:r>
              <w:t>job_access_administer</w:t>
            </w:r>
          </w:p>
        </w:tc>
        <w:tc>
          <w:tcPr>
            <w:tcW w:w="1431" w:type="pct"/>
          </w:tcPr>
          <w:p w14:paraId="07C5FC9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178150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06CAB3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95A39C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6643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14:paraId="678B0066"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1ACCAED" w14:textId="77777777" w:rsidR="00591B85" w:rsidRDefault="00591B85" w:rsidP="003F6455">
            <w:r>
              <w:t>job_access_read</w:t>
            </w:r>
          </w:p>
        </w:tc>
        <w:tc>
          <w:tcPr>
            <w:tcW w:w="1431" w:type="pct"/>
          </w:tcPr>
          <w:p w14:paraId="4CF1AD2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E8BAC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F5E9DC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BD6D88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3E27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14:paraId="5A9B4A14" w14:textId="77777777" w:rsidR="00591B85" w:rsidRDefault="00591B85" w:rsidP="00591B85"/>
    <w:p w14:paraId="1275D93B" w14:textId="77777777" w:rsidR="00591B85" w:rsidRPr="008B05C1" w:rsidRDefault="00591B85" w:rsidP="00BE7B76">
      <w:pPr>
        <w:pStyle w:val="Heading2"/>
        <w:numPr>
          <w:ilvl w:val="1"/>
          <w:numId w:val="6"/>
        </w:numPr>
      </w:pPr>
      <w:bookmarkStart w:id="55" w:name="_Toc314686036"/>
      <w:proofErr w:type="gramStart"/>
      <w:r w:rsidRPr="008B05C1">
        <w:t>win</w:t>
      </w:r>
      <w:proofErr w:type="gramEnd"/>
      <w:r w:rsidRPr="008B05C1">
        <w:t>-sc:</w:t>
      </w:r>
      <w:r>
        <w:t>printereffectiverights_item</w:t>
      </w:r>
      <w:bookmarkEnd w:id="55"/>
    </w:p>
    <w:p w14:paraId="4E1B587E" w14:textId="77777777"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14:paraId="0A1EAC20" w14:textId="77777777" w:rsidR="00591B85" w:rsidRDefault="00591B85" w:rsidP="00591B85">
      <w:r>
        <w:object w:dxaOrig="4306" w:dyaOrig="4699" w14:anchorId="6EE34582">
          <v:shape id="_x0000_i1041" type="#_x0000_t75" style="width:3in;height:234.55pt" o:ole="">
            <v:imagedata r:id="rId46" o:title=""/>
          </v:shape>
          <o:OLEObject Type="Embed" ProgID="Visio.Drawing.11" ShapeID="_x0000_i1041" DrawAspect="Content" ObjectID="_1322040736"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3381321"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5BDECA3" w14:textId="77777777" w:rsidR="00591B85" w:rsidRDefault="00591B85" w:rsidP="003F6455">
            <w:pPr>
              <w:jc w:val="center"/>
              <w:rPr>
                <w:b w:val="0"/>
                <w:bCs w:val="0"/>
              </w:rPr>
            </w:pPr>
            <w:r>
              <w:t>Property</w:t>
            </w:r>
          </w:p>
        </w:tc>
        <w:tc>
          <w:tcPr>
            <w:tcW w:w="1431" w:type="pct"/>
          </w:tcPr>
          <w:p w14:paraId="722C1F1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21B1116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0F4FBF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17366B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14:paraId="0829DDD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942D00D" w14:textId="77777777" w:rsidR="00C16362" w:rsidRPr="009676C4" w:rsidRDefault="00C16362" w:rsidP="003F6455">
            <w:r>
              <w:t>printer_name</w:t>
            </w:r>
          </w:p>
        </w:tc>
        <w:tc>
          <w:tcPr>
            <w:tcW w:w="1431" w:type="pct"/>
          </w:tcPr>
          <w:p w14:paraId="23344E5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14:paraId="28ADAA8F"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974F2B6" w14:textId="77777777"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9003E4" w14:textId="77777777"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F1F826"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14:paraId="26C9BE18"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48E74F7" w14:textId="77777777"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14:paraId="4AA93F0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92FED66" w14:textId="77777777" w:rsidR="00C16362" w:rsidRDefault="00C16362" w:rsidP="003F6455">
            <w:r>
              <w:lastRenderedPageBreak/>
              <w:t>trustee_sid</w:t>
            </w:r>
          </w:p>
        </w:tc>
        <w:tc>
          <w:tcPr>
            <w:tcW w:w="1431" w:type="pct"/>
          </w:tcPr>
          <w:p w14:paraId="4EB344A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14:paraId="4E5DE2BB"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02D009E3"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217F6C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63C5D4" w14:textId="77777777"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14:paraId="52FE115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9E50E1F" w14:textId="77777777" w:rsidR="00C16362" w:rsidRDefault="00C16362" w:rsidP="003F6455">
            <w:r>
              <w:t>standard_delete</w:t>
            </w:r>
          </w:p>
        </w:tc>
        <w:tc>
          <w:tcPr>
            <w:tcW w:w="1431" w:type="pct"/>
          </w:tcPr>
          <w:p w14:paraId="435B95C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2B8DB6F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B0894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9046EE" w14:textId="77777777"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14:paraId="2D7A046F"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7EB502D" w14:textId="77777777" w:rsidR="00C16362" w:rsidRDefault="00C16362" w:rsidP="003F6455">
            <w:r>
              <w:t>standard_read_control</w:t>
            </w:r>
          </w:p>
        </w:tc>
        <w:tc>
          <w:tcPr>
            <w:tcW w:w="1431" w:type="pct"/>
          </w:tcPr>
          <w:p w14:paraId="196FC2F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F963CF0"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1ACB586"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BCDD14" w14:textId="77777777"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14:paraId="30640FD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D08EAB2" w14:textId="77777777" w:rsidR="00C16362" w:rsidRDefault="00C16362" w:rsidP="003F6455">
            <w:r>
              <w:t>standard_write_dac</w:t>
            </w:r>
          </w:p>
        </w:tc>
        <w:tc>
          <w:tcPr>
            <w:tcW w:w="1431" w:type="pct"/>
          </w:tcPr>
          <w:p w14:paraId="1A20766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A69EDD4"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CD5DD9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3A3DD0D" w14:textId="77777777"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14:paraId="20C5179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9C190D1" w14:textId="77777777" w:rsidR="00C16362" w:rsidRDefault="00C16362" w:rsidP="003F6455">
            <w:r>
              <w:t>standard_write_owner</w:t>
            </w:r>
          </w:p>
        </w:tc>
        <w:tc>
          <w:tcPr>
            <w:tcW w:w="1431" w:type="pct"/>
          </w:tcPr>
          <w:p w14:paraId="61DD5B3F"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0402580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8F6E93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5DCE6D" w14:textId="77777777"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14:paraId="63BBADD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4260C10" w14:textId="77777777" w:rsidR="00C16362" w:rsidRDefault="00C16362" w:rsidP="003F6455">
            <w:r>
              <w:t>standard_synchronize</w:t>
            </w:r>
          </w:p>
        </w:tc>
        <w:tc>
          <w:tcPr>
            <w:tcW w:w="1431" w:type="pct"/>
          </w:tcPr>
          <w:p w14:paraId="02A99B5B"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3FB9A7DC"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069666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8B940D" w14:textId="77777777"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14:paraId="36E7288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209A392" w14:textId="77777777" w:rsidR="00C16362" w:rsidRDefault="00C16362" w:rsidP="003F6455">
            <w:r>
              <w:t>access_system_security</w:t>
            </w:r>
          </w:p>
        </w:tc>
        <w:tc>
          <w:tcPr>
            <w:tcW w:w="1431" w:type="pct"/>
          </w:tcPr>
          <w:p w14:paraId="36D4D8EE"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E92E17A"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E0D5F2"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7C6979" w14:textId="77777777"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14:paraId="72604C1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0A1676" w14:textId="77777777" w:rsidR="00C16362" w:rsidRDefault="00C16362" w:rsidP="003F6455">
            <w:r>
              <w:t>generic_read</w:t>
            </w:r>
          </w:p>
        </w:tc>
        <w:tc>
          <w:tcPr>
            <w:tcW w:w="1431" w:type="pct"/>
          </w:tcPr>
          <w:p w14:paraId="670C83C8"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66288478"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B6ED04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5380D3B"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14:paraId="7436F26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3536538" w14:textId="77777777" w:rsidR="00C16362" w:rsidRDefault="00C16362" w:rsidP="003F6455">
            <w:r>
              <w:t>generic_write</w:t>
            </w:r>
          </w:p>
        </w:tc>
        <w:tc>
          <w:tcPr>
            <w:tcW w:w="1431" w:type="pct"/>
          </w:tcPr>
          <w:p w14:paraId="615EF9F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13A89D33"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6A37BE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D5269C"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14:paraId="4135C6C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AFE6169" w14:textId="77777777" w:rsidR="00C16362" w:rsidRDefault="00C16362" w:rsidP="003F6455">
            <w:r>
              <w:t>generic_execute</w:t>
            </w:r>
          </w:p>
        </w:tc>
        <w:tc>
          <w:tcPr>
            <w:tcW w:w="1431" w:type="pct"/>
          </w:tcPr>
          <w:p w14:paraId="0BEBED1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74F23249"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A80128F"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54AB1F"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14:paraId="061D1C5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4717F70B" w14:textId="77777777" w:rsidR="00C16362" w:rsidRDefault="00C16362" w:rsidP="003F6455">
            <w:r>
              <w:t>generic_all</w:t>
            </w:r>
          </w:p>
        </w:tc>
        <w:tc>
          <w:tcPr>
            <w:tcW w:w="1431" w:type="pct"/>
          </w:tcPr>
          <w:p w14:paraId="7D6D3BA8"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629693FD"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B849C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9F2E3E1"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14:paraId="2DEB477A" w14:textId="7777777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14:paraId="25D5C54C" w14:textId="77777777" w:rsidR="00C16362" w:rsidRDefault="00C16362" w:rsidP="003F6455">
            <w:r>
              <w:lastRenderedPageBreak/>
              <w:t>printer_access_administer</w:t>
            </w:r>
          </w:p>
        </w:tc>
        <w:tc>
          <w:tcPr>
            <w:tcW w:w="1431" w:type="pct"/>
          </w:tcPr>
          <w:p w14:paraId="14FEC037"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0C20BC06"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ED9F4F0"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969551" w14:textId="77777777"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14:paraId="084911D7"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621E13F" w14:textId="77777777" w:rsidR="00C16362" w:rsidRDefault="00C16362" w:rsidP="003F6455">
            <w:r>
              <w:t>printer_access_use</w:t>
            </w:r>
          </w:p>
        </w:tc>
        <w:tc>
          <w:tcPr>
            <w:tcW w:w="1431" w:type="pct"/>
          </w:tcPr>
          <w:p w14:paraId="4CCB0421"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236A4274"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E841529"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C2CA87F" w14:textId="77777777"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14:paraId="160D372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3E28C3" w14:textId="77777777" w:rsidR="00C16362" w:rsidRDefault="00C16362" w:rsidP="003F6455">
            <w:r>
              <w:t>job_access_administer</w:t>
            </w:r>
          </w:p>
        </w:tc>
        <w:tc>
          <w:tcPr>
            <w:tcW w:w="1431" w:type="pct"/>
          </w:tcPr>
          <w:p w14:paraId="49AEC1DE"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14:paraId="50503365"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FD08A0D" w14:textId="77777777"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4CDED3" w14:textId="77777777"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14:paraId="6902555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4094EE6" w14:textId="77777777" w:rsidR="00C16362" w:rsidRDefault="00C16362" w:rsidP="003F6455">
            <w:r>
              <w:t>job_access_read</w:t>
            </w:r>
          </w:p>
        </w:tc>
        <w:tc>
          <w:tcPr>
            <w:tcW w:w="1431" w:type="pct"/>
          </w:tcPr>
          <w:p w14:paraId="442499D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14:paraId="4B2E56C5"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BC3ADF7" w14:textId="77777777"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F5B3E0" w14:textId="77777777"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14:paraId="1991CB72" w14:textId="77777777" w:rsidR="00591B85" w:rsidRDefault="00591B85" w:rsidP="00591B85"/>
    <w:p w14:paraId="09369528" w14:textId="77777777" w:rsidR="00591B85" w:rsidRDefault="00591B85" w:rsidP="00BE7B76">
      <w:pPr>
        <w:pStyle w:val="Heading2"/>
        <w:numPr>
          <w:ilvl w:val="1"/>
          <w:numId w:val="6"/>
        </w:numPr>
      </w:pPr>
      <w:bookmarkStart w:id="56" w:name="_Toc314686037"/>
      <w:proofErr w:type="gramStart"/>
      <w:r>
        <w:t>win</w:t>
      </w:r>
      <w:proofErr w:type="gramEnd"/>
      <w:r>
        <w:t>-def:accesstoken_test</w:t>
      </w:r>
      <w:bookmarkEnd w:id="56"/>
    </w:p>
    <w:p w14:paraId="0E04D09D" w14:textId="77777777"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w14:anchorId="1FEE8CBB">
          <v:shape id="_x0000_i1042" type="#_x0000_t75" style="width:341.45pt;height:180.35pt" o:ole="">
            <v:imagedata r:id="rId48" o:title=""/>
          </v:shape>
          <o:OLEObject Type="Embed" ProgID="Visio.Drawing.11" ShapeID="_x0000_i1042" DrawAspect="Content" ObjectID="_1322040737" r:id="rId49"/>
        </w:object>
      </w:r>
    </w:p>
    <w:p w14:paraId="69C3C989" w14:textId="77777777" w:rsidR="00591B85" w:rsidRDefault="00591B85" w:rsidP="00BE7B76">
      <w:pPr>
        <w:pStyle w:val="Heading3"/>
        <w:numPr>
          <w:ilvl w:val="2"/>
          <w:numId w:val="6"/>
        </w:numPr>
        <w:rPr>
          <w:rStyle w:val="Emphasis"/>
          <w:i w:val="0"/>
        </w:rPr>
      </w:pPr>
      <w:bookmarkStart w:id="57" w:name="_Toc314686038"/>
      <w:commentRangeStart w:id="58"/>
      <w:r w:rsidRPr="00143ED0">
        <w:rPr>
          <w:rStyle w:val="Emphasis"/>
          <w:i w:val="0"/>
        </w:rPr>
        <w:t xml:space="preserve">Known </w:t>
      </w:r>
      <w:r>
        <w:rPr>
          <w:rStyle w:val="Emphasis"/>
          <w:i w:val="0"/>
        </w:rPr>
        <w:t>Supported Platforms</w:t>
      </w:r>
      <w:commentRangeEnd w:id="58"/>
      <w:r>
        <w:rPr>
          <w:rStyle w:val="CommentReference"/>
          <w:b w:val="0"/>
          <w:bCs w:val="0"/>
        </w:rPr>
        <w:commentReference w:id="58"/>
      </w:r>
      <w:bookmarkEnd w:id="57"/>
    </w:p>
    <w:p w14:paraId="171776F2" w14:textId="77777777" w:rsidR="00591B85" w:rsidRDefault="00591B85" w:rsidP="00BE7B76">
      <w:pPr>
        <w:pStyle w:val="ListParagraph"/>
        <w:numPr>
          <w:ilvl w:val="0"/>
          <w:numId w:val="3"/>
        </w:numPr>
      </w:pPr>
      <w:r>
        <w:t>Windows XP</w:t>
      </w:r>
    </w:p>
    <w:p w14:paraId="7A3AE426" w14:textId="77777777" w:rsidR="00591B85" w:rsidRDefault="00591B85" w:rsidP="00BE7B76">
      <w:pPr>
        <w:pStyle w:val="ListParagraph"/>
        <w:numPr>
          <w:ilvl w:val="0"/>
          <w:numId w:val="3"/>
        </w:numPr>
      </w:pPr>
      <w:r>
        <w:lastRenderedPageBreak/>
        <w:t>Windows Vista</w:t>
      </w:r>
    </w:p>
    <w:p w14:paraId="404F7586" w14:textId="77777777" w:rsidR="00591B85" w:rsidRPr="00CD0931" w:rsidRDefault="00591B85" w:rsidP="00BE7B76">
      <w:pPr>
        <w:pStyle w:val="ListParagraph"/>
        <w:numPr>
          <w:ilvl w:val="0"/>
          <w:numId w:val="3"/>
        </w:numPr>
      </w:pPr>
      <w:r>
        <w:t>Windows 7</w:t>
      </w:r>
    </w:p>
    <w:p w14:paraId="435C68ED" w14:textId="77777777" w:rsidR="00591B85" w:rsidRDefault="00591B85" w:rsidP="00BE7B76">
      <w:pPr>
        <w:pStyle w:val="Heading2"/>
        <w:numPr>
          <w:ilvl w:val="1"/>
          <w:numId w:val="6"/>
        </w:numPr>
      </w:pPr>
      <w:bookmarkStart w:id="59" w:name="_Toc314686039"/>
      <w:proofErr w:type="gramStart"/>
      <w:r>
        <w:t>win</w:t>
      </w:r>
      <w:proofErr w:type="gramEnd"/>
      <w:r>
        <w:t>-def:accesstoken_object</w:t>
      </w:r>
      <w:bookmarkEnd w:id="59"/>
      <w:r w:rsidDel="00341AB3">
        <w:t xml:space="preserve"> </w:t>
      </w:r>
    </w:p>
    <w:p w14:paraId="4B321E5E" w14:textId="77777777"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w14:anchorId="1D99A931">
          <v:shape id="_x0000_i1043" type="#_x0000_t75" style="width:348.6pt;height:221.7pt" o:ole="">
            <v:imagedata r:id="rId50" o:title=""/>
          </v:shape>
          <o:OLEObject Type="Embed" ProgID="Visio.Drawing.11" ShapeID="_x0000_i1043" DrawAspect="Content" ObjectID="_1322040738"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14:paraId="290BED16"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5CC3E6EB" w14:textId="77777777" w:rsidR="00591B85" w:rsidRDefault="00591B85" w:rsidP="003F6455">
            <w:pPr>
              <w:jc w:val="center"/>
              <w:rPr>
                <w:b w:val="0"/>
                <w:bCs w:val="0"/>
              </w:rPr>
            </w:pPr>
            <w:r>
              <w:t>Property</w:t>
            </w:r>
          </w:p>
        </w:tc>
        <w:tc>
          <w:tcPr>
            <w:tcW w:w="1601" w:type="pct"/>
          </w:tcPr>
          <w:p w14:paraId="627EBF5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14:paraId="337FD4C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14:paraId="4A13DF5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14:paraId="776CEEA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14:paraId="46CF01B2"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14:paraId="499320DC" w14:textId="77777777" w:rsidR="00591B85" w:rsidRDefault="00591B85" w:rsidP="003F6455">
            <w:r>
              <w:t>set</w:t>
            </w:r>
          </w:p>
        </w:tc>
        <w:tc>
          <w:tcPr>
            <w:tcW w:w="1601" w:type="pct"/>
          </w:tcPr>
          <w:p w14:paraId="2C6076C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14:paraId="0BB9AED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6D758CA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14:paraId="51A1C9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14:paraId="07B84047"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0E80DD23" w14:textId="77777777" w:rsidR="00591B85" w:rsidRDefault="00591B85" w:rsidP="003F6455">
            <w:r>
              <w:t>behavior</w:t>
            </w:r>
            <w:r w:rsidR="007F71E3">
              <w:t>s</w:t>
            </w:r>
          </w:p>
        </w:tc>
        <w:tc>
          <w:tcPr>
            <w:tcW w:w="1601" w:type="pct"/>
          </w:tcPr>
          <w:p w14:paraId="00B0488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5DB41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14:paraId="476AD3E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14:paraId="684F7B25" w14:textId="77777777"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14:paraId="4C3426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14:paraId="6CF0C9D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14:paraId="42868EBA" w14:textId="77777777" w:rsidR="00591B85" w:rsidRPr="009676C4" w:rsidRDefault="00591B85" w:rsidP="003F6455">
            <w:r>
              <w:t>security_principle</w:t>
            </w:r>
          </w:p>
        </w:tc>
        <w:tc>
          <w:tcPr>
            <w:tcW w:w="1601" w:type="pct"/>
          </w:tcPr>
          <w:p w14:paraId="3F1E527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94F1B85"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14:paraId="3ADF60D5"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14:paraId="2692A8F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14:paraId="6368E08C"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14:paraId="497B4C60"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A2DDFD6" w14:textId="77777777"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14:paraId="1CB2FA0A" w14:textId="77777777" w:rsidTr="003F6455">
        <w:tc>
          <w:tcPr>
            <w:cnfStyle w:val="001000000000" w:firstRow="0" w:lastRow="0" w:firstColumn="1" w:lastColumn="0" w:oddVBand="0" w:evenVBand="0" w:oddHBand="0" w:evenHBand="0" w:firstRowFirstColumn="0" w:firstRowLastColumn="0" w:lastRowFirstColumn="0" w:lastRowLastColumn="0"/>
            <w:tcW w:w="877" w:type="pct"/>
          </w:tcPr>
          <w:p w14:paraId="6C7D1B2B" w14:textId="77777777" w:rsidR="00591B85" w:rsidRDefault="00591B85" w:rsidP="003F6455">
            <w:r>
              <w:lastRenderedPageBreak/>
              <w:t>filter</w:t>
            </w:r>
          </w:p>
        </w:tc>
        <w:tc>
          <w:tcPr>
            <w:tcW w:w="1601" w:type="pct"/>
          </w:tcPr>
          <w:p w14:paraId="1688327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14:paraId="0203C93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14:paraId="664BAE67"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14:paraId="006E9AB0"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14:paraId="2E310052"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14:paraId="28E60DFA"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14:paraId="192F1509" w14:textId="77777777" w:rsidR="00591B85" w:rsidRDefault="00591B85" w:rsidP="00591B85"/>
    <w:p w14:paraId="3E46A95D" w14:textId="77777777" w:rsidR="00591B85" w:rsidRDefault="00591B85" w:rsidP="00BE7B76">
      <w:pPr>
        <w:pStyle w:val="Heading2"/>
        <w:numPr>
          <w:ilvl w:val="1"/>
          <w:numId w:val="6"/>
        </w:numPr>
      </w:pPr>
      <w:bookmarkStart w:id="60" w:name="_Toc314686040"/>
      <w:proofErr w:type="gramStart"/>
      <w:r>
        <w:t>win</w:t>
      </w:r>
      <w:proofErr w:type="gramEnd"/>
      <w:r>
        <w:t>-def:AccesstokenBehaviors</w:t>
      </w:r>
      <w:bookmarkEnd w:id="60"/>
    </w:p>
    <w:p w14:paraId="37DC21A0" w14:textId="77777777"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14:paraId="0291DB2F" w14:textId="77777777"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1302C833" w14:textId="77777777" w:rsidR="00591B85" w:rsidRPr="00BA65C7" w:rsidRDefault="00591B85" w:rsidP="003F6455">
            <w:pPr>
              <w:jc w:val="center"/>
              <w:rPr>
                <w:rFonts w:cstheme="minorHAnsi"/>
                <w:b w:val="0"/>
                <w:bCs w:val="0"/>
              </w:rPr>
            </w:pPr>
            <w:r w:rsidRPr="00BA65C7">
              <w:rPr>
                <w:rFonts w:cstheme="minorHAnsi"/>
              </w:rPr>
              <w:t>Attribute</w:t>
            </w:r>
          </w:p>
        </w:tc>
        <w:tc>
          <w:tcPr>
            <w:tcW w:w="463" w:type="pct"/>
          </w:tcPr>
          <w:p w14:paraId="6CC71488"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C6B949A"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3630A0B4" w14:textId="77777777"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14:paraId="71406276" w14:textId="77777777"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3092399F" w14:textId="77777777" w:rsidR="005B09B7" w:rsidRPr="00BA65C7" w:rsidRDefault="005B09B7" w:rsidP="003F6455">
            <w:pPr>
              <w:rPr>
                <w:rFonts w:cstheme="minorHAnsi"/>
              </w:rPr>
            </w:pPr>
            <w:r>
              <w:rPr>
                <w:rFonts w:cstheme="minorHAnsi"/>
              </w:rPr>
              <w:t>include_group</w:t>
            </w:r>
          </w:p>
        </w:tc>
        <w:tc>
          <w:tcPr>
            <w:tcW w:w="463" w:type="pct"/>
          </w:tcPr>
          <w:p w14:paraId="74B94E4B" w14:textId="77777777"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03FD99AC" w14:textId="77777777"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32FD09DE" w14:textId="77777777"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0704DD6" w14:textId="77777777"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F66C975"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054B689F"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8F94A71"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r>
              <w:rPr>
                <w:rFonts w:cstheme="minorHAnsi"/>
                <w:i/>
                <w:color w:val="000000"/>
                <w:sz w:val="24"/>
                <w:szCs w:val="24"/>
              </w:rPr>
              <w:t>'</w:t>
            </w:r>
            <w:proofErr w:type="gramEnd"/>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4EA9B11C"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EFC53C4" w14:textId="77777777"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r>
              <w:rPr>
                <w:rFonts w:cstheme="minorHAnsi"/>
                <w:i/>
                <w:color w:val="000000"/>
                <w:sz w:val="24"/>
                <w:szCs w:val="24"/>
              </w:rPr>
              <w:t>'</w:t>
            </w:r>
            <w:proofErr w:type="gramEnd"/>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14:paraId="112662D1"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08A9B2E3" w14:textId="77777777"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14:paraId="22C5C1CB" w14:textId="77777777" w:rsidTr="00180562">
        <w:tc>
          <w:tcPr>
            <w:cnfStyle w:val="001000000000" w:firstRow="0" w:lastRow="0" w:firstColumn="1" w:lastColumn="0" w:oddVBand="0" w:evenVBand="0" w:oddHBand="0" w:evenHBand="0" w:firstRowFirstColumn="0" w:firstRowLastColumn="0" w:lastRowFirstColumn="0" w:lastRowLastColumn="0"/>
            <w:tcW w:w="1174" w:type="pct"/>
          </w:tcPr>
          <w:p w14:paraId="4E0E4B51" w14:textId="77777777" w:rsidR="005B09B7" w:rsidRPr="00BA65C7" w:rsidRDefault="005B09B7" w:rsidP="003F6455">
            <w:pPr>
              <w:rPr>
                <w:rFonts w:cstheme="minorHAnsi"/>
              </w:rPr>
            </w:pPr>
            <w:r>
              <w:rPr>
                <w:rFonts w:cstheme="minorHAnsi"/>
              </w:rPr>
              <w:lastRenderedPageBreak/>
              <w:t>resolve_group</w:t>
            </w:r>
          </w:p>
        </w:tc>
        <w:tc>
          <w:tcPr>
            <w:tcW w:w="463" w:type="pct"/>
          </w:tcPr>
          <w:p w14:paraId="156C4569" w14:textId="77777777"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75AF7E98"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689888EC"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EC9C1BE"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D1A611A"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580BFC6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EE00DEE"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4835AF8"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E45D16E"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14:paraId="67805408"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124A666"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r>
              <w:rPr>
                <w:rFonts w:cstheme="minorHAnsi"/>
                <w:i/>
                <w:color w:val="000000"/>
                <w:sz w:val="24"/>
                <w:szCs w:val="24"/>
              </w:rPr>
              <w:t>'</w:t>
            </w:r>
            <w:proofErr w:type="gramEnd"/>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36107BAF"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165C03E" w14:textId="77777777"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278CD1EF" w14:textId="77777777"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605E7545" w14:textId="77777777"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17A8478A" w14:textId="77777777" w:rsidR="00591B85" w:rsidRDefault="00591B85" w:rsidP="00591B85"/>
    <w:p w14:paraId="2DCD34DA" w14:textId="77777777" w:rsidR="00591B85" w:rsidRDefault="00591B85" w:rsidP="00BE7B76">
      <w:pPr>
        <w:pStyle w:val="Heading2"/>
        <w:numPr>
          <w:ilvl w:val="1"/>
          <w:numId w:val="6"/>
        </w:numPr>
      </w:pPr>
      <w:r>
        <w:t xml:space="preserve"> </w:t>
      </w:r>
      <w:bookmarkStart w:id="61" w:name="_Toc314686041"/>
      <w:proofErr w:type="gramStart"/>
      <w:r>
        <w:t>win</w:t>
      </w:r>
      <w:proofErr w:type="gramEnd"/>
      <w:r>
        <w:t>-def:accesstoken_state</w:t>
      </w:r>
      <w:bookmarkEnd w:id="61"/>
    </w:p>
    <w:p w14:paraId="3471601E" w14:textId="77777777"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14:paraId="7C813F54" w14:textId="77777777" w:rsidR="00591B85" w:rsidRDefault="00591B85" w:rsidP="00591B85">
      <w:r>
        <w:object w:dxaOrig="5423" w:dyaOrig="12230" w14:anchorId="2AFC8CAD">
          <v:shape id="_x0000_i1044" type="#_x0000_t75" style="width:270.9pt;height:613.05pt" o:ole="">
            <v:imagedata r:id="rId52" o:title=""/>
          </v:shape>
          <o:OLEObject Type="Embed" ProgID="Visio.Drawing.11" ShapeID="_x0000_i1044" DrawAspect="Content" ObjectID="_1322040739" r:id="rId53"/>
        </w:object>
      </w:r>
      <w:r w:rsidDel="00C858A5">
        <w:t xml:space="preserve"> </w:t>
      </w:r>
    </w:p>
    <w:p w14:paraId="056770F5"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79B2966"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C6508CB" w14:textId="77777777" w:rsidR="00591B85" w:rsidRDefault="00591B85" w:rsidP="003F6455">
            <w:pPr>
              <w:jc w:val="center"/>
              <w:rPr>
                <w:b w:val="0"/>
                <w:bCs w:val="0"/>
              </w:rPr>
            </w:pPr>
            <w:r>
              <w:lastRenderedPageBreak/>
              <w:t>Property</w:t>
            </w:r>
          </w:p>
        </w:tc>
        <w:tc>
          <w:tcPr>
            <w:tcW w:w="1431" w:type="pct"/>
          </w:tcPr>
          <w:p w14:paraId="7B0F50E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59E886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DE3A7F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21AF92B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34C06D8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690287D" w14:textId="77777777" w:rsidR="00591B85" w:rsidRDefault="00591B85" w:rsidP="003F6455">
            <w:pPr>
              <w:rPr>
                <w:sz w:val="24"/>
                <w:szCs w:val="24"/>
              </w:rPr>
            </w:pPr>
            <w:r>
              <w:t>security_principle</w:t>
            </w:r>
          </w:p>
        </w:tc>
        <w:tc>
          <w:tcPr>
            <w:tcW w:w="1431" w:type="pct"/>
            <w:vAlign w:val="center"/>
          </w:tcPr>
          <w:p w14:paraId="236E159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13FBF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14:paraId="1593934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985D92B"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EE9204F" w14:textId="77777777"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14:paraId="508960CC" w14:textId="77777777"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14:paraId="415353BE" w14:textId="77777777"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14:paraId="05BAEB3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5359A4B" w14:textId="77777777" w:rsidR="00591B85" w:rsidRDefault="00591B85" w:rsidP="003F6455">
            <w:pPr>
              <w:rPr>
                <w:sz w:val="24"/>
                <w:szCs w:val="24"/>
              </w:rPr>
            </w:pPr>
            <w:r>
              <w:t>seassignprimarytokenprivilege</w:t>
            </w:r>
          </w:p>
        </w:tc>
        <w:tc>
          <w:tcPr>
            <w:tcW w:w="1431" w:type="pct"/>
            <w:vAlign w:val="center"/>
          </w:tcPr>
          <w:p w14:paraId="046D247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A1B93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3EF4E73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457F30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13A557"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14:paraId="215D48F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EDEC3C5" w14:textId="77777777" w:rsidR="00591B85" w:rsidRDefault="00591B85" w:rsidP="003F6455">
            <w:pPr>
              <w:rPr>
                <w:sz w:val="24"/>
                <w:szCs w:val="24"/>
              </w:rPr>
            </w:pPr>
            <w:r>
              <w:t>seauditprivilege</w:t>
            </w:r>
          </w:p>
        </w:tc>
        <w:tc>
          <w:tcPr>
            <w:tcW w:w="1431" w:type="pct"/>
            <w:vAlign w:val="center"/>
          </w:tcPr>
          <w:p w14:paraId="7309432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561AF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4F983D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E8B17D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1F506D"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14:paraId="4563332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2C48CF0" w14:textId="77777777" w:rsidR="00591B85" w:rsidRDefault="00591B85" w:rsidP="003F6455">
            <w:pPr>
              <w:rPr>
                <w:sz w:val="24"/>
                <w:szCs w:val="24"/>
              </w:rPr>
            </w:pPr>
            <w:r>
              <w:t>sebackupprivilege</w:t>
            </w:r>
          </w:p>
        </w:tc>
        <w:tc>
          <w:tcPr>
            <w:tcW w:w="1431" w:type="pct"/>
            <w:vAlign w:val="center"/>
          </w:tcPr>
          <w:p w14:paraId="195F93E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2BAC28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1C600F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42120D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F4A4CD"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14:paraId="3587042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9AD26C6" w14:textId="77777777" w:rsidR="00591B85" w:rsidRDefault="00591B85" w:rsidP="003F6455">
            <w:pPr>
              <w:rPr>
                <w:sz w:val="24"/>
                <w:szCs w:val="24"/>
              </w:rPr>
            </w:pPr>
            <w:r>
              <w:t>sechangenotifyprivilege</w:t>
            </w:r>
          </w:p>
        </w:tc>
        <w:tc>
          <w:tcPr>
            <w:tcW w:w="1431" w:type="pct"/>
            <w:vAlign w:val="center"/>
          </w:tcPr>
          <w:p w14:paraId="52B52CB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B81E19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0B9428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E398C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0DBA648"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14:paraId="2915EFD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7B63617" w14:textId="77777777" w:rsidR="00591B85" w:rsidRDefault="00591B85" w:rsidP="003F6455">
            <w:pPr>
              <w:rPr>
                <w:sz w:val="24"/>
                <w:szCs w:val="24"/>
              </w:rPr>
            </w:pPr>
            <w:r>
              <w:t>secreateglobalprivilege</w:t>
            </w:r>
          </w:p>
        </w:tc>
        <w:tc>
          <w:tcPr>
            <w:tcW w:w="1431" w:type="pct"/>
            <w:vAlign w:val="center"/>
          </w:tcPr>
          <w:p w14:paraId="4445CA8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476688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0D95606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69F58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1EC27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14:paraId="2D8F975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9A005CB" w14:textId="77777777" w:rsidR="00591B85" w:rsidRDefault="00591B85" w:rsidP="003F6455">
            <w:pPr>
              <w:rPr>
                <w:sz w:val="24"/>
                <w:szCs w:val="24"/>
              </w:rPr>
            </w:pPr>
            <w:r>
              <w:t>secreatepagefileprivilege</w:t>
            </w:r>
          </w:p>
        </w:tc>
        <w:tc>
          <w:tcPr>
            <w:tcW w:w="1431" w:type="pct"/>
            <w:vAlign w:val="center"/>
          </w:tcPr>
          <w:p w14:paraId="1B0B170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37F89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EC681F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075BDB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FD255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14:paraId="79C79D2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AC9DD1" w14:textId="77777777" w:rsidR="00591B85" w:rsidRDefault="00591B85" w:rsidP="003F6455">
            <w:pPr>
              <w:rPr>
                <w:sz w:val="24"/>
                <w:szCs w:val="24"/>
              </w:rPr>
            </w:pPr>
            <w:r>
              <w:t>secreatepermanentprivilege</w:t>
            </w:r>
          </w:p>
        </w:tc>
        <w:tc>
          <w:tcPr>
            <w:tcW w:w="1431" w:type="pct"/>
            <w:vAlign w:val="center"/>
          </w:tcPr>
          <w:p w14:paraId="112F5F4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165EB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E0FF6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570DA2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6EE157"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14:paraId="1D8F295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9E48CC6" w14:textId="77777777" w:rsidR="00591B85" w:rsidRDefault="00591B85" w:rsidP="003F6455">
            <w:pPr>
              <w:rPr>
                <w:sz w:val="24"/>
                <w:szCs w:val="24"/>
              </w:rPr>
            </w:pPr>
            <w:r>
              <w:t>secreatesymboliclinkprivilege</w:t>
            </w:r>
          </w:p>
        </w:tc>
        <w:tc>
          <w:tcPr>
            <w:tcW w:w="1431" w:type="pct"/>
            <w:vAlign w:val="center"/>
          </w:tcPr>
          <w:p w14:paraId="4FF97D5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14A64B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E06D9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7C6C0F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EE54B8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14:paraId="19CD20A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31203C" w14:textId="77777777" w:rsidR="00591B85" w:rsidRDefault="00591B85" w:rsidP="003F6455">
            <w:pPr>
              <w:rPr>
                <w:sz w:val="24"/>
                <w:szCs w:val="24"/>
              </w:rPr>
            </w:pPr>
            <w:r>
              <w:t>secreatetokenprivilege</w:t>
            </w:r>
          </w:p>
        </w:tc>
        <w:tc>
          <w:tcPr>
            <w:tcW w:w="1431" w:type="pct"/>
            <w:vAlign w:val="center"/>
          </w:tcPr>
          <w:p w14:paraId="2FAE516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D767BD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579DE9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5E22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59819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14:paraId="2DAB3B5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D695863" w14:textId="77777777" w:rsidR="00591B85" w:rsidRDefault="00591B85" w:rsidP="003F6455">
            <w:pPr>
              <w:rPr>
                <w:sz w:val="24"/>
                <w:szCs w:val="24"/>
              </w:rPr>
            </w:pPr>
            <w:r>
              <w:lastRenderedPageBreak/>
              <w:t>sedebugprivilege</w:t>
            </w:r>
          </w:p>
        </w:tc>
        <w:tc>
          <w:tcPr>
            <w:tcW w:w="1431" w:type="pct"/>
            <w:vAlign w:val="center"/>
          </w:tcPr>
          <w:p w14:paraId="7D70CBF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B4EBD3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46BCEC9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8CE784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E9714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14:paraId="03484BF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D11035A" w14:textId="77777777" w:rsidR="00591B85" w:rsidRDefault="00591B85" w:rsidP="003F6455">
            <w:pPr>
              <w:rPr>
                <w:sz w:val="24"/>
                <w:szCs w:val="24"/>
              </w:rPr>
            </w:pPr>
            <w:r>
              <w:t>seenabledelegationprivilege</w:t>
            </w:r>
          </w:p>
        </w:tc>
        <w:tc>
          <w:tcPr>
            <w:tcW w:w="1431" w:type="pct"/>
            <w:vAlign w:val="center"/>
          </w:tcPr>
          <w:p w14:paraId="30BA5FC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8F80A3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EAD96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475C20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4A1EE8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14:paraId="7FB92921" w14:textId="7777777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7963E7C" w14:textId="77777777" w:rsidR="00591B85" w:rsidRDefault="00591B85" w:rsidP="003F6455">
            <w:pPr>
              <w:rPr>
                <w:sz w:val="24"/>
                <w:szCs w:val="24"/>
              </w:rPr>
            </w:pPr>
            <w:r>
              <w:t>seimpersonateprivilege</w:t>
            </w:r>
          </w:p>
        </w:tc>
        <w:tc>
          <w:tcPr>
            <w:tcW w:w="1431" w:type="pct"/>
            <w:vAlign w:val="center"/>
          </w:tcPr>
          <w:p w14:paraId="29E7DE0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F3DD89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42AA5DC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CDC59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C5BFB0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14:paraId="76C37C5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D6BDA09" w14:textId="77777777" w:rsidR="00591B85" w:rsidRDefault="00591B85" w:rsidP="003F6455">
            <w:pPr>
              <w:rPr>
                <w:sz w:val="24"/>
                <w:szCs w:val="24"/>
              </w:rPr>
            </w:pPr>
            <w:r>
              <w:t>seincreasebasepriorityprivilege</w:t>
            </w:r>
          </w:p>
        </w:tc>
        <w:tc>
          <w:tcPr>
            <w:tcW w:w="1431" w:type="pct"/>
            <w:vAlign w:val="center"/>
          </w:tcPr>
          <w:p w14:paraId="2D987FA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E65472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1E66E9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D0666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A33F63"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14:paraId="71B6AB2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485614E" w14:textId="77777777" w:rsidR="00591B85" w:rsidRDefault="00591B85" w:rsidP="003F6455">
            <w:pPr>
              <w:rPr>
                <w:sz w:val="24"/>
                <w:szCs w:val="24"/>
              </w:rPr>
            </w:pPr>
            <w:r>
              <w:t>seincreasequotaprivilege</w:t>
            </w:r>
          </w:p>
        </w:tc>
        <w:tc>
          <w:tcPr>
            <w:tcW w:w="1431" w:type="pct"/>
            <w:vAlign w:val="center"/>
          </w:tcPr>
          <w:p w14:paraId="4BF2CF9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D11CC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6EE07BF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005E3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2A3EC3"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14:paraId="7094405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7D21CF1" w14:textId="77777777" w:rsidR="00591B85" w:rsidRDefault="00591B85" w:rsidP="003F6455">
            <w:pPr>
              <w:rPr>
                <w:sz w:val="24"/>
                <w:szCs w:val="24"/>
              </w:rPr>
            </w:pPr>
            <w:r>
              <w:t>seincreaseworkingsetprivilege</w:t>
            </w:r>
          </w:p>
        </w:tc>
        <w:tc>
          <w:tcPr>
            <w:tcW w:w="1431" w:type="pct"/>
            <w:vAlign w:val="center"/>
          </w:tcPr>
          <w:p w14:paraId="22AD0E9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41468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E0B2C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C1F4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C18E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14:paraId="6093909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274E5DC" w14:textId="77777777" w:rsidR="00591B85" w:rsidRDefault="00591B85" w:rsidP="003F6455">
            <w:pPr>
              <w:rPr>
                <w:sz w:val="24"/>
                <w:szCs w:val="24"/>
              </w:rPr>
            </w:pPr>
            <w:r>
              <w:t>seloaddriverprivilege</w:t>
            </w:r>
          </w:p>
        </w:tc>
        <w:tc>
          <w:tcPr>
            <w:tcW w:w="1431" w:type="pct"/>
            <w:vAlign w:val="center"/>
          </w:tcPr>
          <w:p w14:paraId="59A2C87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4F1692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4C5AF7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8C45BF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087C42"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14:paraId="2709242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1E0B68" w14:textId="77777777" w:rsidR="00591B85" w:rsidRDefault="00591B85" w:rsidP="003F6455">
            <w:pPr>
              <w:rPr>
                <w:sz w:val="24"/>
                <w:szCs w:val="24"/>
              </w:rPr>
            </w:pPr>
            <w:r>
              <w:t>selockmemoryprivilege</w:t>
            </w:r>
          </w:p>
        </w:tc>
        <w:tc>
          <w:tcPr>
            <w:tcW w:w="1431" w:type="pct"/>
            <w:vAlign w:val="center"/>
          </w:tcPr>
          <w:p w14:paraId="53A8582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C4A423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7DBB3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2829FF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3F14AD"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14:paraId="0BE0C7D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4BD27B7" w14:textId="77777777" w:rsidR="00591B85" w:rsidRDefault="00591B85" w:rsidP="003F6455">
            <w:pPr>
              <w:rPr>
                <w:sz w:val="24"/>
                <w:szCs w:val="24"/>
              </w:rPr>
            </w:pPr>
            <w:r>
              <w:t>semachineaccountprivilege</w:t>
            </w:r>
          </w:p>
        </w:tc>
        <w:tc>
          <w:tcPr>
            <w:tcW w:w="1431" w:type="pct"/>
            <w:vAlign w:val="center"/>
          </w:tcPr>
          <w:p w14:paraId="07A963C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864DFD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0ED320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6A5CD8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C98AD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14:paraId="0FD424D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95FDD4C" w14:textId="77777777" w:rsidR="00591B85" w:rsidRDefault="00591B85" w:rsidP="003F6455">
            <w:pPr>
              <w:rPr>
                <w:sz w:val="24"/>
                <w:szCs w:val="24"/>
              </w:rPr>
            </w:pPr>
            <w:r>
              <w:t>Semanagevolumeprivilege</w:t>
            </w:r>
          </w:p>
        </w:tc>
        <w:tc>
          <w:tcPr>
            <w:tcW w:w="1431" w:type="pct"/>
            <w:vAlign w:val="center"/>
          </w:tcPr>
          <w:p w14:paraId="7DB9840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10BBF9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AC1C7D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71B6D1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353F8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14:paraId="34B5A90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8974345" w14:textId="77777777" w:rsidR="00591B85" w:rsidRDefault="00591B85" w:rsidP="003F6455">
            <w:pPr>
              <w:rPr>
                <w:sz w:val="24"/>
                <w:szCs w:val="24"/>
              </w:rPr>
            </w:pPr>
            <w:r>
              <w:t>seprofilesingleprocessprivilege</w:t>
            </w:r>
          </w:p>
        </w:tc>
        <w:tc>
          <w:tcPr>
            <w:tcW w:w="1431" w:type="pct"/>
            <w:vAlign w:val="center"/>
          </w:tcPr>
          <w:p w14:paraId="3DFC9A1D"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1EB1218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C600D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BF144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DA09C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14:paraId="32A50D10"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8233370" w14:textId="77777777" w:rsidR="00591B85" w:rsidRDefault="00591B85" w:rsidP="003F6455">
            <w:pPr>
              <w:rPr>
                <w:sz w:val="24"/>
                <w:szCs w:val="24"/>
              </w:rPr>
            </w:pPr>
            <w:r>
              <w:t>serelabelprivilege</w:t>
            </w:r>
          </w:p>
        </w:tc>
        <w:tc>
          <w:tcPr>
            <w:tcW w:w="1431" w:type="pct"/>
            <w:vAlign w:val="center"/>
          </w:tcPr>
          <w:p w14:paraId="39790FC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45E1E3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9B988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DB5BD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035FFD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14:paraId="28CF598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F2E181" w14:textId="77777777" w:rsidR="00591B85" w:rsidRDefault="00591B85" w:rsidP="003F6455">
            <w:pPr>
              <w:rPr>
                <w:sz w:val="24"/>
                <w:szCs w:val="24"/>
              </w:rPr>
            </w:pPr>
            <w:r>
              <w:t>seremoteshutdownprivilege</w:t>
            </w:r>
          </w:p>
        </w:tc>
        <w:tc>
          <w:tcPr>
            <w:tcW w:w="1431" w:type="pct"/>
            <w:vAlign w:val="center"/>
          </w:tcPr>
          <w:p w14:paraId="00C1C6B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4F029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2C8636B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EDD71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61964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14:paraId="4AA3D0C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5AB7574" w14:textId="77777777" w:rsidR="00591B85" w:rsidRDefault="00591B85" w:rsidP="003F6455">
            <w:pPr>
              <w:rPr>
                <w:sz w:val="24"/>
                <w:szCs w:val="24"/>
              </w:rPr>
            </w:pPr>
            <w:r>
              <w:t>serestoreprivilege</w:t>
            </w:r>
          </w:p>
        </w:tc>
        <w:tc>
          <w:tcPr>
            <w:tcW w:w="1431" w:type="pct"/>
            <w:vAlign w:val="center"/>
          </w:tcPr>
          <w:p w14:paraId="0DC5A6F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2A2A0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402A11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3EAE8F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F81E00"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14:paraId="1AFDABD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98D0FA1" w14:textId="77777777" w:rsidR="00591B85" w:rsidRDefault="00591B85" w:rsidP="003F6455">
            <w:pPr>
              <w:rPr>
                <w:sz w:val="24"/>
                <w:szCs w:val="24"/>
              </w:rPr>
            </w:pPr>
            <w:r>
              <w:lastRenderedPageBreak/>
              <w:t>sesecurityprivilege</w:t>
            </w:r>
          </w:p>
        </w:tc>
        <w:tc>
          <w:tcPr>
            <w:tcW w:w="1431" w:type="pct"/>
            <w:vAlign w:val="center"/>
          </w:tcPr>
          <w:p w14:paraId="039D42D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31A2A8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DDDDFD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3E05B4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1A5A0D"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14:paraId="36DABD1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0B55DF3" w14:textId="77777777" w:rsidR="00591B85" w:rsidRDefault="00591B85" w:rsidP="003F6455">
            <w:pPr>
              <w:rPr>
                <w:sz w:val="24"/>
                <w:szCs w:val="24"/>
              </w:rPr>
            </w:pPr>
            <w:r>
              <w:t>seshutdownprivilege</w:t>
            </w:r>
          </w:p>
        </w:tc>
        <w:tc>
          <w:tcPr>
            <w:tcW w:w="1431" w:type="pct"/>
            <w:vAlign w:val="center"/>
          </w:tcPr>
          <w:p w14:paraId="18E1F1C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F04D8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7FD05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0C2932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395048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14:paraId="0BEAB06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94779E" w14:textId="77777777" w:rsidR="00591B85" w:rsidRDefault="00591B85" w:rsidP="003F6455">
            <w:pPr>
              <w:rPr>
                <w:sz w:val="24"/>
                <w:szCs w:val="24"/>
              </w:rPr>
            </w:pPr>
            <w:r>
              <w:t>sesyncagentprivilege</w:t>
            </w:r>
          </w:p>
        </w:tc>
        <w:tc>
          <w:tcPr>
            <w:tcW w:w="1431" w:type="pct"/>
            <w:vAlign w:val="center"/>
          </w:tcPr>
          <w:p w14:paraId="5ABDA99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91FBA6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13E0D3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48D68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FE6EE6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14:paraId="29538649"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45354D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14:paraId="74119A1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57DE8EF" w14:textId="77777777" w:rsidR="00591B85" w:rsidRDefault="00591B85" w:rsidP="003F6455">
            <w:pPr>
              <w:rPr>
                <w:sz w:val="24"/>
                <w:szCs w:val="24"/>
              </w:rPr>
            </w:pPr>
            <w:r>
              <w:t>sesystemenvironmentprivilege</w:t>
            </w:r>
          </w:p>
        </w:tc>
        <w:tc>
          <w:tcPr>
            <w:tcW w:w="1431" w:type="pct"/>
            <w:vAlign w:val="center"/>
          </w:tcPr>
          <w:p w14:paraId="0A5DF54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197D0E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83610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D24C0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E74366"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14:paraId="6617B70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2522040" w14:textId="77777777" w:rsidR="00591B85" w:rsidRDefault="00591B85" w:rsidP="003F6455">
            <w:pPr>
              <w:rPr>
                <w:sz w:val="24"/>
                <w:szCs w:val="24"/>
              </w:rPr>
            </w:pPr>
            <w:r>
              <w:t>sesystemprofileprivilege</w:t>
            </w:r>
          </w:p>
        </w:tc>
        <w:tc>
          <w:tcPr>
            <w:tcW w:w="1431" w:type="pct"/>
            <w:vAlign w:val="center"/>
          </w:tcPr>
          <w:p w14:paraId="03AC2FA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FAD3C42" w14:textId="77777777"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33EDB6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1785BD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68A1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14:paraId="7700466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6D4F2B7" w14:textId="77777777" w:rsidR="00591B85" w:rsidRDefault="00591B85" w:rsidP="003F6455">
            <w:pPr>
              <w:rPr>
                <w:sz w:val="24"/>
                <w:szCs w:val="24"/>
              </w:rPr>
            </w:pPr>
            <w:r>
              <w:t>sesystemtimeprivilege</w:t>
            </w:r>
          </w:p>
        </w:tc>
        <w:tc>
          <w:tcPr>
            <w:tcW w:w="1431" w:type="pct"/>
            <w:vAlign w:val="center"/>
          </w:tcPr>
          <w:p w14:paraId="22701D4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42206C4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0E7F70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DFCA9B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07101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14:paraId="526F08C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09A8CCD" w14:textId="77777777" w:rsidR="00591B85" w:rsidRDefault="00591B85" w:rsidP="003F6455">
            <w:pPr>
              <w:rPr>
                <w:sz w:val="24"/>
                <w:szCs w:val="24"/>
              </w:rPr>
            </w:pPr>
            <w:r>
              <w:t>setakeownershipprivilege</w:t>
            </w:r>
          </w:p>
        </w:tc>
        <w:tc>
          <w:tcPr>
            <w:tcW w:w="1431" w:type="pct"/>
            <w:vAlign w:val="center"/>
          </w:tcPr>
          <w:p w14:paraId="2418802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AF8E5F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99AAB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DB8736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30C7D6" w14:textId="77777777"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14:paraId="47F5273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8B172D3" w14:textId="77777777" w:rsidR="00591B85" w:rsidRDefault="00591B85" w:rsidP="003F6455">
            <w:pPr>
              <w:rPr>
                <w:sz w:val="24"/>
                <w:szCs w:val="24"/>
              </w:rPr>
            </w:pPr>
            <w:r>
              <w:t>setcbprivilege</w:t>
            </w:r>
          </w:p>
        </w:tc>
        <w:tc>
          <w:tcPr>
            <w:tcW w:w="1431" w:type="pct"/>
            <w:vAlign w:val="center"/>
          </w:tcPr>
          <w:p w14:paraId="1A8EADA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6EA948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F53CAE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C9B391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EACE7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14:paraId="7000CA8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967A36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14:paraId="2C00097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2ED9583" w14:textId="77777777" w:rsidR="00591B85" w:rsidRDefault="00591B85" w:rsidP="003F6455">
            <w:pPr>
              <w:rPr>
                <w:sz w:val="24"/>
                <w:szCs w:val="24"/>
              </w:rPr>
            </w:pPr>
            <w:r>
              <w:lastRenderedPageBreak/>
              <w:t>setimezoneprivilege</w:t>
            </w:r>
          </w:p>
        </w:tc>
        <w:tc>
          <w:tcPr>
            <w:tcW w:w="1431" w:type="pct"/>
            <w:vAlign w:val="center"/>
          </w:tcPr>
          <w:p w14:paraId="0F8D8F1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44B750A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479DF4B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C175A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CB86D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14:paraId="67B7688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79137F" w14:textId="77777777" w:rsidR="00591B85" w:rsidRDefault="00591B85" w:rsidP="003F6455">
            <w:pPr>
              <w:rPr>
                <w:sz w:val="24"/>
                <w:szCs w:val="24"/>
              </w:rPr>
            </w:pPr>
            <w:r>
              <w:t>seundockprivilege</w:t>
            </w:r>
          </w:p>
        </w:tc>
        <w:tc>
          <w:tcPr>
            <w:tcW w:w="1431" w:type="pct"/>
            <w:vAlign w:val="center"/>
          </w:tcPr>
          <w:p w14:paraId="77EDB81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5BD2D9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758AD9D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AD3DAC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7DF89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14:paraId="537524C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232573E" w14:textId="77777777" w:rsidR="00591B85" w:rsidRDefault="00591B85" w:rsidP="003F6455">
            <w:pPr>
              <w:rPr>
                <w:sz w:val="24"/>
                <w:szCs w:val="24"/>
              </w:rPr>
            </w:pPr>
            <w:r>
              <w:t>seunsolicitedinputprivilege</w:t>
            </w:r>
          </w:p>
        </w:tc>
        <w:tc>
          <w:tcPr>
            <w:tcW w:w="1431" w:type="pct"/>
            <w:vAlign w:val="center"/>
          </w:tcPr>
          <w:p w14:paraId="6049A89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4D54B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05C8CE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398DB1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1930E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14:paraId="1ACD746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115FA7" w14:textId="77777777" w:rsidR="00591B85" w:rsidRDefault="00591B85" w:rsidP="003F6455">
            <w:pPr>
              <w:rPr>
                <w:sz w:val="24"/>
                <w:szCs w:val="24"/>
              </w:rPr>
            </w:pPr>
            <w:r>
              <w:t>sebatchlogonright</w:t>
            </w:r>
          </w:p>
        </w:tc>
        <w:tc>
          <w:tcPr>
            <w:tcW w:w="1431" w:type="pct"/>
            <w:vAlign w:val="center"/>
          </w:tcPr>
          <w:p w14:paraId="458F76B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2BC922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5E488BF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2DF10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8538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14:paraId="57BD19B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6F7877B" w14:textId="77777777" w:rsidR="00591B85" w:rsidRDefault="00591B85" w:rsidP="003F6455">
            <w:pPr>
              <w:rPr>
                <w:sz w:val="24"/>
                <w:szCs w:val="24"/>
              </w:rPr>
            </w:pPr>
            <w:r>
              <w:t>seinteractivelogonright</w:t>
            </w:r>
          </w:p>
        </w:tc>
        <w:tc>
          <w:tcPr>
            <w:tcW w:w="1431" w:type="pct"/>
            <w:vAlign w:val="center"/>
          </w:tcPr>
          <w:p w14:paraId="7115616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C45D56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E1994E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673629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9A766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14:paraId="7E0F3AD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C8F980F" w14:textId="77777777" w:rsidR="00591B85" w:rsidRDefault="00591B85" w:rsidP="003F6455">
            <w:pPr>
              <w:rPr>
                <w:sz w:val="24"/>
                <w:szCs w:val="24"/>
              </w:rPr>
            </w:pPr>
            <w:r>
              <w:t>senetworklogonright</w:t>
            </w:r>
          </w:p>
        </w:tc>
        <w:tc>
          <w:tcPr>
            <w:tcW w:w="1431" w:type="pct"/>
            <w:vAlign w:val="center"/>
          </w:tcPr>
          <w:p w14:paraId="7BC93B7B"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1FBDB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614A3D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DF56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18EB7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14:paraId="507EAE1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50D319" w14:textId="77777777" w:rsidR="00591B85" w:rsidRDefault="00591B85" w:rsidP="003F6455">
            <w:pPr>
              <w:rPr>
                <w:sz w:val="24"/>
                <w:szCs w:val="24"/>
              </w:rPr>
            </w:pPr>
            <w:r>
              <w:t>seremoteinteractivelogonright</w:t>
            </w:r>
          </w:p>
        </w:tc>
        <w:tc>
          <w:tcPr>
            <w:tcW w:w="1431" w:type="pct"/>
            <w:vAlign w:val="center"/>
          </w:tcPr>
          <w:p w14:paraId="1CBF382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6ED91FD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1AA7F48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85D463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D5AD3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14:paraId="56C4D3A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6EA4682" w14:textId="77777777" w:rsidR="00591B85" w:rsidRDefault="00591B85" w:rsidP="003F6455">
            <w:pPr>
              <w:rPr>
                <w:sz w:val="24"/>
                <w:szCs w:val="24"/>
              </w:rPr>
            </w:pPr>
            <w:r>
              <w:t>seservicelogonright</w:t>
            </w:r>
          </w:p>
        </w:tc>
        <w:tc>
          <w:tcPr>
            <w:tcW w:w="1431" w:type="pct"/>
            <w:vAlign w:val="center"/>
          </w:tcPr>
          <w:p w14:paraId="049FB70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E3C69A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EAEA9D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DB5E2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B6F43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14:paraId="0BAB2F4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7F975ED" w14:textId="77777777" w:rsidR="00591B85" w:rsidRDefault="00591B85" w:rsidP="003F6455">
            <w:pPr>
              <w:rPr>
                <w:sz w:val="24"/>
                <w:szCs w:val="24"/>
              </w:rPr>
            </w:pPr>
            <w:r>
              <w:t>sedenybatchlogonright</w:t>
            </w:r>
          </w:p>
        </w:tc>
        <w:tc>
          <w:tcPr>
            <w:tcW w:w="1431" w:type="pct"/>
            <w:vAlign w:val="center"/>
          </w:tcPr>
          <w:p w14:paraId="182DFC6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37381C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E98565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3535F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6480B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14:paraId="15EF196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1423447" w14:textId="77777777" w:rsidR="00591B85" w:rsidRDefault="00591B85" w:rsidP="003F6455">
            <w:pPr>
              <w:rPr>
                <w:sz w:val="24"/>
                <w:szCs w:val="24"/>
              </w:rPr>
            </w:pPr>
            <w:r>
              <w:t>sedenyinteractivelogonright</w:t>
            </w:r>
          </w:p>
        </w:tc>
        <w:tc>
          <w:tcPr>
            <w:tcW w:w="1431" w:type="pct"/>
            <w:vAlign w:val="center"/>
          </w:tcPr>
          <w:p w14:paraId="23DC4E1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55AC17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4605D99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979EED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CC9EA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14:paraId="0D76705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AE48C1" w14:textId="77777777" w:rsidR="00591B85" w:rsidRDefault="00591B85" w:rsidP="003F6455">
            <w:pPr>
              <w:rPr>
                <w:sz w:val="24"/>
                <w:szCs w:val="24"/>
              </w:rPr>
            </w:pPr>
            <w:r>
              <w:t>sedenynetworklogonright</w:t>
            </w:r>
          </w:p>
        </w:tc>
        <w:tc>
          <w:tcPr>
            <w:tcW w:w="1431" w:type="pct"/>
            <w:vAlign w:val="center"/>
          </w:tcPr>
          <w:p w14:paraId="0929E0C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26A0921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7910B8B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18A5D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38ADF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14:paraId="08F098A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3C169E4" w14:textId="77777777" w:rsidR="00591B85" w:rsidRDefault="00591B85" w:rsidP="003F6455">
            <w:pPr>
              <w:rPr>
                <w:sz w:val="24"/>
                <w:szCs w:val="24"/>
              </w:rPr>
            </w:pPr>
            <w:r>
              <w:t>sedenyremoteinteractivelogonright</w:t>
            </w:r>
          </w:p>
        </w:tc>
        <w:tc>
          <w:tcPr>
            <w:tcW w:w="1431" w:type="pct"/>
            <w:vAlign w:val="center"/>
          </w:tcPr>
          <w:p w14:paraId="7E081BF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18254E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6A3FD13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D4A2EB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EE95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14:paraId="1F98DCF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1C850D" w14:textId="77777777" w:rsidR="00591B85" w:rsidRDefault="00591B85" w:rsidP="003F6455">
            <w:pPr>
              <w:rPr>
                <w:sz w:val="24"/>
                <w:szCs w:val="24"/>
              </w:rPr>
            </w:pPr>
            <w:r>
              <w:t>sedenyservicelogonright</w:t>
            </w:r>
          </w:p>
        </w:tc>
        <w:tc>
          <w:tcPr>
            <w:tcW w:w="1431" w:type="pct"/>
            <w:vAlign w:val="center"/>
          </w:tcPr>
          <w:p w14:paraId="0E29036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5674BC1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14:paraId="5761B71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AB9F8A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B84C57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14:paraId="526B71D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661F567" w14:textId="77777777" w:rsidR="00591B85" w:rsidRDefault="00591B85" w:rsidP="003F6455">
            <w:pPr>
              <w:rPr>
                <w:sz w:val="24"/>
                <w:szCs w:val="24"/>
              </w:rPr>
            </w:pPr>
            <w:r>
              <w:t>setrustedcredmanaccessnameright</w:t>
            </w:r>
          </w:p>
        </w:tc>
        <w:tc>
          <w:tcPr>
            <w:tcW w:w="1431" w:type="pct"/>
            <w:vAlign w:val="center"/>
          </w:tcPr>
          <w:p w14:paraId="37104C0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74294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14:paraId="204982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F0FC3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D5AD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14:paraId="7EFBEC65" w14:textId="77777777" w:rsidR="00591B85" w:rsidRPr="008B05C1" w:rsidRDefault="00591B85" w:rsidP="00BE7B76">
      <w:pPr>
        <w:pStyle w:val="Heading2"/>
        <w:numPr>
          <w:ilvl w:val="1"/>
          <w:numId w:val="6"/>
        </w:numPr>
      </w:pPr>
      <w:bookmarkStart w:id="62" w:name="_Toc314686042"/>
      <w:proofErr w:type="gramStart"/>
      <w:r w:rsidRPr="008B05C1">
        <w:lastRenderedPageBreak/>
        <w:t>win</w:t>
      </w:r>
      <w:proofErr w:type="gramEnd"/>
      <w:r w:rsidRPr="008B05C1">
        <w:t>-sc:</w:t>
      </w:r>
      <w:r>
        <w:t>accesstoken_item</w:t>
      </w:r>
      <w:bookmarkEnd w:id="62"/>
    </w:p>
    <w:p w14:paraId="21A8D8FA" w14:textId="77777777"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w14:anchorId="35AD9474">
          <v:shape id="_x0000_i1045" type="#_x0000_t75" style="width:228.1pt;height:487.6pt" o:ole="">
            <v:imagedata r:id="rId54" o:title=""/>
          </v:shape>
          <o:OLEObject Type="Embed" ProgID="Visio.Drawing.11" ShapeID="_x0000_i1045" DrawAspect="Content" ObjectID="_1322040740" r:id="rId55"/>
        </w:object>
      </w:r>
    </w:p>
    <w:p w14:paraId="6598B314" w14:textId="77777777" w:rsidR="00591B85" w:rsidRDefault="00591B85" w:rsidP="00591B85"/>
    <w:p w14:paraId="2E1AF250" w14:textId="77777777"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4942407D"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ACEBE0E" w14:textId="77777777" w:rsidR="00591B85" w:rsidRDefault="00591B85" w:rsidP="003F6455">
            <w:pPr>
              <w:jc w:val="center"/>
              <w:rPr>
                <w:b w:val="0"/>
                <w:bCs w:val="0"/>
              </w:rPr>
            </w:pPr>
            <w:r>
              <w:t>Property</w:t>
            </w:r>
          </w:p>
        </w:tc>
        <w:tc>
          <w:tcPr>
            <w:tcW w:w="1431" w:type="pct"/>
          </w:tcPr>
          <w:p w14:paraId="485DF48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779D56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7FC9067"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2F3CC44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14:paraId="7EC6024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DB0E8CF" w14:textId="77777777" w:rsidR="00442390" w:rsidRDefault="00442390" w:rsidP="003F6455">
            <w:pPr>
              <w:rPr>
                <w:sz w:val="24"/>
                <w:szCs w:val="24"/>
              </w:rPr>
            </w:pPr>
            <w:r>
              <w:t>security_principle</w:t>
            </w:r>
          </w:p>
        </w:tc>
        <w:tc>
          <w:tcPr>
            <w:tcW w:w="1431" w:type="pct"/>
            <w:vAlign w:val="center"/>
          </w:tcPr>
          <w:p w14:paraId="56E0082B" w14:textId="77777777"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14:paraId="6BA6319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14:paraId="61C92AC5" w14:textId="77777777"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D7ABB54"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87177B4"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14:paraId="640A2DB3"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14:paraId="758808C9" w14:textId="77777777"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14:paraId="33529CE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D522FFE" w14:textId="77777777" w:rsidR="00442390" w:rsidRDefault="00442390" w:rsidP="003F6455">
            <w:pPr>
              <w:rPr>
                <w:sz w:val="24"/>
                <w:szCs w:val="24"/>
              </w:rPr>
            </w:pPr>
            <w:r>
              <w:t>seassignprimarytokenprivilege</w:t>
            </w:r>
          </w:p>
        </w:tc>
        <w:tc>
          <w:tcPr>
            <w:tcW w:w="1431" w:type="pct"/>
            <w:vAlign w:val="center"/>
          </w:tcPr>
          <w:p w14:paraId="2507E0C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A47841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4A356F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94C6885" w14:textId="77777777"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14:paraId="4493366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359CA39" w14:textId="77777777" w:rsidR="00442390" w:rsidRDefault="00442390" w:rsidP="003F6455">
            <w:pPr>
              <w:rPr>
                <w:sz w:val="24"/>
                <w:szCs w:val="24"/>
              </w:rPr>
            </w:pPr>
            <w:r>
              <w:t>seauditprivilege</w:t>
            </w:r>
          </w:p>
        </w:tc>
        <w:tc>
          <w:tcPr>
            <w:tcW w:w="1431" w:type="pct"/>
            <w:vAlign w:val="center"/>
          </w:tcPr>
          <w:p w14:paraId="26AF95B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90E8ED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E8B1C1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C13822"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14:paraId="37FE668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E9B2D9D" w14:textId="77777777" w:rsidR="00442390" w:rsidRDefault="00442390" w:rsidP="003F6455">
            <w:pPr>
              <w:rPr>
                <w:sz w:val="24"/>
                <w:szCs w:val="24"/>
              </w:rPr>
            </w:pPr>
            <w:r>
              <w:t>sebackupprivilege</w:t>
            </w:r>
          </w:p>
        </w:tc>
        <w:tc>
          <w:tcPr>
            <w:tcW w:w="1431" w:type="pct"/>
            <w:vAlign w:val="center"/>
          </w:tcPr>
          <w:p w14:paraId="0231C73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AB4410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02F7E4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90CB81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14:paraId="05AA983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5B1198C" w14:textId="77777777" w:rsidR="00442390" w:rsidRDefault="00442390" w:rsidP="003F6455">
            <w:pPr>
              <w:rPr>
                <w:sz w:val="24"/>
                <w:szCs w:val="24"/>
              </w:rPr>
            </w:pPr>
            <w:r>
              <w:t>sechangenotifyprivilege</w:t>
            </w:r>
          </w:p>
        </w:tc>
        <w:tc>
          <w:tcPr>
            <w:tcW w:w="1431" w:type="pct"/>
            <w:vAlign w:val="center"/>
          </w:tcPr>
          <w:p w14:paraId="662DE00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8F87A6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F7BD58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BB39F1"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14:paraId="3EFB9E5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C9F0CC9" w14:textId="77777777" w:rsidR="00442390" w:rsidRDefault="00442390" w:rsidP="003F6455">
            <w:pPr>
              <w:rPr>
                <w:sz w:val="24"/>
                <w:szCs w:val="24"/>
              </w:rPr>
            </w:pPr>
            <w:r>
              <w:t>secreateglobalprivilege</w:t>
            </w:r>
          </w:p>
        </w:tc>
        <w:tc>
          <w:tcPr>
            <w:tcW w:w="1431" w:type="pct"/>
            <w:vAlign w:val="center"/>
          </w:tcPr>
          <w:p w14:paraId="7CBA76C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86C730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384FA2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7D8F9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14:paraId="3722FF7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F6C992" w14:textId="77777777" w:rsidR="00442390" w:rsidRDefault="00442390" w:rsidP="003F6455">
            <w:pPr>
              <w:rPr>
                <w:sz w:val="24"/>
                <w:szCs w:val="24"/>
              </w:rPr>
            </w:pPr>
            <w:r>
              <w:t>secreatepagefileprivilege</w:t>
            </w:r>
          </w:p>
        </w:tc>
        <w:tc>
          <w:tcPr>
            <w:tcW w:w="1431" w:type="pct"/>
            <w:vAlign w:val="center"/>
          </w:tcPr>
          <w:p w14:paraId="779FCEF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8D2B26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61375A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3949B9F"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14:paraId="3491592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4AEACB4" w14:textId="77777777" w:rsidR="00442390" w:rsidRDefault="00442390" w:rsidP="003F6455">
            <w:pPr>
              <w:rPr>
                <w:sz w:val="24"/>
                <w:szCs w:val="24"/>
              </w:rPr>
            </w:pPr>
            <w:r>
              <w:lastRenderedPageBreak/>
              <w:t>secreatepermanentprivilege</w:t>
            </w:r>
          </w:p>
        </w:tc>
        <w:tc>
          <w:tcPr>
            <w:tcW w:w="1431" w:type="pct"/>
            <w:vAlign w:val="center"/>
          </w:tcPr>
          <w:p w14:paraId="4C244BA2"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776625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A6767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41AD606"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14:paraId="6D241AB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16171E" w14:textId="77777777" w:rsidR="00442390" w:rsidRDefault="00442390" w:rsidP="003F6455">
            <w:pPr>
              <w:rPr>
                <w:sz w:val="24"/>
                <w:szCs w:val="24"/>
              </w:rPr>
            </w:pPr>
            <w:r>
              <w:t>secreatesymboliclinkprivilege</w:t>
            </w:r>
          </w:p>
        </w:tc>
        <w:tc>
          <w:tcPr>
            <w:tcW w:w="1431" w:type="pct"/>
            <w:vAlign w:val="center"/>
          </w:tcPr>
          <w:p w14:paraId="3581AD9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AED75F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D24A3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76B5A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14:paraId="3137E7D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D22B8A7" w14:textId="77777777" w:rsidR="00442390" w:rsidRDefault="00442390" w:rsidP="003F6455">
            <w:pPr>
              <w:rPr>
                <w:sz w:val="24"/>
                <w:szCs w:val="24"/>
              </w:rPr>
            </w:pPr>
            <w:r>
              <w:t>secreatetokenprivilege</w:t>
            </w:r>
          </w:p>
        </w:tc>
        <w:tc>
          <w:tcPr>
            <w:tcW w:w="1431" w:type="pct"/>
            <w:vAlign w:val="center"/>
          </w:tcPr>
          <w:p w14:paraId="5812990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5C85DB3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37AAD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0A2D0F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14:paraId="368466B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8C678BA" w14:textId="77777777" w:rsidR="00442390" w:rsidRDefault="00442390" w:rsidP="003F6455">
            <w:pPr>
              <w:rPr>
                <w:sz w:val="24"/>
                <w:szCs w:val="24"/>
              </w:rPr>
            </w:pPr>
            <w:r>
              <w:t>sedebugprivilege</w:t>
            </w:r>
          </w:p>
        </w:tc>
        <w:tc>
          <w:tcPr>
            <w:tcW w:w="1431" w:type="pct"/>
            <w:vAlign w:val="center"/>
          </w:tcPr>
          <w:p w14:paraId="01124BF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5F8244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B93CB4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EB0750"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14:paraId="469039E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064A451" w14:textId="77777777" w:rsidR="00442390" w:rsidRDefault="00442390" w:rsidP="003F6455">
            <w:pPr>
              <w:rPr>
                <w:sz w:val="24"/>
                <w:szCs w:val="24"/>
              </w:rPr>
            </w:pPr>
            <w:r>
              <w:t>seenabledelegationprivilege</w:t>
            </w:r>
          </w:p>
        </w:tc>
        <w:tc>
          <w:tcPr>
            <w:tcW w:w="1431" w:type="pct"/>
            <w:vAlign w:val="center"/>
          </w:tcPr>
          <w:p w14:paraId="00006F4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BB8AA1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6204E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6303A8"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14:paraId="3156DCCB" w14:textId="7777777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609D551" w14:textId="77777777" w:rsidR="00442390" w:rsidRDefault="00442390" w:rsidP="003F6455">
            <w:pPr>
              <w:rPr>
                <w:sz w:val="24"/>
                <w:szCs w:val="24"/>
              </w:rPr>
            </w:pPr>
            <w:r>
              <w:t>seimpersonateprivilege</w:t>
            </w:r>
          </w:p>
        </w:tc>
        <w:tc>
          <w:tcPr>
            <w:tcW w:w="1431" w:type="pct"/>
            <w:vAlign w:val="center"/>
          </w:tcPr>
          <w:p w14:paraId="6249571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29E34C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A5C0EC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AF1F77"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14:paraId="35A0705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C6112F0" w14:textId="77777777" w:rsidR="00442390" w:rsidRDefault="00442390" w:rsidP="003F6455">
            <w:pPr>
              <w:rPr>
                <w:sz w:val="24"/>
                <w:szCs w:val="24"/>
              </w:rPr>
            </w:pPr>
            <w:r>
              <w:t>seincreasebasepriorityprivilege</w:t>
            </w:r>
          </w:p>
        </w:tc>
        <w:tc>
          <w:tcPr>
            <w:tcW w:w="1431" w:type="pct"/>
            <w:vAlign w:val="center"/>
          </w:tcPr>
          <w:p w14:paraId="63206E0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E2B0C7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489207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AF782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14:paraId="514661B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7029817" w14:textId="77777777" w:rsidR="00442390" w:rsidRDefault="00442390" w:rsidP="003F6455">
            <w:pPr>
              <w:rPr>
                <w:sz w:val="24"/>
                <w:szCs w:val="24"/>
              </w:rPr>
            </w:pPr>
            <w:r>
              <w:t>seincreasequotaprivilege</w:t>
            </w:r>
          </w:p>
        </w:tc>
        <w:tc>
          <w:tcPr>
            <w:tcW w:w="1431" w:type="pct"/>
            <w:vAlign w:val="center"/>
          </w:tcPr>
          <w:p w14:paraId="6991861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ED1209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DC996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F5B5A6"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14:paraId="5981AA9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42097F5" w14:textId="77777777" w:rsidR="00442390" w:rsidRDefault="00442390" w:rsidP="003F6455">
            <w:pPr>
              <w:rPr>
                <w:sz w:val="24"/>
                <w:szCs w:val="24"/>
              </w:rPr>
            </w:pPr>
            <w:r>
              <w:t>seincreaseworkingsetprivilege</w:t>
            </w:r>
          </w:p>
        </w:tc>
        <w:tc>
          <w:tcPr>
            <w:tcW w:w="1431" w:type="pct"/>
            <w:vAlign w:val="center"/>
          </w:tcPr>
          <w:p w14:paraId="417254F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5A33569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E8D88D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C688FA"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14:paraId="081743B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E799561" w14:textId="77777777" w:rsidR="00442390" w:rsidRDefault="00442390" w:rsidP="003F6455">
            <w:pPr>
              <w:rPr>
                <w:sz w:val="24"/>
                <w:szCs w:val="24"/>
              </w:rPr>
            </w:pPr>
            <w:r>
              <w:t>Seloaddriverprivilege</w:t>
            </w:r>
          </w:p>
        </w:tc>
        <w:tc>
          <w:tcPr>
            <w:tcW w:w="1431" w:type="pct"/>
            <w:vAlign w:val="center"/>
          </w:tcPr>
          <w:p w14:paraId="79648B1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139F8C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809E64D" w14:textId="77777777"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D4E30D"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14:paraId="1E89DBB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F8D7CB9" w14:textId="77777777" w:rsidR="00442390" w:rsidRDefault="00442390" w:rsidP="003F6455">
            <w:pPr>
              <w:rPr>
                <w:sz w:val="24"/>
                <w:szCs w:val="24"/>
              </w:rPr>
            </w:pPr>
            <w:r>
              <w:t>selockmemoryprivilege</w:t>
            </w:r>
          </w:p>
        </w:tc>
        <w:tc>
          <w:tcPr>
            <w:tcW w:w="1431" w:type="pct"/>
            <w:vAlign w:val="center"/>
          </w:tcPr>
          <w:p w14:paraId="71F6BCB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1B2ADE5"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C5F5F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7910E4"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14:paraId="5EEF8E5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BEA9B7" w14:textId="77777777" w:rsidR="00442390" w:rsidRDefault="00442390" w:rsidP="003F6455">
            <w:pPr>
              <w:rPr>
                <w:sz w:val="24"/>
                <w:szCs w:val="24"/>
              </w:rPr>
            </w:pPr>
            <w:r>
              <w:t>semachineaccountprivilege</w:t>
            </w:r>
          </w:p>
        </w:tc>
        <w:tc>
          <w:tcPr>
            <w:tcW w:w="1431" w:type="pct"/>
            <w:vAlign w:val="center"/>
          </w:tcPr>
          <w:p w14:paraId="128187B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E40D7E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A7203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8AD3E3"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14:paraId="23DB3F8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735A35C" w14:textId="77777777" w:rsidR="00442390" w:rsidRDefault="00442390" w:rsidP="003F6455">
            <w:pPr>
              <w:rPr>
                <w:sz w:val="24"/>
                <w:szCs w:val="24"/>
              </w:rPr>
            </w:pPr>
            <w:r>
              <w:t>semanagevolumeprivilege</w:t>
            </w:r>
          </w:p>
        </w:tc>
        <w:tc>
          <w:tcPr>
            <w:tcW w:w="1431" w:type="pct"/>
            <w:vAlign w:val="center"/>
          </w:tcPr>
          <w:p w14:paraId="4FC8D9E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75BAEA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348510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5945E5"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14:paraId="75F9AC4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D21EA80" w14:textId="77777777" w:rsidR="00442390" w:rsidRDefault="00442390" w:rsidP="003F6455">
            <w:pPr>
              <w:rPr>
                <w:sz w:val="24"/>
                <w:szCs w:val="24"/>
              </w:rPr>
            </w:pPr>
            <w:r>
              <w:t>seprofilesingleprocessprivilege</w:t>
            </w:r>
          </w:p>
        </w:tc>
        <w:tc>
          <w:tcPr>
            <w:tcW w:w="1431" w:type="pct"/>
            <w:vAlign w:val="center"/>
          </w:tcPr>
          <w:p w14:paraId="092E080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45F6614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7FF139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F9EB104"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14:paraId="70672DB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6535174" w14:textId="77777777" w:rsidR="00442390" w:rsidRDefault="00442390" w:rsidP="003F6455">
            <w:pPr>
              <w:rPr>
                <w:sz w:val="24"/>
                <w:szCs w:val="24"/>
              </w:rPr>
            </w:pPr>
            <w:r>
              <w:t>serelabelprivilege</w:t>
            </w:r>
          </w:p>
        </w:tc>
        <w:tc>
          <w:tcPr>
            <w:tcW w:w="1431" w:type="pct"/>
            <w:vAlign w:val="center"/>
          </w:tcPr>
          <w:p w14:paraId="4568760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5384CEC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FE434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D68969F"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14:paraId="5BDC1D5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15100FF" w14:textId="77777777" w:rsidR="00442390" w:rsidRDefault="00442390" w:rsidP="003F6455">
            <w:pPr>
              <w:rPr>
                <w:sz w:val="24"/>
                <w:szCs w:val="24"/>
              </w:rPr>
            </w:pPr>
            <w:r>
              <w:t>seremoteshutdownprivilege</w:t>
            </w:r>
          </w:p>
        </w:tc>
        <w:tc>
          <w:tcPr>
            <w:tcW w:w="1431" w:type="pct"/>
            <w:vAlign w:val="center"/>
          </w:tcPr>
          <w:p w14:paraId="5BA00FE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68DEB0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D7E3F8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585C5C"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14:paraId="25C312D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65EB6B3" w14:textId="77777777" w:rsidR="00442390" w:rsidRDefault="00442390" w:rsidP="003F6455">
            <w:pPr>
              <w:rPr>
                <w:sz w:val="24"/>
                <w:szCs w:val="24"/>
              </w:rPr>
            </w:pPr>
            <w:r>
              <w:t>serestoreprivilege</w:t>
            </w:r>
          </w:p>
        </w:tc>
        <w:tc>
          <w:tcPr>
            <w:tcW w:w="1431" w:type="pct"/>
            <w:vAlign w:val="center"/>
          </w:tcPr>
          <w:p w14:paraId="1A93C2E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1A9C608"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1EE2C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EE6C72"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14:paraId="775F5F3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B61872" w14:textId="77777777" w:rsidR="00442390" w:rsidRDefault="00442390" w:rsidP="003F6455">
            <w:pPr>
              <w:rPr>
                <w:sz w:val="24"/>
                <w:szCs w:val="24"/>
              </w:rPr>
            </w:pPr>
            <w:r>
              <w:lastRenderedPageBreak/>
              <w:t>sesecurityprivilege</w:t>
            </w:r>
          </w:p>
        </w:tc>
        <w:tc>
          <w:tcPr>
            <w:tcW w:w="1431" w:type="pct"/>
            <w:vAlign w:val="center"/>
          </w:tcPr>
          <w:p w14:paraId="2FD4A78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C2CB9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DF8379"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BC388AE"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14:paraId="4545AA4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0D593CF" w14:textId="77777777" w:rsidR="00442390" w:rsidRDefault="00442390" w:rsidP="003F6455">
            <w:pPr>
              <w:rPr>
                <w:sz w:val="24"/>
                <w:szCs w:val="24"/>
              </w:rPr>
            </w:pPr>
            <w:r>
              <w:t>seshutdownprivilege</w:t>
            </w:r>
          </w:p>
        </w:tc>
        <w:tc>
          <w:tcPr>
            <w:tcW w:w="1431" w:type="pct"/>
            <w:vAlign w:val="center"/>
          </w:tcPr>
          <w:p w14:paraId="3C942E5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BC3682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280374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BD569B8"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14:paraId="14914DA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CA18DE8" w14:textId="77777777" w:rsidR="00442390" w:rsidRDefault="00442390" w:rsidP="003F6455">
            <w:pPr>
              <w:rPr>
                <w:sz w:val="24"/>
                <w:szCs w:val="24"/>
              </w:rPr>
            </w:pPr>
            <w:r>
              <w:t>sesyncagentprivilege</w:t>
            </w:r>
          </w:p>
        </w:tc>
        <w:tc>
          <w:tcPr>
            <w:tcW w:w="1431" w:type="pct"/>
            <w:vAlign w:val="center"/>
          </w:tcPr>
          <w:p w14:paraId="7CCDAE4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79A3F86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27DE8E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35BC8A5" w14:textId="77777777"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14:paraId="032D31AB" w14:textId="77777777"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7D72AC9" w14:textId="77777777"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14:paraId="5A872D6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55D7236" w14:textId="77777777" w:rsidR="00442390" w:rsidRDefault="00442390" w:rsidP="003F6455">
            <w:pPr>
              <w:rPr>
                <w:sz w:val="24"/>
                <w:szCs w:val="24"/>
              </w:rPr>
            </w:pPr>
            <w:r>
              <w:t>sesystemenvironmentprivilege</w:t>
            </w:r>
          </w:p>
        </w:tc>
        <w:tc>
          <w:tcPr>
            <w:tcW w:w="1431" w:type="pct"/>
            <w:vAlign w:val="center"/>
          </w:tcPr>
          <w:p w14:paraId="0CF35A5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EDD4B1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A97886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57B9FE" w14:textId="77777777"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14:paraId="66D8FF9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EE67482" w14:textId="77777777" w:rsidR="00442390" w:rsidRDefault="00442390" w:rsidP="003F6455">
            <w:pPr>
              <w:rPr>
                <w:sz w:val="24"/>
                <w:szCs w:val="24"/>
              </w:rPr>
            </w:pPr>
            <w:r>
              <w:t>sesystemprofileprivilege</w:t>
            </w:r>
          </w:p>
        </w:tc>
        <w:tc>
          <w:tcPr>
            <w:tcW w:w="1431" w:type="pct"/>
            <w:vAlign w:val="center"/>
          </w:tcPr>
          <w:p w14:paraId="3A1064C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1F655E6"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4A0FD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E4EF9FB"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14:paraId="75155C5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DD1C92D" w14:textId="77777777" w:rsidR="00442390" w:rsidRDefault="00442390" w:rsidP="003F6455">
            <w:pPr>
              <w:rPr>
                <w:sz w:val="24"/>
                <w:szCs w:val="24"/>
              </w:rPr>
            </w:pPr>
            <w:r>
              <w:t>sesystemtimeprivilege</w:t>
            </w:r>
          </w:p>
        </w:tc>
        <w:tc>
          <w:tcPr>
            <w:tcW w:w="1431" w:type="pct"/>
            <w:vAlign w:val="center"/>
          </w:tcPr>
          <w:p w14:paraId="641F993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2B45B2F7"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EF7B5C"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5C32CB"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14:paraId="7D4EBDB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F83E066" w14:textId="77777777" w:rsidR="00442390" w:rsidRDefault="00442390" w:rsidP="003F6455">
            <w:pPr>
              <w:rPr>
                <w:sz w:val="24"/>
                <w:szCs w:val="24"/>
              </w:rPr>
            </w:pPr>
            <w:r>
              <w:t>setakeownershipprivilege</w:t>
            </w:r>
          </w:p>
        </w:tc>
        <w:tc>
          <w:tcPr>
            <w:tcW w:w="1431" w:type="pct"/>
            <w:vAlign w:val="center"/>
          </w:tcPr>
          <w:p w14:paraId="114499D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0FCDF54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47F63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BD901F" w14:textId="77777777"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14:paraId="204CC07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0D1081F" w14:textId="77777777" w:rsidR="00442390" w:rsidRDefault="00442390" w:rsidP="003F6455">
            <w:pPr>
              <w:rPr>
                <w:sz w:val="24"/>
                <w:szCs w:val="24"/>
              </w:rPr>
            </w:pPr>
            <w:r>
              <w:t>setcbprivilege</w:t>
            </w:r>
          </w:p>
        </w:tc>
        <w:tc>
          <w:tcPr>
            <w:tcW w:w="1431" w:type="pct"/>
            <w:vAlign w:val="center"/>
          </w:tcPr>
          <w:p w14:paraId="7E3163C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47CEA7C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087F3F"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70685EE"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14:paraId="451AC1D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B80A099" w14:textId="77777777" w:rsidR="00442390" w:rsidRDefault="00442390" w:rsidP="003F6455">
            <w:pPr>
              <w:rPr>
                <w:sz w:val="24"/>
                <w:szCs w:val="24"/>
              </w:rPr>
            </w:pPr>
            <w:r>
              <w:lastRenderedPageBreak/>
              <w:t>setimezoneprivilege</w:t>
            </w:r>
          </w:p>
        </w:tc>
        <w:tc>
          <w:tcPr>
            <w:tcW w:w="1431" w:type="pct"/>
            <w:vAlign w:val="center"/>
          </w:tcPr>
          <w:p w14:paraId="509DE1BA"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3E975B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568CF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6B514D"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14:paraId="48F44DA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E8AA71A" w14:textId="77777777" w:rsidR="00442390" w:rsidRDefault="00442390" w:rsidP="003F6455">
            <w:pPr>
              <w:rPr>
                <w:sz w:val="24"/>
                <w:szCs w:val="24"/>
              </w:rPr>
            </w:pPr>
            <w:r>
              <w:t>seundockprivilege</w:t>
            </w:r>
          </w:p>
        </w:tc>
        <w:tc>
          <w:tcPr>
            <w:tcW w:w="1431" w:type="pct"/>
            <w:vAlign w:val="center"/>
          </w:tcPr>
          <w:p w14:paraId="1839560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6AA7271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9436B6"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603C048"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14:paraId="3E434E1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F5465D9" w14:textId="77777777" w:rsidR="00442390" w:rsidRDefault="00442390" w:rsidP="003F6455">
            <w:pPr>
              <w:rPr>
                <w:sz w:val="24"/>
                <w:szCs w:val="24"/>
              </w:rPr>
            </w:pPr>
            <w:r>
              <w:t>seunsolicitedinputprivilege</w:t>
            </w:r>
          </w:p>
        </w:tc>
        <w:tc>
          <w:tcPr>
            <w:tcW w:w="1431" w:type="pct"/>
            <w:vAlign w:val="center"/>
          </w:tcPr>
          <w:p w14:paraId="43D40FA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396A0B2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3AD6EC"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53E9F5"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14:paraId="3B9DFC6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718C73D" w14:textId="77777777" w:rsidR="00442390" w:rsidRDefault="00442390" w:rsidP="003F6455">
            <w:pPr>
              <w:rPr>
                <w:sz w:val="24"/>
                <w:szCs w:val="24"/>
              </w:rPr>
            </w:pPr>
            <w:r>
              <w:t>sebatchlogonright</w:t>
            </w:r>
          </w:p>
        </w:tc>
        <w:tc>
          <w:tcPr>
            <w:tcW w:w="1431" w:type="pct"/>
            <w:vAlign w:val="center"/>
          </w:tcPr>
          <w:p w14:paraId="4CA0500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D2B8A8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6DBF9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F5C1BA8"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14:paraId="76A6697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6E81B49" w14:textId="77777777" w:rsidR="00442390" w:rsidRDefault="00442390" w:rsidP="003F6455">
            <w:pPr>
              <w:rPr>
                <w:sz w:val="24"/>
                <w:szCs w:val="24"/>
              </w:rPr>
            </w:pPr>
            <w:r>
              <w:t>seinteractivelogonright</w:t>
            </w:r>
          </w:p>
        </w:tc>
        <w:tc>
          <w:tcPr>
            <w:tcW w:w="1431" w:type="pct"/>
            <w:vAlign w:val="center"/>
          </w:tcPr>
          <w:p w14:paraId="016B97A4"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17A5131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D95EA0"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0FF13C"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14:paraId="7F0D94A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928FA81" w14:textId="77777777" w:rsidR="00442390" w:rsidRDefault="00442390" w:rsidP="003F6455">
            <w:pPr>
              <w:rPr>
                <w:sz w:val="24"/>
                <w:szCs w:val="24"/>
              </w:rPr>
            </w:pPr>
            <w:r>
              <w:t>senetworklogonright</w:t>
            </w:r>
          </w:p>
        </w:tc>
        <w:tc>
          <w:tcPr>
            <w:tcW w:w="1431" w:type="pct"/>
            <w:vAlign w:val="center"/>
          </w:tcPr>
          <w:p w14:paraId="641F25D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9FC8AE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6A27F9"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B8C43B0"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14:paraId="3468FDF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0D6D51" w14:textId="77777777" w:rsidR="00442390" w:rsidRDefault="00442390" w:rsidP="003F6455">
            <w:pPr>
              <w:rPr>
                <w:sz w:val="24"/>
                <w:szCs w:val="24"/>
              </w:rPr>
            </w:pPr>
            <w:r>
              <w:t>seremoteinteractivelogonright</w:t>
            </w:r>
          </w:p>
        </w:tc>
        <w:tc>
          <w:tcPr>
            <w:tcW w:w="1431" w:type="pct"/>
            <w:vAlign w:val="center"/>
          </w:tcPr>
          <w:p w14:paraId="69278661"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C5B1BC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460B72"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31DFF2"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14:paraId="6F5CC36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AE499CB" w14:textId="77777777" w:rsidR="00442390" w:rsidRDefault="00442390" w:rsidP="003F6455">
            <w:pPr>
              <w:rPr>
                <w:sz w:val="24"/>
                <w:szCs w:val="24"/>
              </w:rPr>
            </w:pPr>
            <w:r>
              <w:t>seservicelogonright</w:t>
            </w:r>
          </w:p>
        </w:tc>
        <w:tc>
          <w:tcPr>
            <w:tcW w:w="1431" w:type="pct"/>
            <w:vAlign w:val="center"/>
          </w:tcPr>
          <w:p w14:paraId="6EECD42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0E93494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36F580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91BF18"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14:paraId="07156DD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4C1FFEB" w14:textId="77777777" w:rsidR="00442390" w:rsidRDefault="00442390" w:rsidP="003F6455">
            <w:pPr>
              <w:rPr>
                <w:sz w:val="24"/>
                <w:szCs w:val="24"/>
              </w:rPr>
            </w:pPr>
            <w:r>
              <w:t>sedenybatchLogonright</w:t>
            </w:r>
          </w:p>
        </w:tc>
        <w:tc>
          <w:tcPr>
            <w:tcW w:w="1431" w:type="pct"/>
            <w:vAlign w:val="center"/>
          </w:tcPr>
          <w:p w14:paraId="3183B39D"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248E4E5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25F9A27"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A96F09"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14:paraId="62CEEB3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2372BF" w14:textId="77777777" w:rsidR="00442390" w:rsidRDefault="00442390" w:rsidP="003F6455">
            <w:pPr>
              <w:rPr>
                <w:sz w:val="24"/>
                <w:szCs w:val="24"/>
              </w:rPr>
            </w:pPr>
            <w:r>
              <w:t>sedenyinteractivelogonright</w:t>
            </w:r>
          </w:p>
        </w:tc>
        <w:tc>
          <w:tcPr>
            <w:tcW w:w="1431" w:type="pct"/>
            <w:vAlign w:val="center"/>
          </w:tcPr>
          <w:p w14:paraId="56F5F894"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354E34E3"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44FAA41"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F434585"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14:paraId="72C7A26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7226609" w14:textId="77777777" w:rsidR="00442390" w:rsidRDefault="00442390" w:rsidP="003F6455">
            <w:pPr>
              <w:rPr>
                <w:sz w:val="24"/>
                <w:szCs w:val="24"/>
              </w:rPr>
            </w:pPr>
            <w:r>
              <w:t>sedenynetworklogonright</w:t>
            </w:r>
          </w:p>
        </w:tc>
        <w:tc>
          <w:tcPr>
            <w:tcW w:w="1431" w:type="pct"/>
            <w:vAlign w:val="center"/>
          </w:tcPr>
          <w:p w14:paraId="3DB144EE"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54AE3A3F"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FD7048"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C95B7D"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14:paraId="70EC7634"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FAD2027" w14:textId="77777777" w:rsidR="00442390" w:rsidRDefault="00442390" w:rsidP="003F6455">
            <w:pPr>
              <w:rPr>
                <w:sz w:val="24"/>
                <w:szCs w:val="24"/>
              </w:rPr>
            </w:pPr>
            <w:r>
              <w:t>sedenyremoteInteractivelogonright</w:t>
            </w:r>
          </w:p>
        </w:tc>
        <w:tc>
          <w:tcPr>
            <w:tcW w:w="1431" w:type="pct"/>
            <w:vAlign w:val="center"/>
          </w:tcPr>
          <w:p w14:paraId="5FB76BEE"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1AB47BBB"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8FB687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E435AF"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14:paraId="778B497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A7F9E01" w14:textId="77777777" w:rsidR="00442390" w:rsidRDefault="00442390" w:rsidP="003F6455">
            <w:pPr>
              <w:rPr>
                <w:sz w:val="24"/>
                <w:szCs w:val="24"/>
              </w:rPr>
            </w:pPr>
            <w:r>
              <w:t>sedenyservicelogonright</w:t>
            </w:r>
          </w:p>
        </w:tc>
        <w:tc>
          <w:tcPr>
            <w:tcW w:w="1431" w:type="pct"/>
            <w:vAlign w:val="center"/>
          </w:tcPr>
          <w:p w14:paraId="4CDD629B"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14:paraId="641CB0C5"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BB654F3" w14:textId="77777777"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E5D0E2" w14:textId="77777777"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14:paraId="19F6909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58D37A3" w14:textId="77777777" w:rsidR="00442390" w:rsidRDefault="00442390" w:rsidP="003F6455">
            <w:pPr>
              <w:rPr>
                <w:sz w:val="24"/>
                <w:szCs w:val="24"/>
              </w:rPr>
            </w:pPr>
            <w:r>
              <w:lastRenderedPageBreak/>
              <w:t>setrustedcredmanaccessnameright</w:t>
            </w:r>
          </w:p>
        </w:tc>
        <w:tc>
          <w:tcPr>
            <w:tcW w:w="1431" w:type="pct"/>
            <w:vAlign w:val="center"/>
          </w:tcPr>
          <w:p w14:paraId="059C3C10"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14:paraId="55B8EF1A"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2B9A89D" w14:textId="77777777"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8665A8" w14:textId="77777777"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14:paraId="23167B74" w14:textId="77777777" w:rsidR="00591B85" w:rsidRDefault="00591B85" w:rsidP="00591B85"/>
    <w:p w14:paraId="308ACF42" w14:textId="77777777" w:rsidR="00591B85" w:rsidRDefault="00591B85" w:rsidP="00591B85"/>
    <w:p w14:paraId="583DE0B4" w14:textId="77777777" w:rsidR="00591B85" w:rsidRDefault="00591B85" w:rsidP="00591B85"/>
    <w:p w14:paraId="58E24F67" w14:textId="77777777" w:rsidR="00591B85" w:rsidRDefault="00591B85" w:rsidP="00591B85"/>
    <w:p w14:paraId="7D0CFF7A" w14:textId="77777777" w:rsidR="00591B85" w:rsidRDefault="00591B85" w:rsidP="00591B85"/>
    <w:p w14:paraId="76B1DC16" w14:textId="77777777" w:rsidR="00591B85" w:rsidRDefault="00591B85" w:rsidP="00591B85"/>
    <w:p w14:paraId="20552012" w14:textId="77777777" w:rsidR="00591B85" w:rsidRDefault="00591B85" w:rsidP="00591B85"/>
    <w:p w14:paraId="7CBC118D" w14:textId="77777777" w:rsidR="00591B85" w:rsidRDefault="00591B85" w:rsidP="00591B85"/>
    <w:p w14:paraId="55FA4535" w14:textId="77777777" w:rsidR="00591B85" w:rsidRDefault="00591B85" w:rsidP="00591B85"/>
    <w:p w14:paraId="7D3DED2C" w14:textId="77777777" w:rsidR="00591B85" w:rsidRDefault="00591B85" w:rsidP="00591B85"/>
    <w:p w14:paraId="4BC0B8E7" w14:textId="77777777" w:rsidR="00591B85" w:rsidRDefault="00591B85" w:rsidP="00591B85"/>
    <w:p w14:paraId="3B8262F0" w14:textId="77777777" w:rsidR="00591B85" w:rsidRDefault="00591B85" w:rsidP="00591B85"/>
    <w:p w14:paraId="141A760B" w14:textId="77777777" w:rsidR="00591B85" w:rsidRDefault="00591B85" w:rsidP="00591B85"/>
    <w:p w14:paraId="562F4A34" w14:textId="77777777" w:rsidR="00591B85" w:rsidRDefault="00591B85" w:rsidP="00591B85"/>
    <w:p w14:paraId="6F3E8E4B" w14:textId="77777777" w:rsidR="00591B85" w:rsidRDefault="00591B85" w:rsidP="00591B85"/>
    <w:p w14:paraId="4DE5D88B" w14:textId="77777777" w:rsidR="00591B85" w:rsidRDefault="00591B85" w:rsidP="00591B85"/>
    <w:p w14:paraId="05B12BBC" w14:textId="77777777" w:rsidR="00591B85" w:rsidRDefault="00591B85" w:rsidP="00591B85"/>
    <w:p w14:paraId="78E77999" w14:textId="77777777" w:rsidR="00591B85" w:rsidRDefault="00591B85" w:rsidP="00591B85"/>
    <w:p w14:paraId="6330EC86" w14:textId="77777777" w:rsidR="00591B85" w:rsidRDefault="00591B85" w:rsidP="00591B85"/>
    <w:p w14:paraId="66EEB9F4" w14:textId="77777777" w:rsidR="00591B85" w:rsidRDefault="00591B85" w:rsidP="00591B85"/>
    <w:p w14:paraId="6F60A758" w14:textId="77777777" w:rsidR="00591B85" w:rsidRDefault="00591B85" w:rsidP="00591B85"/>
    <w:p w14:paraId="6A00D5C6" w14:textId="77777777" w:rsidR="00591B85" w:rsidRDefault="00591B85" w:rsidP="00591B85"/>
    <w:p w14:paraId="3D16020B" w14:textId="77777777" w:rsidR="00591B85" w:rsidRDefault="00591B85" w:rsidP="00BE7B76">
      <w:pPr>
        <w:pStyle w:val="Heading2"/>
        <w:numPr>
          <w:ilvl w:val="1"/>
          <w:numId w:val="6"/>
        </w:numPr>
      </w:pPr>
      <w:bookmarkStart w:id="63" w:name="_Toc314686043"/>
      <w:proofErr w:type="gramStart"/>
      <w:r>
        <w:lastRenderedPageBreak/>
        <w:t>win</w:t>
      </w:r>
      <w:proofErr w:type="gramEnd"/>
      <w:r>
        <w:t>-def:auditeventpolicy_test</w:t>
      </w:r>
      <w:bookmarkEnd w:id="63"/>
    </w:p>
    <w:p w14:paraId="1059362B" w14:textId="77777777"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w14:anchorId="5F24E42E">
          <v:shape id="_x0000_i1046" type="#_x0000_t75" style="width:5in;height:180.35pt" o:ole="">
            <v:imagedata r:id="rId56" o:title=""/>
          </v:shape>
          <o:OLEObject Type="Embed" ProgID="Visio.Drawing.11" ShapeID="_x0000_i1046" DrawAspect="Content" ObjectID="_1322040741" r:id="rId57"/>
        </w:object>
      </w:r>
    </w:p>
    <w:p w14:paraId="497FBEC0" w14:textId="77777777" w:rsidR="00591B85" w:rsidRDefault="00591B85" w:rsidP="00BE7B76">
      <w:pPr>
        <w:pStyle w:val="Heading3"/>
        <w:numPr>
          <w:ilvl w:val="2"/>
          <w:numId w:val="6"/>
        </w:numPr>
        <w:rPr>
          <w:rStyle w:val="Emphasis"/>
          <w:i w:val="0"/>
        </w:rPr>
      </w:pPr>
      <w:bookmarkStart w:id="64" w:name="_Toc314686044"/>
      <w:commentRangeStart w:id="65"/>
      <w:r w:rsidRPr="00143ED0">
        <w:rPr>
          <w:rStyle w:val="Emphasis"/>
          <w:i w:val="0"/>
        </w:rPr>
        <w:t xml:space="preserve">Known </w:t>
      </w:r>
      <w:r>
        <w:rPr>
          <w:rStyle w:val="Emphasis"/>
          <w:i w:val="0"/>
        </w:rPr>
        <w:t>Supported Platforms</w:t>
      </w:r>
      <w:commentRangeEnd w:id="65"/>
      <w:r>
        <w:rPr>
          <w:rStyle w:val="CommentReference"/>
          <w:rFonts w:asciiTheme="minorHAnsi" w:eastAsiaTheme="minorHAnsi" w:hAnsiTheme="minorHAnsi" w:cstheme="minorBidi"/>
          <w:b w:val="0"/>
          <w:bCs w:val="0"/>
          <w:color w:val="auto"/>
        </w:rPr>
        <w:commentReference w:id="65"/>
      </w:r>
      <w:bookmarkEnd w:id="64"/>
    </w:p>
    <w:p w14:paraId="44C5AF41" w14:textId="77777777" w:rsidR="00591B85" w:rsidRDefault="00591B85" w:rsidP="00BE7B76">
      <w:pPr>
        <w:pStyle w:val="ListParagraph"/>
        <w:numPr>
          <w:ilvl w:val="0"/>
          <w:numId w:val="3"/>
        </w:numPr>
      </w:pPr>
      <w:r>
        <w:t>Windows XP</w:t>
      </w:r>
    </w:p>
    <w:p w14:paraId="6EE132D7" w14:textId="77777777" w:rsidR="00591B85" w:rsidRDefault="00591B85" w:rsidP="00BE7B76">
      <w:pPr>
        <w:pStyle w:val="ListParagraph"/>
        <w:numPr>
          <w:ilvl w:val="0"/>
          <w:numId w:val="3"/>
        </w:numPr>
      </w:pPr>
      <w:r>
        <w:t>Windows Vista</w:t>
      </w:r>
    </w:p>
    <w:p w14:paraId="50686754" w14:textId="77777777" w:rsidR="00591B85" w:rsidRPr="00CD0931" w:rsidRDefault="00591B85" w:rsidP="00BE7B76">
      <w:pPr>
        <w:pStyle w:val="ListParagraph"/>
        <w:numPr>
          <w:ilvl w:val="0"/>
          <w:numId w:val="3"/>
        </w:numPr>
      </w:pPr>
      <w:r>
        <w:t>Windows 7</w:t>
      </w:r>
    </w:p>
    <w:p w14:paraId="5050D9DB" w14:textId="77777777" w:rsidR="00591B85" w:rsidRDefault="00591B85" w:rsidP="00BE7B76">
      <w:pPr>
        <w:pStyle w:val="Heading2"/>
        <w:numPr>
          <w:ilvl w:val="1"/>
          <w:numId w:val="6"/>
        </w:numPr>
      </w:pPr>
      <w:bookmarkStart w:id="66" w:name="_Toc314686045"/>
      <w:proofErr w:type="gramStart"/>
      <w:r>
        <w:t>win</w:t>
      </w:r>
      <w:proofErr w:type="gramEnd"/>
      <w:r>
        <w:t>-def:auditeventpolicy_object</w:t>
      </w:r>
      <w:bookmarkEnd w:id="66"/>
    </w:p>
    <w:p w14:paraId="48C28651" w14:textId="77777777"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14:paraId="69A7B082" w14:textId="77777777" w:rsidR="00591B85" w:rsidRDefault="00591B85" w:rsidP="00591B85">
      <w:r>
        <w:t xml:space="preserve"> </w:t>
      </w:r>
      <w:r>
        <w:object w:dxaOrig="3292" w:dyaOrig="3445" w14:anchorId="2552A1D6">
          <v:shape id="_x0000_i1047" type="#_x0000_t75" style="width:168.25pt;height:173.25pt" o:ole="">
            <v:imagedata r:id="rId58" o:title=""/>
          </v:shape>
          <o:OLEObject Type="Embed" ProgID="Visio.Drawing.11" ShapeID="_x0000_i1047" DrawAspect="Content" ObjectID="_1322040742" r:id="rId59"/>
        </w:object>
      </w:r>
    </w:p>
    <w:p w14:paraId="612B5852" w14:textId="77777777" w:rsidR="00591B85" w:rsidRDefault="00591B85" w:rsidP="00BE7B76">
      <w:pPr>
        <w:pStyle w:val="Heading2"/>
        <w:numPr>
          <w:ilvl w:val="1"/>
          <w:numId w:val="6"/>
        </w:numPr>
      </w:pPr>
      <w:r>
        <w:lastRenderedPageBreak/>
        <w:t xml:space="preserve"> </w:t>
      </w:r>
      <w:bookmarkStart w:id="67" w:name="_Toc314686046"/>
      <w:proofErr w:type="gramStart"/>
      <w:r>
        <w:t>win</w:t>
      </w:r>
      <w:proofErr w:type="gramEnd"/>
      <w:r>
        <w:t>-def:auditeventpolicy_state</w:t>
      </w:r>
      <w:bookmarkEnd w:id="67"/>
    </w:p>
    <w:p w14:paraId="56E82D9C" w14:textId="77777777"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14:paraId="242AA220" w14:textId="77777777" w:rsidR="00591B85" w:rsidRDefault="00D94876" w:rsidP="00591B85">
      <w:r>
        <w:object w:dxaOrig="3705" w:dyaOrig="4105" w14:anchorId="6E176282">
          <v:shape id="_x0000_i1048" type="#_x0000_t75" style="width:186.05pt;height:203.9pt" o:ole="">
            <v:imagedata r:id="rId60" o:title=""/>
          </v:shape>
          <o:OLEObject Type="Embed" ProgID="Visio.Drawing.11" ShapeID="_x0000_i1048" DrawAspect="Content" ObjectID="_1322040743"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13B33E29"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29A610C" w14:textId="77777777" w:rsidR="00591B85" w:rsidRDefault="00591B85" w:rsidP="003F6455">
            <w:pPr>
              <w:jc w:val="center"/>
              <w:rPr>
                <w:b w:val="0"/>
                <w:bCs w:val="0"/>
              </w:rPr>
            </w:pPr>
            <w:r>
              <w:t>Property</w:t>
            </w:r>
          </w:p>
        </w:tc>
        <w:tc>
          <w:tcPr>
            <w:tcW w:w="1431" w:type="pct"/>
          </w:tcPr>
          <w:p w14:paraId="4789BE69"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A5A8CB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ED47E9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4909B00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22928BF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E646C28" w14:textId="77777777" w:rsidR="00591B85" w:rsidRPr="009676C4" w:rsidRDefault="00591B85" w:rsidP="003F6455">
            <w:r>
              <w:t>account_logon</w:t>
            </w:r>
          </w:p>
        </w:tc>
        <w:tc>
          <w:tcPr>
            <w:tcW w:w="1431" w:type="pct"/>
          </w:tcPr>
          <w:p w14:paraId="4D961C6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2CBE45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303F0C4"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9385F2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2A72DBD"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650F6F9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B0F860C" w14:textId="77777777" w:rsidR="00591B85" w:rsidRDefault="00591B85" w:rsidP="003F6455">
            <w:r>
              <w:t>account_management</w:t>
            </w:r>
          </w:p>
        </w:tc>
        <w:tc>
          <w:tcPr>
            <w:tcW w:w="1431" w:type="pct"/>
          </w:tcPr>
          <w:p w14:paraId="4D9670F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F78C89E"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7B505C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6AC7059"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5EEF4E"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4E83E02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C397935" w14:textId="77777777" w:rsidR="00591B85" w:rsidRDefault="00591B85" w:rsidP="003F6455">
            <w:r>
              <w:t>detailed_tracking</w:t>
            </w:r>
          </w:p>
        </w:tc>
        <w:tc>
          <w:tcPr>
            <w:tcW w:w="1431" w:type="pct"/>
          </w:tcPr>
          <w:p w14:paraId="63EBAF4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3B1475C"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30B703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8DC8EA7"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5957A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14:paraId="2C6D23E9"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43C27FE" w14:textId="77777777" w:rsidR="00591B85" w:rsidRDefault="00591B85" w:rsidP="003F6455">
            <w:r>
              <w:t>directory_service_a</w:t>
            </w:r>
            <w:r>
              <w:lastRenderedPageBreak/>
              <w:t>ccess</w:t>
            </w:r>
          </w:p>
        </w:tc>
        <w:tc>
          <w:tcPr>
            <w:tcW w:w="1431" w:type="pct"/>
          </w:tcPr>
          <w:p w14:paraId="02D7089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0E71C0C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3CFE75E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08FE12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11300D"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14:paraId="4CDDBF3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2077C88" w14:textId="77777777" w:rsidR="00591B85" w:rsidRDefault="00591B85" w:rsidP="003F6455">
            <w:r>
              <w:lastRenderedPageBreak/>
              <w:t>logon</w:t>
            </w:r>
          </w:p>
        </w:tc>
        <w:tc>
          <w:tcPr>
            <w:tcW w:w="1431" w:type="pct"/>
          </w:tcPr>
          <w:p w14:paraId="244153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14:paraId="793CD7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E2BE7D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6ACA3F"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14:paraId="4F7D44C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71FE2D4C" w14:textId="77777777" w:rsidR="00591B85" w:rsidRDefault="00591B85" w:rsidP="003F6455">
            <w:r>
              <w:t>object_access</w:t>
            </w:r>
          </w:p>
        </w:tc>
        <w:tc>
          <w:tcPr>
            <w:tcW w:w="1431" w:type="pct"/>
          </w:tcPr>
          <w:p w14:paraId="3F1CA7E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9624D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B3CF4B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C84031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776C8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238C96A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37D0D8A"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8"/>
            <w:r>
              <w:rPr>
                <w:rFonts w:cstheme="minorHAnsi"/>
                <w:color w:val="000000"/>
              </w:rPr>
              <w:t>The type of access request, such as Write, Read, or Modify, and the account making the request MUST match the settings in the SACL.</w:t>
            </w:r>
            <w:commentRangeEnd w:id="68"/>
            <w:r>
              <w:rPr>
                <w:rStyle w:val="CommentReference"/>
                <w:rFonts w:eastAsiaTheme="minorHAnsi"/>
                <w:lang w:bidi="ar-SA"/>
              </w:rPr>
              <w:commentReference w:id="68"/>
            </w:r>
          </w:p>
        </w:tc>
      </w:tr>
      <w:tr w:rsidR="00591B85" w:rsidRPr="00E74797" w14:paraId="57E2CBE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3C4FB89" w14:textId="77777777" w:rsidR="00591B85" w:rsidRDefault="00591B85" w:rsidP="003F6455">
            <w:r>
              <w:t>policy_change</w:t>
            </w:r>
          </w:p>
        </w:tc>
        <w:tc>
          <w:tcPr>
            <w:tcW w:w="1431" w:type="pct"/>
          </w:tcPr>
          <w:p w14:paraId="06F27DC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FD102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06570C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A54BC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57F870"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14:paraId="6FCDD9A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32B580B6" w14:textId="77777777" w:rsidR="00591B85" w:rsidRDefault="00591B85" w:rsidP="003F6455">
            <w:r>
              <w:t>privilege_use</w:t>
            </w:r>
          </w:p>
        </w:tc>
        <w:tc>
          <w:tcPr>
            <w:tcW w:w="1431" w:type="pct"/>
          </w:tcPr>
          <w:p w14:paraId="7817A28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DC207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79E158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AC6A4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76134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14:paraId="257CAED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233C6C" w14:textId="77777777" w:rsidR="00591B85" w:rsidRDefault="00591B85" w:rsidP="003F6455">
            <w:r>
              <w:t>system</w:t>
            </w:r>
          </w:p>
        </w:tc>
        <w:tc>
          <w:tcPr>
            <w:tcW w:w="1431" w:type="pct"/>
          </w:tcPr>
          <w:p w14:paraId="2DD1DEF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7637A8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E5F795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FBF97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2CF4EB"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5BBCAB3E"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025B7D"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3B4B4AB0" w14:textId="77777777" w:rsidR="00591B85" w:rsidRDefault="00591B85" w:rsidP="00591B85"/>
    <w:p w14:paraId="527D15B5" w14:textId="77777777" w:rsidR="00591B85" w:rsidRPr="008B05C1" w:rsidRDefault="00591B85" w:rsidP="00BE7B76">
      <w:pPr>
        <w:pStyle w:val="Heading2"/>
        <w:numPr>
          <w:ilvl w:val="1"/>
          <w:numId w:val="6"/>
        </w:numPr>
      </w:pPr>
      <w:bookmarkStart w:id="69" w:name="_Toc314686047"/>
      <w:proofErr w:type="gramStart"/>
      <w:r w:rsidRPr="008B05C1">
        <w:lastRenderedPageBreak/>
        <w:t>win</w:t>
      </w:r>
      <w:proofErr w:type="gramEnd"/>
      <w:r w:rsidRPr="008B05C1">
        <w:t>-sc:</w:t>
      </w:r>
      <w:r>
        <w:t>auditeventpolicy</w:t>
      </w:r>
      <w:r w:rsidRPr="008B05C1">
        <w:t>__item</w:t>
      </w:r>
      <w:bookmarkEnd w:id="69"/>
    </w:p>
    <w:p w14:paraId="23B69D71" w14:textId="77777777"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14:paraId="2FC2C5FA" w14:textId="77777777" w:rsidR="00591B85" w:rsidRDefault="00591B85" w:rsidP="00591B85">
      <w:r>
        <w:object w:dxaOrig="4279" w:dyaOrig="4014" w14:anchorId="122B1847">
          <v:shape id="_x0000_i1049" type="#_x0000_t75" style="width:3in;height:198.9pt" o:ole="">
            <v:imagedata r:id="rId62" o:title=""/>
          </v:shape>
          <o:OLEObject Type="Embed" ProgID="Visio.Drawing.11" ShapeID="_x0000_i1049" DrawAspect="Content" ObjectID="_1322040744"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69F36F06"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E31DE10" w14:textId="77777777" w:rsidR="00591B85" w:rsidRDefault="00591B85" w:rsidP="003F6455">
            <w:pPr>
              <w:jc w:val="center"/>
              <w:rPr>
                <w:b w:val="0"/>
                <w:bCs w:val="0"/>
              </w:rPr>
            </w:pPr>
            <w:r>
              <w:t>Property</w:t>
            </w:r>
          </w:p>
        </w:tc>
        <w:tc>
          <w:tcPr>
            <w:tcW w:w="1431" w:type="pct"/>
          </w:tcPr>
          <w:p w14:paraId="3A20E84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B7BA4D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16EA22A"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C5026F6"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14:paraId="7E65848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AF73A35" w14:textId="77777777" w:rsidR="00591B85" w:rsidRPr="009676C4" w:rsidRDefault="00591B85" w:rsidP="003F6455">
            <w:r>
              <w:t>account_logon</w:t>
            </w:r>
          </w:p>
        </w:tc>
        <w:tc>
          <w:tcPr>
            <w:tcW w:w="1431" w:type="pct"/>
          </w:tcPr>
          <w:p w14:paraId="3980D4D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E72819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29E35CBF"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69D6C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60ECB5"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14:paraId="08210CBE"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7998E9A" w14:textId="77777777" w:rsidR="00591B85" w:rsidRDefault="00591B85" w:rsidP="003F6455">
            <w:r>
              <w:t>account_management</w:t>
            </w:r>
          </w:p>
        </w:tc>
        <w:tc>
          <w:tcPr>
            <w:tcW w:w="1431" w:type="pct"/>
          </w:tcPr>
          <w:p w14:paraId="7900767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1CCDEB7"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4B88CA2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C0126F"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890051D"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14:paraId="78993267"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6F29B61" w14:textId="77777777" w:rsidR="00591B85" w:rsidRDefault="00591B85" w:rsidP="003F6455">
            <w:r>
              <w:t>detailed_tracking</w:t>
            </w:r>
          </w:p>
        </w:tc>
        <w:tc>
          <w:tcPr>
            <w:tcW w:w="1431" w:type="pct"/>
          </w:tcPr>
          <w:p w14:paraId="543FC79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DD875F9"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643298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42213F8"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64D05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14:paraId="23CD0852"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82F9E58" w14:textId="77777777" w:rsidR="00591B85" w:rsidRDefault="00591B85" w:rsidP="003F6455">
            <w:r>
              <w:t>directory_service_access</w:t>
            </w:r>
          </w:p>
        </w:tc>
        <w:tc>
          <w:tcPr>
            <w:tcW w:w="1431" w:type="pct"/>
          </w:tcPr>
          <w:p w14:paraId="45DA5270"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3995C9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0D81044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8D53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DBC170D"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14:paraId="2C712F4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C4E6EB" w14:textId="77777777" w:rsidR="00591B85" w:rsidRDefault="00591B85" w:rsidP="003F6455">
            <w:r>
              <w:lastRenderedPageBreak/>
              <w:t>logon</w:t>
            </w:r>
          </w:p>
        </w:tc>
        <w:tc>
          <w:tcPr>
            <w:tcW w:w="1431" w:type="pct"/>
          </w:tcPr>
          <w:p w14:paraId="1BDB708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C78DCD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53BDBA6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A4595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03E4E7"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14:paraId="1F4467A4"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D2FD44C" w14:textId="77777777" w:rsidR="00591B85" w:rsidRDefault="00591B85" w:rsidP="003F6455">
            <w:r>
              <w:t>object_access</w:t>
            </w:r>
          </w:p>
        </w:tc>
        <w:tc>
          <w:tcPr>
            <w:tcW w:w="1431" w:type="pct"/>
          </w:tcPr>
          <w:p w14:paraId="7EF013B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B32395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30CE85D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F23F2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16DD37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14:paraId="7D57939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3C6DE21"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0"/>
            <w:r>
              <w:rPr>
                <w:rFonts w:cstheme="minorHAnsi"/>
                <w:color w:val="000000"/>
              </w:rPr>
              <w:t>The type of access request, such as Write, Read, or Modify, and the account making the request MUST match the settings in the SACL.</w:t>
            </w:r>
            <w:commentRangeEnd w:id="70"/>
            <w:r>
              <w:rPr>
                <w:rStyle w:val="CommentReference"/>
                <w:rFonts w:eastAsiaTheme="minorHAnsi"/>
                <w:lang w:bidi="ar-SA"/>
              </w:rPr>
              <w:commentReference w:id="70"/>
            </w:r>
          </w:p>
        </w:tc>
      </w:tr>
      <w:tr w:rsidR="00591B85" w:rsidRPr="006D5F15" w14:paraId="75A07C2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E48B547" w14:textId="77777777" w:rsidR="00591B85" w:rsidRDefault="00591B85" w:rsidP="003F6455">
            <w:r>
              <w:t>policy_change</w:t>
            </w:r>
          </w:p>
        </w:tc>
        <w:tc>
          <w:tcPr>
            <w:tcW w:w="1431" w:type="pct"/>
          </w:tcPr>
          <w:p w14:paraId="665F2F3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CA279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300F1E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F157B1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61F30D1"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14:paraId="1A5762F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8C77674" w14:textId="77777777" w:rsidR="00591B85" w:rsidRDefault="00591B85" w:rsidP="003F6455">
            <w:r>
              <w:t>privilege_use</w:t>
            </w:r>
          </w:p>
        </w:tc>
        <w:tc>
          <w:tcPr>
            <w:tcW w:w="1431" w:type="pct"/>
          </w:tcPr>
          <w:p w14:paraId="0717FFE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EC130D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14:paraId="147C500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015CE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B0BD3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14:paraId="79C28E8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57B59A5" w14:textId="77777777" w:rsidR="00591B85" w:rsidRDefault="00591B85" w:rsidP="003F6455">
            <w:r>
              <w:t>system</w:t>
            </w:r>
          </w:p>
        </w:tc>
        <w:tc>
          <w:tcPr>
            <w:tcW w:w="1431" w:type="pct"/>
          </w:tcPr>
          <w:p w14:paraId="082ADB3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F28C9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14:paraId="0AD01BB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CC352C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C4C8C32"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14:paraId="3FAB083F"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F682790"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14:paraId="37E21134" w14:textId="77777777" w:rsidR="00591B85" w:rsidRDefault="00591B85" w:rsidP="00591B85"/>
    <w:p w14:paraId="76BADB05" w14:textId="77777777" w:rsidR="00591B85" w:rsidRDefault="00591B85" w:rsidP="00591B85"/>
    <w:p w14:paraId="79713491" w14:textId="77777777" w:rsidR="00591B85" w:rsidRDefault="00591B85" w:rsidP="00591B85"/>
    <w:p w14:paraId="06FA924B" w14:textId="77777777" w:rsidR="00591B85" w:rsidRDefault="00591B85" w:rsidP="00BE7B76">
      <w:pPr>
        <w:pStyle w:val="Heading2"/>
        <w:numPr>
          <w:ilvl w:val="1"/>
          <w:numId w:val="6"/>
        </w:numPr>
      </w:pPr>
      <w:bookmarkStart w:id="71" w:name="_Toc314686048"/>
      <w:proofErr w:type="gramStart"/>
      <w:r>
        <w:lastRenderedPageBreak/>
        <w:t>win</w:t>
      </w:r>
      <w:proofErr w:type="gramEnd"/>
      <w:r>
        <w:t>-def:EntityStateAuditType</w:t>
      </w:r>
      <w:bookmarkEnd w:id="71"/>
    </w:p>
    <w:p w14:paraId="55CB0536"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373B859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6893CAC5"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08D6E5D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75D1E9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01813666" w14:textId="77777777" w:rsidR="00591B85" w:rsidRPr="00A719C5" w:rsidRDefault="00591B85" w:rsidP="003F6455">
            <w:r>
              <w:t>AUDIT_FAILURE</w:t>
            </w:r>
          </w:p>
        </w:tc>
        <w:tc>
          <w:tcPr>
            <w:tcW w:w="4071" w:type="pct"/>
            <w:tcBorders>
              <w:left w:val="single" w:sz="4" w:space="0" w:color="auto"/>
            </w:tcBorders>
          </w:tcPr>
          <w:p w14:paraId="5510852D"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D1794B6"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11087249"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0C1502C2"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3B48238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CB0C17E" w14:textId="77777777" w:rsidR="00591B85" w:rsidRDefault="00591B85" w:rsidP="003F6455">
            <w:r>
              <w:t>AUDIT_SUCCESS</w:t>
            </w:r>
          </w:p>
        </w:tc>
        <w:tc>
          <w:tcPr>
            <w:tcW w:w="4071" w:type="pct"/>
            <w:tcBorders>
              <w:left w:val="single" w:sz="4" w:space="0" w:color="auto"/>
            </w:tcBorders>
          </w:tcPr>
          <w:p w14:paraId="13FBBB2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324CB1DC"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987FA1D" w14:textId="77777777" w:rsidR="00591B85" w:rsidRDefault="00591B85" w:rsidP="003F6455">
            <w:r>
              <w:t>AUDIT_SUCCESS_FAILURE</w:t>
            </w:r>
          </w:p>
        </w:tc>
        <w:tc>
          <w:tcPr>
            <w:tcW w:w="4071" w:type="pct"/>
            <w:tcBorders>
              <w:left w:val="single" w:sz="4" w:space="0" w:color="auto"/>
            </w:tcBorders>
          </w:tcPr>
          <w:p w14:paraId="5092FEF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DE0EE8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4350141F" w14:textId="77777777" w:rsidR="00591B85" w:rsidRPr="00BD4CA7" w:rsidRDefault="00591B85" w:rsidP="003F6455">
            <w:pPr>
              <w:rPr>
                <w:i/>
              </w:rPr>
            </w:pPr>
            <w:r>
              <w:rPr>
                <w:i/>
              </w:rPr>
              <w:t>&lt;empty string&gt;</w:t>
            </w:r>
          </w:p>
        </w:tc>
        <w:tc>
          <w:tcPr>
            <w:tcW w:w="4071" w:type="pct"/>
            <w:tcBorders>
              <w:left w:val="single" w:sz="4" w:space="0" w:color="auto"/>
            </w:tcBorders>
          </w:tcPr>
          <w:p w14:paraId="7220C2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92AB0B0" w14:textId="77777777" w:rsidR="00591B85" w:rsidRDefault="00591B85" w:rsidP="00BE7B76">
      <w:pPr>
        <w:pStyle w:val="Heading2"/>
        <w:numPr>
          <w:ilvl w:val="1"/>
          <w:numId w:val="6"/>
        </w:numPr>
      </w:pPr>
      <w:bookmarkStart w:id="72" w:name="_Toc314686049"/>
      <w:proofErr w:type="gramStart"/>
      <w:r>
        <w:t>win</w:t>
      </w:r>
      <w:proofErr w:type="gramEnd"/>
      <w:r>
        <w:t>-sc:EntityItemAuditType</w:t>
      </w:r>
      <w:bookmarkEnd w:id="72"/>
    </w:p>
    <w:p w14:paraId="25C94A72"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1CBC1CE5"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639D094"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63039D7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3624102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7AD480B" w14:textId="77777777" w:rsidR="00591B85" w:rsidRPr="00A719C5" w:rsidRDefault="00591B85" w:rsidP="003F6455">
            <w:r>
              <w:t>AUDIT_FAILURE</w:t>
            </w:r>
          </w:p>
        </w:tc>
        <w:tc>
          <w:tcPr>
            <w:tcW w:w="4071" w:type="pct"/>
            <w:tcBorders>
              <w:left w:val="single" w:sz="4" w:space="0" w:color="auto"/>
            </w:tcBorders>
          </w:tcPr>
          <w:p w14:paraId="4DB1B971"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1AE3C288"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208D45F2"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66C12636"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1ADB393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EAA97E0" w14:textId="77777777" w:rsidR="00591B85" w:rsidRDefault="00591B85" w:rsidP="003F6455">
            <w:r>
              <w:t>AUDIT_SUCCESS</w:t>
            </w:r>
          </w:p>
        </w:tc>
        <w:tc>
          <w:tcPr>
            <w:tcW w:w="4071" w:type="pct"/>
            <w:tcBorders>
              <w:left w:val="single" w:sz="4" w:space="0" w:color="auto"/>
            </w:tcBorders>
          </w:tcPr>
          <w:p w14:paraId="6191364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41BB9101"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72E2E58" w14:textId="77777777" w:rsidR="00591B85" w:rsidRDefault="00591B85" w:rsidP="003F6455">
            <w:r>
              <w:t>AUDIT_SUCCESS_FAILURE</w:t>
            </w:r>
          </w:p>
        </w:tc>
        <w:tc>
          <w:tcPr>
            <w:tcW w:w="4071" w:type="pct"/>
            <w:tcBorders>
              <w:left w:val="single" w:sz="4" w:space="0" w:color="auto"/>
            </w:tcBorders>
          </w:tcPr>
          <w:p w14:paraId="71B4D7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0287DC1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3B6AF00" w14:textId="77777777" w:rsidR="00591B85" w:rsidRPr="00BD4CA7" w:rsidRDefault="00591B85" w:rsidP="003F6455">
            <w:pPr>
              <w:rPr>
                <w:i/>
              </w:rPr>
            </w:pPr>
            <w:r>
              <w:rPr>
                <w:i/>
              </w:rPr>
              <w:t>&lt;empty string&gt;</w:t>
            </w:r>
          </w:p>
        </w:tc>
        <w:tc>
          <w:tcPr>
            <w:tcW w:w="4071" w:type="pct"/>
            <w:tcBorders>
              <w:left w:val="single" w:sz="4" w:space="0" w:color="auto"/>
            </w:tcBorders>
          </w:tcPr>
          <w:p w14:paraId="2264727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112C27C" w14:textId="77777777" w:rsidR="00591B85" w:rsidRDefault="00591B85" w:rsidP="00591B85"/>
    <w:p w14:paraId="37BBD303" w14:textId="77777777" w:rsidR="00591B85" w:rsidRDefault="00591B85" w:rsidP="00591B85"/>
    <w:p w14:paraId="3B9ADAE7" w14:textId="77777777" w:rsidR="00591B85" w:rsidRDefault="00591B85" w:rsidP="00591B85"/>
    <w:p w14:paraId="3ECCAE54" w14:textId="77777777" w:rsidR="00591B85" w:rsidRDefault="00591B85" w:rsidP="00591B85"/>
    <w:p w14:paraId="4D48A142" w14:textId="77777777" w:rsidR="00591B85" w:rsidRDefault="00591B85" w:rsidP="00591B85"/>
    <w:p w14:paraId="765F4B86" w14:textId="77777777" w:rsidR="00591B85" w:rsidRDefault="00591B85" w:rsidP="00591B85"/>
    <w:p w14:paraId="40E138C2" w14:textId="77777777" w:rsidR="00591B85" w:rsidRDefault="00591B85" w:rsidP="00591B85"/>
    <w:p w14:paraId="1B4B45AB" w14:textId="77777777" w:rsidR="00591B85" w:rsidRDefault="00591B85" w:rsidP="00591B85"/>
    <w:p w14:paraId="31BC66C5" w14:textId="77777777" w:rsidR="00591B85" w:rsidRDefault="00591B85" w:rsidP="00591B85"/>
    <w:p w14:paraId="23BF6F81" w14:textId="77777777" w:rsidR="00591B85" w:rsidRDefault="00591B85" w:rsidP="00BE7B76">
      <w:pPr>
        <w:pStyle w:val="Heading2"/>
        <w:numPr>
          <w:ilvl w:val="1"/>
          <w:numId w:val="6"/>
        </w:numPr>
      </w:pPr>
      <w:bookmarkStart w:id="73" w:name="_Toc314686050"/>
      <w:proofErr w:type="gramStart"/>
      <w:r>
        <w:t>win</w:t>
      </w:r>
      <w:proofErr w:type="gramEnd"/>
      <w:r>
        <w:t>-def:auditeventpolicysubcategories_test</w:t>
      </w:r>
      <w:bookmarkEnd w:id="73"/>
    </w:p>
    <w:p w14:paraId="02257CD6"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w14:anchorId="1A4F29CC">
          <v:shape id="_x0000_i1050" type="#_x0000_t75" style="width:414.2pt;height:180.35pt" o:ole="">
            <v:imagedata r:id="rId64" o:title=""/>
          </v:shape>
          <o:OLEObject Type="Embed" ProgID="Visio.Drawing.11" ShapeID="_x0000_i1050" DrawAspect="Content" ObjectID="_1322040745" r:id="rId65"/>
        </w:object>
      </w:r>
    </w:p>
    <w:p w14:paraId="7332D077" w14:textId="77777777" w:rsidR="00591B85" w:rsidRDefault="00591B85" w:rsidP="00BE7B76">
      <w:pPr>
        <w:pStyle w:val="Heading3"/>
        <w:numPr>
          <w:ilvl w:val="2"/>
          <w:numId w:val="6"/>
        </w:numPr>
        <w:rPr>
          <w:rStyle w:val="Emphasis"/>
          <w:i w:val="0"/>
        </w:rPr>
      </w:pPr>
      <w:bookmarkStart w:id="74" w:name="_Toc314686051"/>
      <w:commentRangeStart w:id="75"/>
      <w:r w:rsidRPr="00143ED0">
        <w:rPr>
          <w:rStyle w:val="Emphasis"/>
          <w:i w:val="0"/>
        </w:rPr>
        <w:t xml:space="preserve">Known </w:t>
      </w:r>
      <w:r>
        <w:rPr>
          <w:rStyle w:val="Emphasis"/>
          <w:i w:val="0"/>
        </w:rPr>
        <w:t>Supported Platforms</w:t>
      </w:r>
      <w:commentRangeEnd w:id="75"/>
      <w:r>
        <w:rPr>
          <w:rStyle w:val="CommentReference"/>
          <w:rFonts w:asciiTheme="minorHAnsi" w:eastAsiaTheme="minorHAnsi" w:hAnsiTheme="minorHAnsi" w:cstheme="minorBidi"/>
          <w:b w:val="0"/>
          <w:bCs w:val="0"/>
          <w:color w:val="auto"/>
        </w:rPr>
        <w:commentReference w:id="75"/>
      </w:r>
      <w:bookmarkEnd w:id="74"/>
    </w:p>
    <w:p w14:paraId="7F74644F" w14:textId="77777777" w:rsidR="00591B85" w:rsidRDefault="00591B85" w:rsidP="00BE7B76">
      <w:pPr>
        <w:pStyle w:val="ListParagraph"/>
        <w:numPr>
          <w:ilvl w:val="0"/>
          <w:numId w:val="3"/>
        </w:numPr>
      </w:pPr>
      <w:r>
        <w:t xml:space="preserve">Windows XP </w:t>
      </w:r>
    </w:p>
    <w:p w14:paraId="2F391E04" w14:textId="77777777" w:rsidR="00591B85" w:rsidRDefault="00591B85" w:rsidP="00BE7B76">
      <w:pPr>
        <w:pStyle w:val="ListParagraph"/>
        <w:numPr>
          <w:ilvl w:val="0"/>
          <w:numId w:val="3"/>
        </w:numPr>
      </w:pPr>
      <w:r>
        <w:t>Windows Vista</w:t>
      </w:r>
    </w:p>
    <w:p w14:paraId="3D4147E9" w14:textId="77777777" w:rsidR="00591B85" w:rsidRPr="00CD0931" w:rsidRDefault="00591B85" w:rsidP="00BE7B76">
      <w:pPr>
        <w:pStyle w:val="ListParagraph"/>
        <w:numPr>
          <w:ilvl w:val="0"/>
          <w:numId w:val="3"/>
        </w:numPr>
      </w:pPr>
      <w:r>
        <w:t xml:space="preserve">Windows 7 </w:t>
      </w:r>
      <w:commentRangeStart w:id="76"/>
      <w:r>
        <w:t>(not guaranteed for the kerberos_ticket_events category)</w:t>
      </w:r>
      <w:commentRangeEnd w:id="76"/>
      <w:r>
        <w:rPr>
          <w:rStyle w:val="CommentReference"/>
        </w:rPr>
        <w:commentReference w:id="76"/>
      </w:r>
    </w:p>
    <w:p w14:paraId="0C7081ED" w14:textId="77777777" w:rsidR="00591B85" w:rsidRDefault="00591B85" w:rsidP="00BE7B76">
      <w:pPr>
        <w:pStyle w:val="Heading2"/>
        <w:numPr>
          <w:ilvl w:val="1"/>
          <w:numId w:val="6"/>
        </w:numPr>
      </w:pPr>
      <w:bookmarkStart w:id="77" w:name="_Toc314686052"/>
      <w:proofErr w:type="gramStart"/>
      <w:r>
        <w:t>win</w:t>
      </w:r>
      <w:proofErr w:type="gramEnd"/>
      <w:r>
        <w:t>-def:auditeventpolicysubcategories_object</w:t>
      </w:r>
      <w:bookmarkEnd w:id="77"/>
      <w:r w:rsidDel="00341AB3">
        <w:t xml:space="preserve"> </w:t>
      </w:r>
    </w:p>
    <w:p w14:paraId="53351120" w14:textId="77777777"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14:paraId="35DEE306" w14:textId="77777777" w:rsidR="00591B85" w:rsidRDefault="00591B85" w:rsidP="00591B85">
      <w:r>
        <w:lastRenderedPageBreak/>
        <w:t xml:space="preserve"> </w:t>
      </w:r>
      <w:r>
        <w:object w:dxaOrig="4376" w:dyaOrig="2992" w14:anchorId="6A032DF4">
          <v:shape id="_x0000_i1051" type="#_x0000_t75" style="width:222.4pt;height:149pt" o:ole="">
            <v:imagedata r:id="rId66" o:title=""/>
          </v:shape>
          <o:OLEObject Type="Embed" ProgID="Visio.Drawing.11" ShapeID="_x0000_i1051" DrawAspect="Content" ObjectID="_1322040746" r:id="rId67"/>
        </w:object>
      </w:r>
    </w:p>
    <w:p w14:paraId="42B83452" w14:textId="77777777" w:rsidR="00591B85" w:rsidRDefault="00591B85" w:rsidP="00BE7B76">
      <w:pPr>
        <w:pStyle w:val="Heading2"/>
        <w:numPr>
          <w:ilvl w:val="1"/>
          <w:numId w:val="6"/>
        </w:numPr>
      </w:pPr>
      <w:r>
        <w:t xml:space="preserve"> </w:t>
      </w:r>
      <w:bookmarkStart w:id="78" w:name="_Toc314686053"/>
      <w:proofErr w:type="gramStart"/>
      <w:r>
        <w:t>win</w:t>
      </w:r>
      <w:proofErr w:type="gramEnd"/>
      <w:r>
        <w:t>-def:</w:t>
      </w:r>
      <w:r w:rsidRPr="0014534C">
        <w:t xml:space="preserve"> </w:t>
      </w:r>
      <w:r>
        <w:t>auditeventpolicysubcategories_state</w:t>
      </w:r>
      <w:bookmarkEnd w:id="78"/>
    </w:p>
    <w:p w14:paraId="2FBC1125" w14:textId="77777777"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14:paraId="5CEA8CBC" w14:textId="77777777" w:rsidR="00591B85" w:rsidRDefault="00591B85" w:rsidP="00591B85">
      <w:r>
        <w:object w:dxaOrig="5222" w:dyaOrig="12983" w14:anchorId="1706E859">
          <v:shape id="_x0000_i1052" type="#_x0000_t75" style="width:251.65pt;height:628.75pt" o:ole="">
            <v:imagedata r:id="rId68" o:title=""/>
          </v:shape>
          <o:OLEObject Type="Embed" ProgID="Visio.Drawing.11" ShapeID="_x0000_i1052" DrawAspect="Content" ObjectID="_1322040747"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20FE45D9"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D25EF66" w14:textId="77777777" w:rsidR="00591B85" w:rsidRDefault="00591B85" w:rsidP="003F6455">
            <w:pPr>
              <w:jc w:val="center"/>
              <w:rPr>
                <w:b w:val="0"/>
                <w:bCs w:val="0"/>
              </w:rPr>
            </w:pPr>
            <w:r>
              <w:lastRenderedPageBreak/>
              <w:t>Property</w:t>
            </w:r>
          </w:p>
        </w:tc>
        <w:tc>
          <w:tcPr>
            <w:tcW w:w="1431" w:type="pct"/>
          </w:tcPr>
          <w:p w14:paraId="235DF38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6653280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F32722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D52EA95"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4C8DA27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5CA6914" w14:textId="77777777" w:rsidR="00591B85" w:rsidRDefault="00591B85" w:rsidP="003F6455">
            <w:pPr>
              <w:rPr>
                <w:sz w:val="24"/>
                <w:szCs w:val="24"/>
              </w:rPr>
            </w:pPr>
            <w:r>
              <w:t>credential_validation</w:t>
            </w:r>
          </w:p>
        </w:tc>
        <w:tc>
          <w:tcPr>
            <w:tcW w:w="1431" w:type="pct"/>
          </w:tcPr>
          <w:p w14:paraId="512DF68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B57D08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2E8381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1BDA5A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88A779"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14:paraId="726D89F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09DF948" w14:textId="77777777" w:rsidR="00591B85" w:rsidRDefault="00591B85" w:rsidP="003F6455">
            <w:pPr>
              <w:rPr>
                <w:sz w:val="24"/>
                <w:szCs w:val="24"/>
              </w:rPr>
            </w:pPr>
            <w:r>
              <w:t>kerberos_authentication_service</w:t>
            </w:r>
          </w:p>
        </w:tc>
        <w:tc>
          <w:tcPr>
            <w:tcW w:w="1431" w:type="pct"/>
          </w:tcPr>
          <w:p w14:paraId="7771216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A1AB1E6"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D27A3C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4C3510D"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094375"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14:paraId="29294FA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F53885F" w14:textId="77777777" w:rsidR="00591B85" w:rsidRDefault="00591B85" w:rsidP="003F6455">
            <w:pPr>
              <w:rPr>
                <w:sz w:val="24"/>
                <w:szCs w:val="24"/>
              </w:rPr>
            </w:pPr>
            <w:r>
              <w:t>kerberos_service_ticket_operations</w:t>
            </w:r>
          </w:p>
        </w:tc>
        <w:tc>
          <w:tcPr>
            <w:tcW w:w="1431" w:type="pct"/>
          </w:tcPr>
          <w:p w14:paraId="72A3A03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A4659F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7F70A1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B49E8C4"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73A90F"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14:paraId="273A394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0E2BEFF" w14:textId="77777777" w:rsidR="00591B85" w:rsidRPr="005B09B7" w:rsidRDefault="00591B85" w:rsidP="003F6455">
            <w:pPr>
              <w:rPr>
                <w:sz w:val="24"/>
                <w:szCs w:val="24"/>
              </w:rPr>
            </w:pPr>
            <w:r w:rsidRPr="005B09B7">
              <w:t>kerberos_ticket_events</w:t>
            </w:r>
          </w:p>
        </w:tc>
        <w:tc>
          <w:tcPr>
            <w:tcW w:w="1431" w:type="pct"/>
          </w:tcPr>
          <w:p w14:paraId="05C60EFD" w14:textId="77777777"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14:paraId="1A39A4ED"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14:paraId="3078E799"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2959A7B5"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6F839D66" w14:textId="77777777"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9"/>
            <w:r w:rsidRPr="005B09B7">
              <w:rPr>
                <w:rFonts w:cstheme="minorHAnsi"/>
                <w:color w:val="000000"/>
              </w:rPr>
              <w:t>The OS MUST audit events that involve validation tests on Kerberos tickets submitted for a user account logon request.</w:t>
            </w:r>
            <w:commentRangeEnd w:id="79"/>
            <w:r w:rsidR="005B09B7">
              <w:rPr>
                <w:rStyle w:val="CommentReference"/>
                <w:rFonts w:eastAsiaTheme="minorHAnsi"/>
                <w:lang w:bidi="ar-SA"/>
              </w:rPr>
              <w:commentReference w:id="79"/>
            </w:r>
            <w:r w:rsidR="001E2F06">
              <w:rPr>
                <w:rStyle w:val="FootnoteReference"/>
                <w:rFonts w:cstheme="minorHAnsi"/>
                <w:color w:val="000000"/>
              </w:rPr>
              <w:footnoteReference w:id="200"/>
            </w:r>
          </w:p>
        </w:tc>
      </w:tr>
      <w:tr w:rsidR="00591B85" w:rsidRPr="00E74797" w14:paraId="24228A7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FB54ADC" w14:textId="77777777" w:rsidR="00591B85" w:rsidRDefault="00591B85" w:rsidP="003F6455">
            <w:pPr>
              <w:rPr>
                <w:sz w:val="24"/>
                <w:szCs w:val="24"/>
              </w:rPr>
            </w:pPr>
            <w:r>
              <w:t>other_account_logon_events</w:t>
            </w:r>
          </w:p>
        </w:tc>
        <w:tc>
          <w:tcPr>
            <w:tcW w:w="1431" w:type="pct"/>
          </w:tcPr>
          <w:p w14:paraId="6905DED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142E74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EB03ED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A680E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50BE37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14:paraId="2B89FFD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C2724EA" w14:textId="77777777" w:rsidR="00591B85" w:rsidRDefault="00591B85" w:rsidP="003F6455">
            <w:pPr>
              <w:rPr>
                <w:sz w:val="24"/>
                <w:szCs w:val="24"/>
              </w:rPr>
            </w:pPr>
            <w:r>
              <w:t>application_group_management</w:t>
            </w:r>
          </w:p>
        </w:tc>
        <w:tc>
          <w:tcPr>
            <w:tcW w:w="1431" w:type="pct"/>
          </w:tcPr>
          <w:p w14:paraId="64C0007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4DFD9A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AADF3D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E70A2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0F2EF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14:paraId="3E8AB87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828BED5" w14:textId="77777777" w:rsidR="00591B85" w:rsidRDefault="00591B85" w:rsidP="003F6455">
            <w:pPr>
              <w:rPr>
                <w:sz w:val="24"/>
                <w:szCs w:val="24"/>
              </w:rPr>
            </w:pPr>
            <w:r>
              <w:t>computer_account_management</w:t>
            </w:r>
          </w:p>
        </w:tc>
        <w:tc>
          <w:tcPr>
            <w:tcW w:w="1431" w:type="pct"/>
          </w:tcPr>
          <w:p w14:paraId="7E2DE88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423DE27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B252F2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C8F52D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16A1A95"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14:paraId="57B2B69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AD3B479" w14:textId="77777777" w:rsidR="00591B85" w:rsidRDefault="00591B85" w:rsidP="003F6455">
            <w:pPr>
              <w:rPr>
                <w:sz w:val="24"/>
                <w:szCs w:val="24"/>
              </w:rPr>
            </w:pPr>
            <w:r>
              <w:lastRenderedPageBreak/>
              <w:t>distribution_group_management</w:t>
            </w:r>
          </w:p>
        </w:tc>
        <w:tc>
          <w:tcPr>
            <w:tcW w:w="1431" w:type="pct"/>
          </w:tcPr>
          <w:p w14:paraId="56BF80D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BBE8D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850C9D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E5BA40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CAF99F8"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14:paraId="0A28CEE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E142748" w14:textId="77777777" w:rsidR="00591B85" w:rsidRDefault="00591B85" w:rsidP="003F6455">
            <w:pPr>
              <w:rPr>
                <w:sz w:val="24"/>
                <w:szCs w:val="24"/>
              </w:rPr>
            </w:pPr>
            <w:r>
              <w:t>other_account_management_events</w:t>
            </w:r>
          </w:p>
        </w:tc>
        <w:tc>
          <w:tcPr>
            <w:tcW w:w="1431" w:type="pct"/>
          </w:tcPr>
          <w:p w14:paraId="6633E03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F2E00A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2DB58D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3EAF7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16B4F4"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14:paraId="6EBE2A5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A975594" w14:textId="77777777" w:rsidR="00591B85" w:rsidRDefault="00591B85" w:rsidP="003F6455">
            <w:pPr>
              <w:rPr>
                <w:sz w:val="24"/>
                <w:szCs w:val="24"/>
              </w:rPr>
            </w:pPr>
            <w:r>
              <w:t>security_group_management</w:t>
            </w:r>
          </w:p>
        </w:tc>
        <w:tc>
          <w:tcPr>
            <w:tcW w:w="1431" w:type="pct"/>
          </w:tcPr>
          <w:p w14:paraId="7ABAF5CA"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1743D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35D6A7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1CAC22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8656D6"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14:paraId="1D5CA5AB"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06AE084" w14:textId="77777777" w:rsidR="00591B85" w:rsidRDefault="00591B85" w:rsidP="003F6455">
            <w:pPr>
              <w:rPr>
                <w:sz w:val="24"/>
                <w:szCs w:val="24"/>
              </w:rPr>
            </w:pPr>
            <w:r>
              <w:t>user_account_management</w:t>
            </w:r>
          </w:p>
        </w:tc>
        <w:tc>
          <w:tcPr>
            <w:tcW w:w="1431" w:type="pct"/>
          </w:tcPr>
          <w:p w14:paraId="6F33CF2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19E71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682365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C6AD3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3690C4"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14:paraId="1AB5D903"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064C4B45" w14:textId="77777777" w:rsidR="00591B85" w:rsidRDefault="00591B85" w:rsidP="003F6455">
            <w:pPr>
              <w:rPr>
                <w:sz w:val="24"/>
                <w:szCs w:val="24"/>
              </w:rPr>
            </w:pPr>
            <w:r>
              <w:t>dpapi_activity</w:t>
            </w:r>
          </w:p>
        </w:tc>
        <w:tc>
          <w:tcPr>
            <w:tcW w:w="1431" w:type="pct"/>
          </w:tcPr>
          <w:p w14:paraId="37F047B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7FD2E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6E4FC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BCBE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E3155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6AF5229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D5302FC" w14:textId="77777777" w:rsidR="00591B85" w:rsidRDefault="00591B85" w:rsidP="003F6455">
            <w:pPr>
              <w:rPr>
                <w:sz w:val="24"/>
                <w:szCs w:val="24"/>
              </w:rPr>
            </w:pPr>
            <w:r>
              <w:t>process_creation</w:t>
            </w:r>
          </w:p>
        </w:tc>
        <w:tc>
          <w:tcPr>
            <w:tcW w:w="1431" w:type="pct"/>
          </w:tcPr>
          <w:p w14:paraId="04A64E8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B2011E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85B718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71E50B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10A15DA"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 xml:space="preserve">This subcategory audits events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3F780C2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93CBEE4" w14:textId="77777777" w:rsidR="00591B85" w:rsidRDefault="00591B85" w:rsidP="003F6455">
            <w:pPr>
              <w:rPr>
                <w:sz w:val="24"/>
                <w:szCs w:val="24"/>
              </w:rPr>
            </w:pPr>
            <w:r>
              <w:lastRenderedPageBreak/>
              <w:t>process_termination</w:t>
            </w:r>
          </w:p>
        </w:tc>
        <w:tc>
          <w:tcPr>
            <w:tcW w:w="1431" w:type="pct"/>
          </w:tcPr>
          <w:p w14:paraId="0A7407F9"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062987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17F48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AFCC1A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D9D8806"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14:paraId="76DA601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783988" w14:textId="77777777" w:rsidR="00591B85" w:rsidRDefault="00591B85" w:rsidP="003F6455">
            <w:pPr>
              <w:rPr>
                <w:sz w:val="24"/>
                <w:szCs w:val="24"/>
              </w:rPr>
            </w:pPr>
            <w:r>
              <w:t>rpc_events</w:t>
            </w:r>
          </w:p>
        </w:tc>
        <w:tc>
          <w:tcPr>
            <w:tcW w:w="1431" w:type="pct"/>
          </w:tcPr>
          <w:p w14:paraId="4E43FF75"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21ABF87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D6768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32F91C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F8337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14:paraId="5B1F24B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2A49391" w14:textId="77777777" w:rsidR="00591B85" w:rsidRDefault="00591B85" w:rsidP="003F6455">
            <w:pPr>
              <w:rPr>
                <w:sz w:val="24"/>
                <w:szCs w:val="24"/>
              </w:rPr>
            </w:pPr>
            <w:r>
              <w:t>directory_service_access</w:t>
            </w:r>
          </w:p>
        </w:tc>
        <w:tc>
          <w:tcPr>
            <w:tcW w:w="1431" w:type="pct"/>
          </w:tcPr>
          <w:p w14:paraId="6EBDF36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830569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176CF7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6022F0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CD2B965"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14:paraId="5C4FB3D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4D07631" w14:textId="77777777" w:rsidR="00591B85" w:rsidRDefault="00591B85" w:rsidP="003F6455">
            <w:pPr>
              <w:rPr>
                <w:sz w:val="24"/>
                <w:szCs w:val="24"/>
              </w:rPr>
            </w:pPr>
            <w:r>
              <w:t>directory_service_changes</w:t>
            </w:r>
          </w:p>
        </w:tc>
        <w:tc>
          <w:tcPr>
            <w:tcW w:w="1431" w:type="pct"/>
          </w:tcPr>
          <w:p w14:paraId="5C531D5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B99E09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9499AA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7BDFEE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EE9041D"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14:paraId="5E76E0C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B3EB44" w14:textId="77777777" w:rsidR="00591B85" w:rsidRDefault="00591B85" w:rsidP="003F6455">
            <w:pPr>
              <w:rPr>
                <w:sz w:val="24"/>
                <w:szCs w:val="24"/>
              </w:rPr>
            </w:pPr>
            <w:r>
              <w:t>directory_service_replication</w:t>
            </w:r>
          </w:p>
        </w:tc>
        <w:tc>
          <w:tcPr>
            <w:tcW w:w="1431" w:type="pct"/>
          </w:tcPr>
          <w:p w14:paraId="2955829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07EE00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E66115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CB4F0E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8BB3A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14:paraId="30890CAC"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19B3D51" w14:textId="77777777" w:rsidR="00591B85" w:rsidRDefault="00591B85" w:rsidP="003F6455">
            <w:pPr>
              <w:rPr>
                <w:sz w:val="24"/>
                <w:szCs w:val="24"/>
              </w:rPr>
            </w:pPr>
            <w:r>
              <w:t>detailed_directory_service_replication</w:t>
            </w:r>
          </w:p>
        </w:tc>
        <w:tc>
          <w:tcPr>
            <w:tcW w:w="1431" w:type="pct"/>
          </w:tcPr>
          <w:p w14:paraId="0B8C1748"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865EA3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18D8122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3C726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FCA66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14:paraId="155833E2"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4B7E5FF" w14:textId="77777777" w:rsidR="00591B85" w:rsidRDefault="00591B85" w:rsidP="003F6455">
            <w:pPr>
              <w:rPr>
                <w:sz w:val="24"/>
                <w:szCs w:val="24"/>
              </w:rPr>
            </w:pPr>
            <w:r>
              <w:t>account_lockout</w:t>
            </w:r>
          </w:p>
        </w:tc>
        <w:tc>
          <w:tcPr>
            <w:tcW w:w="1431" w:type="pct"/>
          </w:tcPr>
          <w:p w14:paraId="6DFF345C"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288AD9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079A4E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5B6DF7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3A6E97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14:paraId="47F24A3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3CB25E9" w14:textId="77777777" w:rsidR="00591B85" w:rsidRDefault="00591B85" w:rsidP="003F6455">
            <w:pPr>
              <w:rPr>
                <w:sz w:val="24"/>
                <w:szCs w:val="24"/>
              </w:rPr>
            </w:pPr>
            <w:r>
              <w:lastRenderedPageBreak/>
              <w:t>ipsec_extended_mode</w:t>
            </w:r>
          </w:p>
        </w:tc>
        <w:tc>
          <w:tcPr>
            <w:tcW w:w="1431" w:type="pct"/>
          </w:tcPr>
          <w:p w14:paraId="537A606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8D1BD9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1641A9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85CAB3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20EB5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46C5801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51519DC" w14:textId="77777777" w:rsidR="00591B85" w:rsidRDefault="00591B85" w:rsidP="003F6455">
            <w:pPr>
              <w:rPr>
                <w:sz w:val="24"/>
                <w:szCs w:val="24"/>
              </w:rPr>
            </w:pPr>
            <w:r>
              <w:t>ipsec_main_mode</w:t>
            </w:r>
          </w:p>
        </w:tc>
        <w:tc>
          <w:tcPr>
            <w:tcW w:w="1431" w:type="pct"/>
          </w:tcPr>
          <w:p w14:paraId="058DE18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F11619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8D8BEA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E1627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2EB4511"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3845E86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1CF767B" w14:textId="77777777" w:rsidR="00591B85" w:rsidRDefault="00591B85" w:rsidP="003F6455">
            <w:pPr>
              <w:rPr>
                <w:sz w:val="24"/>
                <w:szCs w:val="24"/>
              </w:rPr>
            </w:pPr>
            <w:r>
              <w:t>ipsec_quick_mode</w:t>
            </w:r>
          </w:p>
        </w:tc>
        <w:tc>
          <w:tcPr>
            <w:tcW w:w="1431" w:type="pct"/>
          </w:tcPr>
          <w:p w14:paraId="2F00FFC9"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461973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EF2E09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69FB3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7B1BA54"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665993D8"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CF29B7A" w14:textId="77777777" w:rsidR="00591B85" w:rsidRDefault="00591B85" w:rsidP="003F6455">
            <w:pPr>
              <w:rPr>
                <w:sz w:val="24"/>
                <w:szCs w:val="24"/>
              </w:rPr>
            </w:pPr>
            <w:r>
              <w:t>logoff</w:t>
            </w:r>
          </w:p>
        </w:tc>
        <w:tc>
          <w:tcPr>
            <w:tcW w:w="1431" w:type="pct"/>
          </w:tcPr>
          <w:p w14:paraId="3243772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613EF9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7EEA23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8D0F38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31ACDE4" w14:textId="77777777"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5AC6D2B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589B497" w14:textId="77777777" w:rsidR="00591B85" w:rsidRDefault="00591B85" w:rsidP="003F6455">
            <w:pPr>
              <w:rPr>
                <w:sz w:val="24"/>
                <w:szCs w:val="24"/>
              </w:rPr>
            </w:pPr>
            <w:r>
              <w:t>logon</w:t>
            </w:r>
          </w:p>
        </w:tc>
        <w:tc>
          <w:tcPr>
            <w:tcW w:w="1431" w:type="pct"/>
          </w:tcPr>
          <w:p w14:paraId="5EE1C6A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68E6DD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11909B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9713F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6E6AEA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14:paraId="74CCD4A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88DDFF1" w14:textId="77777777" w:rsidR="00591B85" w:rsidRDefault="00591B85" w:rsidP="003F6455">
            <w:pPr>
              <w:rPr>
                <w:sz w:val="24"/>
                <w:szCs w:val="24"/>
              </w:rPr>
            </w:pPr>
            <w:r>
              <w:t>network_policy_ser</w:t>
            </w:r>
            <w:r>
              <w:lastRenderedPageBreak/>
              <w:t>ver</w:t>
            </w:r>
          </w:p>
        </w:tc>
        <w:tc>
          <w:tcPr>
            <w:tcW w:w="1431" w:type="pct"/>
          </w:tcPr>
          <w:p w14:paraId="15D4DBE6"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14:paraId="2204B4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14:paraId="29929FE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790CBD0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8BC8F27"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14:paraId="2DB2CA1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1073D38" w14:textId="77777777" w:rsidR="00591B85" w:rsidRDefault="00591B85" w:rsidP="003F6455">
            <w:pPr>
              <w:rPr>
                <w:sz w:val="24"/>
                <w:szCs w:val="24"/>
              </w:rPr>
            </w:pPr>
            <w:r>
              <w:lastRenderedPageBreak/>
              <w:t>other_logon_logoff_events</w:t>
            </w:r>
          </w:p>
        </w:tc>
        <w:tc>
          <w:tcPr>
            <w:tcW w:w="1431" w:type="pct"/>
          </w:tcPr>
          <w:p w14:paraId="3DC487DA"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79C8F7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C377B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79BF9D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5CB922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3421351D"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3EFFD216" w14:textId="77777777" w:rsidR="00591B85" w:rsidRDefault="00591B85" w:rsidP="003F6455">
            <w:pPr>
              <w:rPr>
                <w:sz w:val="24"/>
                <w:szCs w:val="24"/>
              </w:rPr>
            </w:pPr>
            <w:r>
              <w:t>special_logon</w:t>
            </w:r>
          </w:p>
        </w:tc>
        <w:tc>
          <w:tcPr>
            <w:tcW w:w="1431" w:type="pct"/>
          </w:tcPr>
          <w:p w14:paraId="772B67E3"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73D5DC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6842C3B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45A9D4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350217C"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14:paraId="4445B11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8FF73AC" w14:textId="77777777" w:rsidR="00591B85" w:rsidRDefault="00591B85" w:rsidP="003F6455">
            <w:pPr>
              <w:rPr>
                <w:sz w:val="24"/>
                <w:szCs w:val="24"/>
              </w:rPr>
            </w:pPr>
            <w:r>
              <w:t>application_generated</w:t>
            </w:r>
          </w:p>
        </w:tc>
        <w:tc>
          <w:tcPr>
            <w:tcW w:w="1431" w:type="pct"/>
          </w:tcPr>
          <w:p w14:paraId="7B05920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FC0233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91299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99DF58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BE250E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14:paraId="237C3DD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0A781AB" w14:textId="77777777" w:rsidR="00591B85" w:rsidRDefault="00591B85" w:rsidP="003F6455">
            <w:pPr>
              <w:rPr>
                <w:sz w:val="24"/>
                <w:szCs w:val="24"/>
              </w:rPr>
            </w:pPr>
            <w:r>
              <w:t>certification_services</w:t>
            </w:r>
          </w:p>
        </w:tc>
        <w:tc>
          <w:tcPr>
            <w:tcW w:w="1431" w:type="pct"/>
          </w:tcPr>
          <w:p w14:paraId="75264D71"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975DD7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19BDE9F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5C6348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FD9D990"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14:paraId="2A4371C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05CEA05" w14:textId="77777777" w:rsidR="00591B85" w:rsidRDefault="00591B85" w:rsidP="003F6455">
            <w:pPr>
              <w:rPr>
                <w:sz w:val="24"/>
                <w:szCs w:val="24"/>
              </w:rPr>
            </w:pPr>
            <w:r>
              <w:t>detailed_file_share</w:t>
            </w:r>
          </w:p>
        </w:tc>
        <w:tc>
          <w:tcPr>
            <w:tcW w:w="1431" w:type="pct"/>
          </w:tcPr>
          <w:p w14:paraId="378AB34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F0BC51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195D71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C6909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49F9C7E"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14:paraId="7A9B6CB7"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871B231" w14:textId="77777777" w:rsidR="00591B85" w:rsidRDefault="00591B85" w:rsidP="003F6455">
            <w:pPr>
              <w:rPr>
                <w:sz w:val="24"/>
                <w:szCs w:val="24"/>
              </w:rPr>
            </w:pPr>
            <w:r>
              <w:t>file_share</w:t>
            </w:r>
          </w:p>
        </w:tc>
        <w:tc>
          <w:tcPr>
            <w:tcW w:w="1431" w:type="pct"/>
          </w:tcPr>
          <w:p w14:paraId="3CCDF12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43A8EF4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2F08B0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11163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32DAEE6"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14:paraId="6440EAC5"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7A6AD67" w14:textId="77777777" w:rsidR="00591B85" w:rsidRDefault="00591B85" w:rsidP="003F6455">
            <w:pPr>
              <w:rPr>
                <w:sz w:val="24"/>
                <w:szCs w:val="24"/>
              </w:rPr>
            </w:pPr>
            <w:r>
              <w:lastRenderedPageBreak/>
              <w:t>file_system</w:t>
            </w:r>
          </w:p>
        </w:tc>
        <w:tc>
          <w:tcPr>
            <w:tcW w:w="1431" w:type="pct"/>
          </w:tcPr>
          <w:p w14:paraId="10572B4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7B23002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8C8CF9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AD00F4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AE7A8BB"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14:paraId="6E3C4FA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97B636E" w14:textId="77777777" w:rsidR="00591B85" w:rsidRDefault="00591B85" w:rsidP="003F6455">
            <w:pPr>
              <w:rPr>
                <w:sz w:val="24"/>
                <w:szCs w:val="24"/>
              </w:rPr>
            </w:pPr>
            <w:r>
              <w:t>filtering_platform_connection</w:t>
            </w:r>
          </w:p>
        </w:tc>
        <w:tc>
          <w:tcPr>
            <w:tcW w:w="1431" w:type="pct"/>
          </w:tcPr>
          <w:p w14:paraId="7DA240F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4A2FA9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0B73D81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636639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F9690C3"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42CA653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AC85FBC" w14:textId="77777777" w:rsidR="00591B85" w:rsidRDefault="00591B85" w:rsidP="003F6455">
            <w:pPr>
              <w:rPr>
                <w:sz w:val="24"/>
                <w:szCs w:val="24"/>
              </w:rPr>
            </w:pPr>
            <w:r>
              <w:t>filtering_platform_packet_drop</w:t>
            </w:r>
          </w:p>
        </w:tc>
        <w:tc>
          <w:tcPr>
            <w:tcW w:w="1431" w:type="pct"/>
          </w:tcPr>
          <w:p w14:paraId="140D6D44"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225857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547F310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E88B5D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DB5640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14:paraId="60E5391A"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6999A334" w14:textId="77777777" w:rsidR="00591B85" w:rsidRDefault="00591B85" w:rsidP="003F6455">
            <w:pPr>
              <w:rPr>
                <w:sz w:val="24"/>
                <w:szCs w:val="24"/>
              </w:rPr>
            </w:pPr>
            <w:r>
              <w:t>handle_manipulation</w:t>
            </w:r>
          </w:p>
        </w:tc>
        <w:tc>
          <w:tcPr>
            <w:tcW w:w="1431" w:type="pct"/>
          </w:tcPr>
          <w:p w14:paraId="4616F2E2"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9709EA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7082F1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A876D0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86FA433"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14:paraId="1DFB2AD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47A8678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2298A0E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46279BD"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14:paraId="1E5C33B0"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4CC746F" w14:textId="77777777" w:rsidR="00591B85" w:rsidRDefault="00591B85" w:rsidP="003F6455">
            <w:pPr>
              <w:rPr>
                <w:sz w:val="24"/>
                <w:szCs w:val="24"/>
              </w:rPr>
            </w:pPr>
            <w:r>
              <w:lastRenderedPageBreak/>
              <w:t>kernel_object</w:t>
            </w:r>
          </w:p>
        </w:tc>
        <w:tc>
          <w:tcPr>
            <w:tcW w:w="1431" w:type="pct"/>
          </w:tcPr>
          <w:p w14:paraId="429BA5EF"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683992F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3C8296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30EA4C0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773BE67" w14:textId="77777777"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206F781F"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237983D" w14:textId="77777777" w:rsidR="00591B85" w:rsidRDefault="00591B85" w:rsidP="003F6455">
            <w:pPr>
              <w:rPr>
                <w:sz w:val="24"/>
                <w:szCs w:val="24"/>
              </w:rPr>
            </w:pPr>
            <w:r>
              <w:t>other_object_access_events</w:t>
            </w:r>
          </w:p>
        </w:tc>
        <w:tc>
          <w:tcPr>
            <w:tcW w:w="1431" w:type="pct"/>
          </w:tcPr>
          <w:p w14:paraId="39D849E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39990D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3F9EF9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0E19F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AB22CD9"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14:paraId="0A5FD70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F5FF754" w14:textId="77777777" w:rsidR="00591B85" w:rsidRDefault="00591B85" w:rsidP="003F6455">
            <w:pPr>
              <w:rPr>
                <w:sz w:val="24"/>
                <w:szCs w:val="24"/>
              </w:rPr>
            </w:pPr>
            <w:r>
              <w:t>registry</w:t>
            </w:r>
          </w:p>
        </w:tc>
        <w:tc>
          <w:tcPr>
            <w:tcW w:w="1431" w:type="pct"/>
          </w:tcPr>
          <w:p w14:paraId="4FA048F3"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31B80C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6128E8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797AC04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52E4026"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0F87396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9C93709" w14:textId="77777777" w:rsidR="00591B85" w:rsidRDefault="00591B85" w:rsidP="003F6455">
            <w:pPr>
              <w:rPr>
                <w:sz w:val="24"/>
                <w:szCs w:val="24"/>
              </w:rPr>
            </w:pPr>
            <w:r>
              <w:t>sam</w:t>
            </w:r>
          </w:p>
        </w:tc>
        <w:tc>
          <w:tcPr>
            <w:tcW w:w="1431" w:type="pct"/>
          </w:tcPr>
          <w:p w14:paraId="575101AD"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9BA268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556523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41739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A1555BF"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14:paraId="5F109DD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1B22D63" w14:textId="77777777" w:rsidR="00591B85" w:rsidRDefault="00591B85" w:rsidP="003F6455">
            <w:pPr>
              <w:rPr>
                <w:sz w:val="24"/>
                <w:szCs w:val="24"/>
              </w:rPr>
            </w:pPr>
            <w:r>
              <w:t>audit_policy_change</w:t>
            </w:r>
          </w:p>
        </w:tc>
        <w:tc>
          <w:tcPr>
            <w:tcW w:w="1431" w:type="pct"/>
          </w:tcPr>
          <w:p w14:paraId="3B840A4E"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538C15E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4031D2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2629B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BFB344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14:paraId="1F7E25A1"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B844774" w14:textId="77777777" w:rsidR="00591B85" w:rsidRDefault="00591B85" w:rsidP="003F6455">
            <w:pPr>
              <w:rPr>
                <w:sz w:val="24"/>
                <w:szCs w:val="24"/>
              </w:rPr>
            </w:pPr>
            <w:r>
              <w:t>authentication_policy_change</w:t>
            </w:r>
          </w:p>
        </w:tc>
        <w:tc>
          <w:tcPr>
            <w:tcW w:w="1431" w:type="pct"/>
          </w:tcPr>
          <w:p w14:paraId="3CB5FAC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2C6211F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956EAC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679657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A35DD79"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14:paraId="00C8723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5764D95" w14:textId="77777777" w:rsidR="00591B85" w:rsidRDefault="00591B85" w:rsidP="003F6455">
            <w:pPr>
              <w:rPr>
                <w:sz w:val="24"/>
                <w:szCs w:val="24"/>
              </w:rPr>
            </w:pPr>
            <w:r>
              <w:lastRenderedPageBreak/>
              <w:t>authorization_policy_change</w:t>
            </w:r>
          </w:p>
        </w:tc>
        <w:tc>
          <w:tcPr>
            <w:tcW w:w="1431" w:type="pct"/>
          </w:tcPr>
          <w:p w14:paraId="668B1A8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1859F3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3A93B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842BCC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3514B74"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14:paraId="65C2FC3C"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4D26FFD" w14:textId="77777777" w:rsidR="00591B85" w:rsidRDefault="00591B85" w:rsidP="003F6455">
            <w:pPr>
              <w:rPr>
                <w:sz w:val="24"/>
                <w:szCs w:val="24"/>
              </w:rPr>
            </w:pPr>
            <w:r>
              <w:t>filtering_platform_policy_change</w:t>
            </w:r>
          </w:p>
        </w:tc>
        <w:tc>
          <w:tcPr>
            <w:tcW w:w="1431" w:type="pct"/>
          </w:tcPr>
          <w:p w14:paraId="381F05BE"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192C1E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C9280A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B5D7D7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CA374C2"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14:paraId="758297F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45367C3" w14:textId="77777777" w:rsidR="00591B85" w:rsidRDefault="00591B85" w:rsidP="003F6455">
            <w:pPr>
              <w:rPr>
                <w:sz w:val="24"/>
                <w:szCs w:val="24"/>
              </w:rPr>
            </w:pPr>
            <w:r>
              <w:t>mpssvc_rule_level_policy_change</w:t>
            </w:r>
          </w:p>
        </w:tc>
        <w:tc>
          <w:tcPr>
            <w:tcW w:w="1431" w:type="pct"/>
          </w:tcPr>
          <w:p w14:paraId="0EC04EC7"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29ADED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0A63C0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FED811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57D5DC1"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14:paraId="1B602279"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2E0D58B1" w14:textId="77777777" w:rsidR="00591B85" w:rsidRDefault="00591B85" w:rsidP="003F6455">
            <w:pPr>
              <w:rPr>
                <w:sz w:val="24"/>
                <w:szCs w:val="24"/>
              </w:rPr>
            </w:pPr>
            <w:r>
              <w:t>other_policy_change_events</w:t>
            </w:r>
          </w:p>
        </w:tc>
        <w:tc>
          <w:tcPr>
            <w:tcW w:w="1431" w:type="pct"/>
          </w:tcPr>
          <w:p w14:paraId="5110565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7ACD31D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CFE67C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36DF8F8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9916F1B"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14:paraId="6935DB86"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2173042" w14:textId="77777777" w:rsidR="00591B85" w:rsidRDefault="00591B85" w:rsidP="003F6455">
            <w:pPr>
              <w:rPr>
                <w:sz w:val="24"/>
                <w:szCs w:val="24"/>
              </w:rPr>
            </w:pPr>
            <w:r>
              <w:t>non_sensitive_privilege_use</w:t>
            </w:r>
          </w:p>
        </w:tc>
        <w:tc>
          <w:tcPr>
            <w:tcW w:w="1431" w:type="pct"/>
          </w:tcPr>
          <w:p w14:paraId="5EA32592"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33E54AD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7E7452F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FA0F2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C7F42E2"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4FE689CE"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52339499" w14:textId="77777777" w:rsidR="00591B85" w:rsidRPr="00005C21" w:rsidRDefault="00591B85" w:rsidP="003F6455">
            <w:pPr>
              <w:rPr>
                <w:sz w:val="24"/>
                <w:szCs w:val="24"/>
              </w:rPr>
            </w:pPr>
            <w:r w:rsidRPr="00005C21">
              <w:t>other_privilege_use_events</w:t>
            </w:r>
          </w:p>
        </w:tc>
        <w:tc>
          <w:tcPr>
            <w:tcW w:w="1431" w:type="pct"/>
          </w:tcPr>
          <w:p w14:paraId="1FD88128"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14:paraId="4FDFB1A0"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14:paraId="53AE15A6"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588168EE"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77A35450"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14:paraId="77CC855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A4190B5" w14:textId="77777777" w:rsidR="00591B85" w:rsidRDefault="00591B85" w:rsidP="003F6455">
            <w:pPr>
              <w:rPr>
                <w:sz w:val="24"/>
                <w:szCs w:val="24"/>
              </w:rPr>
            </w:pPr>
            <w:r>
              <w:t>sensitive_privilege_use</w:t>
            </w:r>
          </w:p>
        </w:tc>
        <w:tc>
          <w:tcPr>
            <w:tcW w:w="1431" w:type="pct"/>
          </w:tcPr>
          <w:p w14:paraId="205946AC"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BF902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3AF26B7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11233A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3254BC67"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14:paraId="55043F06"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7C257D90" w14:textId="77777777" w:rsidR="00591B85" w:rsidRDefault="00591B85" w:rsidP="003F6455">
            <w:pPr>
              <w:rPr>
                <w:sz w:val="24"/>
                <w:szCs w:val="24"/>
              </w:rPr>
            </w:pPr>
            <w:r>
              <w:lastRenderedPageBreak/>
              <w:t>ipsec_driver</w:t>
            </w:r>
          </w:p>
        </w:tc>
        <w:tc>
          <w:tcPr>
            <w:tcW w:w="1431" w:type="pct"/>
          </w:tcPr>
          <w:p w14:paraId="454F030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335392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BDD894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CE8E81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E1C0BFA"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14:paraId="7BEB7BBD"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EF2B4C7" w14:textId="77777777" w:rsidR="00591B85" w:rsidRDefault="00591B85" w:rsidP="003F6455">
            <w:pPr>
              <w:rPr>
                <w:sz w:val="24"/>
                <w:szCs w:val="24"/>
              </w:rPr>
            </w:pPr>
            <w:r>
              <w:t>other_system_events</w:t>
            </w:r>
          </w:p>
        </w:tc>
        <w:tc>
          <w:tcPr>
            <w:tcW w:w="1431" w:type="pct"/>
          </w:tcPr>
          <w:p w14:paraId="600E09D6"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159C44E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70B92C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209CB3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CC67D76"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14:paraId="75C7E857"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14:paraId="11294599"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14:paraId="775FB8F3" w14:textId="77777777"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14:paraId="2E472F39"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14:paraId="5C5F8965"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13F7004B" w14:textId="77777777" w:rsidR="00591B85" w:rsidRDefault="00591B85" w:rsidP="003F6455">
            <w:pPr>
              <w:rPr>
                <w:sz w:val="24"/>
                <w:szCs w:val="24"/>
              </w:rPr>
            </w:pPr>
            <w:r>
              <w:t>security_state_change</w:t>
            </w:r>
          </w:p>
        </w:tc>
        <w:tc>
          <w:tcPr>
            <w:tcW w:w="1431" w:type="pct"/>
          </w:tcPr>
          <w:p w14:paraId="05D2EFD4"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08473C6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2FE62C7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C43B4C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3C7B2C4E"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14:paraId="4F501DC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826D875" w14:textId="77777777" w:rsidR="00591B85" w:rsidRDefault="00591B85" w:rsidP="003F6455">
            <w:pPr>
              <w:rPr>
                <w:sz w:val="24"/>
                <w:szCs w:val="24"/>
              </w:rPr>
            </w:pPr>
            <w:r>
              <w:t>security_system_extension</w:t>
            </w:r>
          </w:p>
        </w:tc>
        <w:tc>
          <w:tcPr>
            <w:tcW w:w="1431" w:type="pct"/>
          </w:tcPr>
          <w:p w14:paraId="654AE881"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14:paraId="05C67B3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14:paraId="2A71214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11775A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C08F949" w14:textId="77777777"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14:paraId="2DA4267B" w14:textId="7777777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14:paraId="4F93B808" w14:textId="77777777" w:rsidR="00591B85" w:rsidRDefault="00591B85" w:rsidP="003F6455">
            <w:pPr>
              <w:rPr>
                <w:sz w:val="24"/>
                <w:szCs w:val="24"/>
              </w:rPr>
            </w:pPr>
            <w:r>
              <w:t>system_integrity</w:t>
            </w:r>
          </w:p>
        </w:tc>
        <w:tc>
          <w:tcPr>
            <w:tcW w:w="1431" w:type="pct"/>
          </w:tcPr>
          <w:p w14:paraId="7107E917"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14:paraId="5785FD8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14:paraId="4A5D277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2C1171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49FB308" w14:textId="77777777"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14:paraId="0D64F7CE" w14:textId="77777777" w:rsidR="00591B85" w:rsidRDefault="00591B85" w:rsidP="00591B85"/>
    <w:p w14:paraId="7583595F" w14:textId="77777777" w:rsidR="00591B85" w:rsidRPr="008B05C1" w:rsidRDefault="00591B85" w:rsidP="00BE7B76">
      <w:pPr>
        <w:pStyle w:val="Heading2"/>
        <w:numPr>
          <w:ilvl w:val="1"/>
          <w:numId w:val="6"/>
        </w:numPr>
      </w:pPr>
      <w:bookmarkStart w:id="80" w:name="_Toc314686054"/>
      <w:proofErr w:type="gramStart"/>
      <w:r w:rsidRPr="008B05C1">
        <w:lastRenderedPageBreak/>
        <w:t>win</w:t>
      </w:r>
      <w:proofErr w:type="gramEnd"/>
      <w:r w:rsidRPr="008B05C1">
        <w:t>-sc:</w:t>
      </w:r>
      <w:r>
        <w:t>auditeventpolicysubcategories</w:t>
      </w:r>
      <w:r w:rsidRPr="008B05C1">
        <w:t>__item</w:t>
      </w:r>
      <w:bookmarkEnd w:id="80"/>
    </w:p>
    <w:p w14:paraId="4B0892EA" w14:textId="77777777"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14:paraId="22F8E929" w14:textId="77777777" w:rsidR="00591B85" w:rsidRDefault="00591B85" w:rsidP="00591B85">
      <w:r>
        <w:object w:dxaOrig="5160" w:dyaOrig="12654" w14:anchorId="7F0C57B9">
          <v:shape id="_x0000_i1053" type="#_x0000_t75" style="width:258.75pt;height:630.9pt" o:ole="">
            <v:imagedata r:id="rId70" o:title=""/>
          </v:shape>
          <o:OLEObject Type="Embed" ProgID="Visio.Drawing.11" ShapeID="_x0000_i1053" DrawAspect="Content" ObjectID="_1322040748"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14:paraId="7D2E0935"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2158EAE" w14:textId="77777777" w:rsidR="00591B85" w:rsidRDefault="00591B85" w:rsidP="003F6455">
            <w:pPr>
              <w:jc w:val="center"/>
              <w:rPr>
                <w:b w:val="0"/>
                <w:bCs w:val="0"/>
              </w:rPr>
            </w:pPr>
            <w:r>
              <w:lastRenderedPageBreak/>
              <w:t>Property</w:t>
            </w:r>
          </w:p>
        </w:tc>
        <w:tc>
          <w:tcPr>
            <w:tcW w:w="1508" w:type="pct"/>
          </w:tcPr>
          <w:p w14:paraId="500F794F"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7CADAC34"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DB4454C"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7D33891"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0187397B"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A24443E" w14:textId="77777777" w:rsidR="00591B85" w:rsidRDefault="00591B85" w:rsidP="003F6455">
            <w:pPr>
              <w:rPr>
                <w:sz w:val="24"/>
                <w:szCs w:val="24"/>
              </w:rPr>
            </w:pPr>
            <w:r>
              <w:t>credential_validation</w:t>
            </w:r>
          </w:p>
        </w:tc>
        <w:tc>
          <w:tcPr>
            <w:tcW w:w="1508" w:type="pct"/>
          </w:tcPr>
          <w:p w14:paraId="0C5AE07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561AB7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EFCC315"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D4F351"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14:paraId="1DC3CBA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BB4C900" w14:textId="77777777" w:rsidR="00591B85" w:rsidRDefault="00591B85" w:rsidP="003F6455">
            <w:pPr>
              <w:rPr>
                <w:sz w:val="24"/>
                <w:szCs w:val="24"/>
              </w:rPr>
            </w:pPr>
            <w:r>
              <w:t>kerberos_authentication_service</w:t>
            </w:r>
          </w:p>
        </w:tc>
        <w:tc>
          <w:tcPr>
            <w:tcW w:w="1508" w:type="pct"/>
          </w:tcPr>
          <w:p w14:paraId="218FCA0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4459F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DF90D4B"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67FBEB3"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14:paraId="25D3794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B6935A9" w14:textId="77777777" w:rsidR="00591B85" w:rsidRDefault="00591B85" w:rsidP="003F6455">
            <w:pPr>
              <w:rPr>
                <w:sz w:val="24"/>
                <w:szCs w:val="24"/>
              </w:rPr>
            </w:pPr>
            <w:r>
              <w:t>kerberos_service_ticket_operations</w:t>
            </w:r>
          </w:p>
        </w:tc>
        <w:tc>
          <w:tcPr>
            <w:tcW w:w="1508" w:type="pct"/>
          </w:tcPr>
          <w:p w14:paraId="0E3C8CB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3EFB0F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D657F39"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CE991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14:paraId="704FF9C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CE02036" w14:textId="77777777" w:rsidR="00591B85" w:rsidRPr="005B09B7" w:rsidRDefault="00591B85" w:rsidP="003F6455">
            <w:pPr>
              <w:rPr>
                <w:sz w:val="24"/>
                <w:szCs w:val="24"/>
              </w:rPr>
            </w:pPr>
            <w:r w:rsidRPr="005B09B7">
              <w:t>kerberos_ticket_events</w:t>
            </w:r>
          </w:p>
        </w:tc>
        <w:tc>
          <w:tcPr>
            <w:tcW w:w="1508" w:type="pct"/>
          </w:tcPr>
          <w:p w14:paraId="7D4090C7"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14:paraId="30FF2857"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14:paraId="47BB69CC" w14:textId="77777777"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14:paraId="7BD688EE" w14:textId="77777777"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1"/>
            <w:r w:rsidRPr="005B09B7">
              <w:rPr>
                <w:rFonts w:cstheme="minorHAnsi"/>
                <w:color w:val="000000"/>
              </w:rPr>
              <w:t>The OS MUST audit events that involve validation tests on Kerberos tickets submitted for a user account logon request.</w:t>
            </w:r>
            <w:commentRangeEnd w:id="81"/>
            <w:r w:rsidRPr="005B09B7">
              <w:rPr>
                <w:rStyle w:val="CommentReference"/>
                <w:rFonts w:eastAsiaTheme="minorHAnsi"/>
                <w:lang w:bidi="ar-SA"/>
              </w:rPr>
              <w:commentReference w:id="81"/>
            </w:r>
            <w:r w:rsidR="00FC1DA6">
              <w:rPr>
                <w:rStyle w:val="FootnoteReference"/>
                <w:rFonts w:cstheme="minorHAnsi"/>
                <w:color w:val="000000"/>
              </w:rPr>
              <w:footnoteReference w:id="203"/>
            </w:r>
          </w:p>
        </w:tc>
      </w:tr>
      <w:tr w:rsidR="00591B85" w:rsidRPr="00E74797" w14:paraId="0D3EE1D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72E8071" w14:textId="77777777" w:rsidR="00591B85" w:rsidRDefault="00591B85" w:rsidP="003F6455">
            <w:pPr>
              <w:rPr>
                <w:sz w:val="24"/>
                <w:szCs w:val="24"/>
              </w:rPr>
            </w:pPr>
            <w:r>
              <w:t>other_account_logon_events</w:t>
            </w:r>
          </w:p>
        </w:tc>
        <w:tc>
          <w:tcPr>
            <w:tcW w:w="1508" w:type="pct"/>
          </w:tcPr>
          <w:p w14:paraId="5E02429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7C1AF5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C715D1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40C770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14:paraId="7D4A67F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06AEBF1" w14:textId="77777777" w:rsidR="00591B85" w:rsidRDefault="00591B85" w:rsidP="003F6455">
            <w:pPr>
              <w:rPr>
                <w:sz w:val="24"/>
                <w:szCs w:val="24"/>
              </w:rPr>
            </w:pPr>
            <w:r>
              <w:t>application_group_management</w:t>
            </w:r>
          </w:p>
        </w:tc>
        <w:tc>
          <w:tcPr>
            <w:tcW w:w="1508" w:type="pct"/>
          </w:tcPr>
          <w:p w14:paraId="60EA59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979C69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FC394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D303412"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14:paraId="45F96F2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A841965" w14:textId="77777777" w:rsidR="00591B85" w:rsidRDefault="00591B85" w:rsidP="003F6455">
            <w:pPr>
              <w:rPr>
                <w:sz w:val="24"/>
                <w:szCs w:val="24"/>
              </w:rPr>
            </w:pPr>
            <w:r>
              <w:t>computer_account_management</w:t>
            </w:r>
          </w:p>
        </w:tc>
        <w:tc>
          <w:tcPr>
            <w:tcW w:w="1508" w:type="pct"/>
          </w:tcPr>
          <w:p w14:paraId="28CF126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B02DE8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81FAF5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29695B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14:paraId="1E5DBFB2"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D2A32CB" w14:textId="77777777" w:rsidR="00591B85" w:rsidRDefault="00591B85" w:rsidP="003F6455">
            <w:pPr>
              <w:rPr>
                <w:sz w:val="24"/>
                <w:szCs w:val="24"/>
              </w:rPr>
            </w:pPr>
            <w:r>
              <w:lastRenderedPageBreak/>
              <w:t>distribution_group_management</w:t>
            </w:r>
          </w:p>
        </w:tc>
        <w:tc>
          <w:tcPr>
            <w:tcW w:w="1508" w:type="pct"/>
          </w:tcPr>
          <w:p w14:paraId="26EB406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A11B0A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B2508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AC839C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14:paraId="1938AA6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D8FC3E4" w14:textId="77777777" w:rsidR="00591B85" w:rsidRDefault="00591B85" w:rsidP="003F6455">
            <w:pPr>
              <w:rPr>
                <w:sz w:val="24"/>
                <w:szCs w:val="24"/>
              </w:rPr>
            </w:pPr>
            <w:r>
              <w:t>other_account_management_events</w:t>
            </w:r>
          </w:p>
        </w:tc>
        <w:tc>
          <w:tcPr>
            <w:tcW w:w="1508" w:type="pct"/>
          </w:tcPr>
          <w:p w14:paraId="5F5ACC7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9627B0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2174D5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2FE84C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14:paraId="4C3B20B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DEDD84F" w14:textId="77777777" w:rsidR="00591B85" w:rsidRDefault="00591B85" w:rsidP="003F6455">
            <w:pPr>
              <w:rPr>
                <w:sz w:val="24"/>
                <w:szCs w:val="24"/>
              </w:rPr>
            </w:pPr>
            <w:r>
              <w:t>security_group_management</w:t>
            </w:r>
          </w:p>
        </w:tc>
        <w:tc>
          <w:tcPr>
            <w:tcW w:w="1508" w:type="pct"/>
          </w:tcPr>
          <w:p w14:paraId="18900C9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93FD80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14FFA0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36FAAB"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14:paraId="605E3A2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6358AA" w14:textId="77777777" w:rsidR="00591B85" w:rsidRDefault="00591B85" w:rsidP="003F6455">
            <w:pPr>
              <w:rPr>
                <w:sz w:val="24"/>
                <w:szCs w:val="24"/>
              </w:rPr>
            </w:pPr>
            <w:r>
              <w:t>user_account_management</w:t>
            </w:r>
          </w:p>
        </w:tc>
        <w:tc>
          <w:tcPr>
            <w:tcW w:w="1508" w:type="pct"/>
          </w:tcPr>
          <w:p w14:paraId="654D24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B6F226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87E09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C122BB"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14:paraId="573D4D5A"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9E991F5" w14:textId="77777777" w:rsidR="00591B85" w:rsidRDefault="00591B85" w:rsidP="003F6455">
            <w:pPr>
              <w:rPr>
                <w:sz w:val="24"/>
                <w:szCs w:val="24"/>
              </w:rPr>
            </w:pPr>
            <w:r>
              <w:t>dpapi_activity</w:t>
            </w:r>
          </w:p>
        </w:tc>
        <w:tc>
          <w:tcPr>
            <w:tcW w:w="1508" w:type="pct"/>
          </w:tcPr>
          <w:p w14:paraId="309128C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BD69D7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364583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B9827D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14:paraId="3ECCFDC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5CD6543" w14:textId="77777777" w:rsidR="00591B85" w:rsidRDefault="00591B85" w:rsidP="003F6455">
            <w:pPr>
              <w:rPr>
                <w:sz w:val="24"/>
                <w:szCs w:val="24"/>
              </w:rPr>
            </w:pPr>
            <w:r>
              <w:t>process_creation</w:t>
            </w:r>
          </w:p>
        </w:tc>
        <w:tc>
          <w:tcPr>
            <w:tcW w:w="1508" w:type="pct"/>
          </w:tcPr>
          <w:p w14:paraId="13B2A6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7BB18B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FB0AC1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7C6558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 xml:space="preserve">This subcategory audits events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14:paraId="2F6B4B51"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5930A949" w14:textId="77777777" w:rsidR="00591B85" w:rsidRDefault="00591B85" w:rsidP="003F6455">
            <w:pPr>
              <w:rPr>
                <w:sz w:val="24"/>
                <w:szCs w:val="24"/>
              </w:rPr>
            </w:pPr>
            <w:r>
              <w:lastRenderedPageBreak/>
              <w:t>process_termination</w:t>
            </w:r>
          </w:p>
        </w:tc>
        <w:tc>
          <w:tcPr>
            <w:tcW w:w="1508" w:type="pct"/>
          </w:tcPr>
          <w:p w14:paraId="3ADB483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096F032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2D8FBD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9410BB7"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14:paraId="1A57B5E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235391E" w14:textId="77777777" w:rsidR="00591B85" w:rsidRDefault="00591B85" w:rsidP="003F6455">
            <w:pPr>
              <w:rPr>
                <w:sz w:val="24"/>
                <w:szCs w:val="24"/>
              </w:rPr>
            </w:pPr>
            <w:r>
              <w:t>rpc_events</w:t>
            </w:r>
          </w:p>
        </w:tc>
        <w:tc>
          <w:tcPr>
            <w:tcW w:w="1508" w:type="pct"/>
          </w:tcPr>
          <w:p w14:paraId="0EDD13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24DB2D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9D3606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D2688B8"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14:paraId="6215E7B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1E9A466" w14:textId="77777777" w:rsidR="00591B85" w:rsidRDefault="00591B85" w:rsidP="003F6455">
            <w:pPr>
              <w:rPr>
                <w:sz w:val="24"/>
                <w:szCs w:val="24"/>
              </w:rPr>
            </w:pPr>
            <w:r>
              <w:t>directory_service_access</w:t>
            </w:r>
          </w:p>
        </w:tc>
        <w:tc>
          <w:tcPr>
            <w:tcW w:w="1508" w:type="pct"/>
          </w:tcPr>
          <w:p w14:paraId="6B54BC3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CC557A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9C195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A3D45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14:paraId="0172894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D685191" w14:textId="77777777" w:rsidR="00591B85" w:rsidRDefault="00591B85" w:rsidP="003F6455">
            <w:pPr>
              <w:rPr>
                <w:sz w:val="24"/>
                <w:szCs w:val="24"/>
              </w:rPr>
            </w:pPr>
            <w:r>
              <w:t>directory_service_changes</w:t>
            </w:r>
          </w:p>
        </w:tc>
        <w:tc>
          <w:tcPr>
            <w:tcW w:w="1508" w:type="pct"/>
          </w:tcPr>
          <w:p w14:paraId="260E2D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90589F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4897AA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342B6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14:paraId="4588AEB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20947BB" w14:textId="77777777" w:rsidR="00591B85" w:rsidRDefault="00591B85" w:rsidP="003F6455">
            <w:pPr>
              <w:rPr>
                <w:sz w:val="24"/>
                <w:szCs w:val="24"/>
              </w:rPr>
            </w:pPr>
            <w:r>
              <w:t>directory_service_replication</w:t>
            </w:r>
          </w:p>
        </w:tc>
        <w:tc>
          <w:tcPr>
            <w:tcW w:w="1508" w:type="pct"/>
          </w:tcPr>
          <w:p w14:paraId="591189B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0DDA42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1EEA2B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E60633"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14:paraId="5E91823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7A27FD0" w14:textId="77777777" w:rsidR="00591B85" w:rsidRDefault="00591B85" w:rsidP="003F6455">
            <w:pPr>
              <w:rPr>
                <w:sz w:val="24"/>
                <w:szCs w:val="24"/>
              </w:rPr>
            </w:pPr>
            <w:r>
              <w:t>detailed_directory_service_replication</w:t>
            </w:r>
          </w:p>
        </w:tc>
        <w:tc>
          <w:tcPr>
            <w:tcW w:w="1508" w:type="pct"/>
          </w:tcPr>
          <w:p w14:paraId="200E1B4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839BFB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A7CED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5BEAA2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14:paraId="44D9CA02"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F3D43BC" w14:textId="77777777" w:rsidR="00591B85" w:rsidRDefault="00591B85" w:rsidP="003F6455">
            <w:pPr>
              <w:rPr>
                <w:sz w:val="24"/>
                <w:szCs w:val="24"/>
              </w:rPr>
            </w:pPr>
            <w:r>
              <w:t>account_lockout</w:t>
            </w:r>
          </w:p>
        </w:tc>
        <w:tc>
          <w:tcPr>
            <w:tcW w:w="1508" w:type="pct"/>
          </w:tcPr>
          <w:p w14:paraId="3C5C4F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C5A115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56FE9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2716FC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14:paraId="36E0CEF3"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22788B6" w14:textId="77777777" w:rsidR="00591B85" w:rsidRDefault="00591B85" w:rsidP="003F6455">
            <w:pPr>
              <w:rPr>
                <w:sz w:val="24"/>
                <w:szCs w:val="24"/>
              </w:rPr>
            </w:pPr>
            <w:r>
              <w:lastRenderedPageBreak/>
              <w:t>ipsec_extended_mode</w:t>
            </w:r>
          </w:p>
        </w:tc>
        <w:tc>
          <w:tcPr>
            <w:tcW w:w="1508" w:type="pct"/>
          </w:tcPr>
          <w:p w14:paraId="71B4B41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C6DA78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5BFCEE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A71B2B0"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14:paraId="02B54BB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96FFEEA" w14:textId="77777777" w:rsidR="00591B85" w:rsidRDefault="00591B85" w:rsidP="003F6455">
            <w:pPr>
              <w:rPr>
                <w:sz w:val="24"/>
                <w:szCs w:val="24"/>
              </w:rPr>
            </w:pPr>
            <w:r>
              <w:t>ipsec_main_mode</w:t>
            </w:r>
          </w:p>
        </w:tc>
        <w:tc>
          <w:tcPr>
            <w:tcW w:w="1508" w:type="pct"/>
          </w:tcPr>
          <w:p w14:paraId="0893518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16AB0E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B49749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C0A5040"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14:paraId="77794A8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00277D1D" w14:textId="77777777" w:rsidR="00591B85" w:rsidRDefault="00591B85" w:rsidP="003F6455">
            <w:pPr>
              <w:rPr>
                <w:sz w:val="24"/>
                <w:szCs w:val="24"/>
              </w:rPr>
            </w:pPr>
            <w:r>
              <w:t>ipsec_quick_mode</w:t>
            </w:r>
          </w:p>
        </w:tc>
        <w:tc>
          <w:tcPr>
            <w:tcW w:w="1508" w:type="pct"/>
          </w:tcPr>
          <w:p w14:paraId="05F760C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E48BFA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7EE366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8AB1CB7"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14:paraId="27797DE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32D2A23" w14:textId="77777777" w:rsidR="00591B85" w:rsidRDefault="00591B85" w:rsidP="003F6455">
            <w:pPr>
              <w:rPr>
                <w:sz w:val="24"/>
                <w:szCs w:val="24"/>
              </w:rPr>
            </w:pPr>
            <w:r>
              <w:t>logoff</w:t>
            </w:r>
          </w:p>
        </w:tc>
        <w:tc>
          <w:tcPr>
            <w:tcW w:w="1508" w:type="pct"/>
          </w:tcPr>
          <w:p w14:paraId="76B6356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72B0B6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96169A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91FE3F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14:paraId="4B478FF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AE0EF52" w14:textId="77777777" w:rsidR="00591B85" w:rsidRDefault="00591B85" w:rsidP="003F6455">
            <w:pPr>
              <w:rPr>
                <w:sz w:val="24"/>
                <w:szCs w:val="24"/>
              </w:rPr>
            </w:pPr>
            <w:r>
              <w:t>logon</w:t>
            </w:r>
          </w:p>
        </w:tc>
        <w:tc>
          <w:tcPr>
            <w:tcW w:w="1508" w:type="pct"/>
          </w:tcPr>
          <w:p w14:paraId="224A112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E80E27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17C5B7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ACD266B"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14:paraId="6E307015"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36AEBCF" w14:textId="77777777" w:rsidR="00591B85" w:rsidRDefault="00591B85" w:rsidP="003F6455">
            <w:pPr>
              <w:rPr>
                <w:sz w:val="24"/>
                <w:szCs w:val="24"/>
              </w:rPr>
            </w:pPr>
            <w:r>
              <w:t>network_policy_server</w:t>
            </w:r>
          </w:p>
        </w:tc>
        <w:tc>
          <w:tcPr>
            <w:tcW w:w="1508" w:type="pct"/>
          </w:tcPr>
          <w:p w14:paraId="07E523B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C98E4B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08A751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ABB4AC7"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14:paraId="0CD942DF"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348D3E2" w14:textId="77777777" w:rsidR="00591B85" w:rsidRDefault="00591B85" w:rsidP="003F6455">
            <w:pPr>
              <w:rPr>
                <w:sz w:val="24"/>
                <w:szCs w:val="24"/>
              </w:rPr>
            </w:pPr>
            <w:r>
              <w:lastRenderedPageBreak/>
              <w:t>other_logon_logoff_events</w:t>
            </w:r>
          </w:p>
        </w:tc>
        <w:tc>
          <w:tcPr>
            <w:tcW w:w="1508" w:type="pct"/>
          </w:tcPr>
          <w:p w14:paraId="2BF5617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FA9D0D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0BD156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EA054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14:paraId="735F7DD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5E722D5" w14:textId="77777777" w:rsidR="00591B85" w:rsidRDefault="00591B85" w:rsidP="003F6455">
            <w:pPr>
              <w:rPr>
                <w:sz w:val="24"/>
                <w:szCs w:val="24"/>
              </w:rPr>
            </w:pPr>
            <w:r>
              <w:t>special_logon</w:t>
            </w:r>
          </w:p>
        </w:tc>
        <w:tc>
          <w:tcPr>
            <w:tcW w:w="1508" w:type="pct"/>
          </w:tcPr>
          <w:p w14:paraId="0F2FF33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3D9324E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0FC9A0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5ADB0AD"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14:paraId="523898DD"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16A91C5" w14:textId="77777777" w:rsidR="00591B85" w:rsidRDefault="00591B85" w:rsidP="003F6455">
            <w:pPr>
              <w:rPr>
                <w:sz w:val="24"/>
                <w:szCs w:val="24"/>
              </w:rPr>
            </w:pPr>
            <w:r>
              <w:t>application_generated</w:t>
            </w:r>
          </w:p>
        </w:tc>
        <w:tc>
          <w:tcPr>
            <w:tcW w:w="1508" w:type="pct"/>
          </w:tcPr>
          <w:p w14:paraId="6066FA1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996630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961253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EDD4828"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14:paraId="7A260191"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14:paraId="1F170C1E"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14:paraId="6E40053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04D3871" w14:textId="77777777" w:rsidR="00591B85" w:rsidRDefault="00591B85" w:rsidP="003F6455">
            <w:pPr>
              <w:rPr>
                <w:sz w:val="24"/>
                <w:szCs w:val="24"/>
              </w:rPr>
            </w:pPr>
            <w:r>
              <w:t>certification_services</w:t>
            </w:r>
          </w:p>
        </w:tc>
        <w:tc>
          <w:tcPr>
            <w:tcW w:w="1508" w:type="pct"/>
          </w:tcPr>
          <w:p w14:paraId="0D7B1EF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75EDFD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DBEF2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4172DAC8"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14:paraId="4C852A3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29160C84" w14:textId="77777777" w:rsidR="00591B85" w:rsidRDefault="00591B85" w:rsidP="003F6455">
            <w:pPr>
              <w:rPr>
                <w:sz w:val="24"/>
                <w:szCs w:val="24"/>
              </w:rPr>
            </w:pPr>
            <w:r>
              <w:t>detailed_file_share</w:t>
            </w:r>
          </w:p>
        </w:tc>
        <w:tc>
          <w:tcPr>
            <w:tcW w:w="1508" w:type="pct"/>
          </w:tcPr>
          <w:p w14:paraId="4DEAFA7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A98AC1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E0F7D1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33DFFA5"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14:paraId="71A1C7D3"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BB07E0E" w14:textId="77777777" w:rsidR="00591B85" w:rsidRDefault="00591B85" w:rsidP="003F6455">
            <w:pPr>
              <w:rPr>
                <w:sz w:val="24"/>
                <w:szCs w:val="24"/>
              </w:rPr>
            </w:pPr>
            <w:r>
              <w:t>file_share</w:t>
            </w:r>
          </w:p>
        </w:tc>
        <w:tc>
          <w:tcPr>
            <w:tcW w:w="1508" w:type="pct"/>
          </w:tcPr>
          <w:p w14:paraId="2CE0BA4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456EB7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59329F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9BEA3E2"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14:paraId="0DAC5D28"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67BE8BB" w14:textId="77777777" w:rsidR="00591B85" w:rsidRDefault="00591B85" w:rsidP="003F6455">
            <w:pPr>
              <w:rPr>
                <w:sz w:val="24"/>
                <w:szCs w:val="24"/>
              </w:rPr>
            </w:pPr>
            <w:r>
              <w:lastRenderedPageBreak/>
              <w:t>file_system</w:t>
            </w:r>
          </w:p>
        </w:tc>
        <w:tc>
          <w:tcPr>
            <w:tcW w:w="1508" w:type="pct"/>
          </w:tcPr>
          <w:p w14:paraId="3A9C2A2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40AA47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775431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408B8F4"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14:paraId="76D1F026"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87E8C64" w14:textId="77777777" w:rsidR="00591B85" w:rsidRDefault="00591B85" w:rsidP="003F6455">
            <w:pPr>
              <w:rPr>
                <w:sz w:val="24"/>
                <w:szCs w:val="24"/>
              </w:rPr>
            </w:pPr>
            <w:r>
              <w:t>filtering_platform_connection</w:t>
            </w:r>
          </w:p>
        </w:tc>
        <w:tc>
          <w:tcPr>
            <w:tcW w:w="1508" w:type="pct"/>
          </w:tcPr>
          <w:p w14:paraId="19DCAF6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241921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88DE1A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617B6F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14:paraId="5B5079E4"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EF6CF46" w14:textId="77777777" w:rsidR="00591B85" w:rsidRDefault="00591B85" w:rsidP="003F6455">
            <w:pPr>
              <w:rPr>
                <w:sz w:val="24"/>
                <w:szCs w:val="24"/>
              </w:rPr>
            </w:pPr>
            <w:r>
              <w:t>filtering_platform_packet_drop</w:t>
            </w:r>
          </w:p>
        </w:tc>
        <w:tc>
          <w:tcPr>
            <w:tcW w:w="1508" w:type="pct"/>
          </w:tcPr>
          <w:p w14:paraId="0D7A98C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344F1B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76FA2CB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7692082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14:paraId="6DD8068E"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39610E0C" w14:textId="77777777" w:rsidR="00591B85" w:rsidRDefault="00591B85" w:rsidP="003F6455">
            <w:pPr>
              <w:rPr>
                <w:sz w:val="24"/>
                <w:szCs w:val="24"/>
              </w:rPr>
            </w:pPr>
            <w:r>
              <w:t>handle_manipulation</w:t>
            </w:r>
          </w:p>
        </w:tc>
        <w:tc>
          <w:tcPr>
            <w:tcW w:w="1508" w:type="pct"/>
          </w:tcPr>
          <w:p w14:paraId="5B64C39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3B1556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0525EB1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1AB8C4A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14:paraId="3D5DC2DE"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510983F5"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14:paraId="75182884"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14:paraId="3AD739FA"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14:paraId="598F7636"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3807484" w14:textId="77777777" w:rsidR="00591B85" w:rsidRDefault="00591B85" w:rsidP="003F6455">
            <w:pPr>
              <w:rPr>
                <w:sz w:val="24"/>
                <w:szCs w:val="24"/>
              </w:rPr>
            </w:pPr>
            <w:r>
              <w:lastRenderedPageBreak/>
              <w:t>kernel_object</w:t>
            </w:r>
          </w:p>
        </w:tc>
        <w:tc>
          <w:tcPr>
            <w:tcW w:w="1508" w:type="pct"/>
          </w:tcPr>
          <w:p w14:paraId="4202BA6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7DB5E21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5AED8E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5FC311D1" w14:textId="77777777"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14:paraId="2A3F505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FB6D60C" w14:textId="77777777" w:rsidR="00591B85" w:rsidRDefault="00591B85" w:rsidP="003F6455">
            <w:pPr>
              <w:rPr>
                <w:sz w:val="24"/>
                <w:szCs w:val="24"/>
              </w:rPr>
            </w:pPr>
            <w:r>
              <w:t>other_object_access_events</w:t>
            </w:r>
          </w:p>
        </w:tc>
        <w:tc>
          <w:tcPr>
            <w:tcW w:w="1508" w:type="pct"/>
          </w:tcPr>
          <w:p w14:paraId="543E81C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D06374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7283027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27029C9F"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14:paraId="6BC4D52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9F8CAA7" w14:textId="77777777" w:rsidR="00591B85" w:rsidRDefault="00591B85" w:rsidP="003F6455">
            <w:pPr>
              <w:rPr>
                <w:sz w:val="24"/>
                <w:szCs w:val="24"/>
              </w:rPr>
            </w:pPr>
            <w:r>
              <w:t>registry</w:t>
            </w:r>
          </w:p>
        </w:tc>
        <w:tc>
          <w:tcPr>
            <w:tcW w:w="1508" w:type="pct"/>
          </w:tcPr>
          <w:p w14:paraId="38834E5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2061727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57119A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EF2982C"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14:paraId="0015BB80"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79314AA5" w14:textId="77777777" w:rsidR="00591B85" w:rsidRDefault="00591B85" w:rsidP="003F6455">
            <w:pPr>
              <w:rPr>
                <w:sz w:val="24"/>
                <w:szCs w:val="24"/>
              </w:rPr>
            </w:pPr>
            <w:r>
              <w:t>sam</w:t>
            </w:r>
          </w:p>
        </w:tc>
        <w:tc>
          <w:tcPr>
            <w:tcW w:w="1508" w:type="pct"/>
          </w:tcPr>
          <w:p w14:paraId="73099F4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5330C3C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10D2B6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EA7A299"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14:paraId="1F10096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CC6D0F9" w14:textId="77777777" w:rsidR="00591B85" w:rsidRDefault="00591B85" w:rsidP="003F6455">
            <w:pPr>
              <w:rPr>
                <w:sz w:val="24"/>
                <w:szCs w:val="24"/>
              </w:rPr>
            </w:pPr>
            <w:r>
              <w:t>audit_policy_change</w:t>
            </w:r>
          </w:p>
        </w:tc>
        <w:tc>
          <w:tcPr>
            <w:tcW w:w="1508" w:type="pct"/>
          </w:tcPr>
          <w:p w14:paraId="524BD87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42BD40C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716BC8F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4F08C8E6"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14:paraId="1FD8F409"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45468DB0" w14:textId="77777777" w:rsidR="00591B85" w:rsidRDefault="00591B85" w:rsidP="003F6455">
            <w:pPr>
              <w:rPr>
                <w:sz w:val="24"/>
                <w:szCs w:val="24"/>
              </w:rPr>
            </w:pPr>
            <w:r>
              <w:t>authentication_policy_change</w:t>
            </w:r>
          </w:p>
        </w:tc>
        <w:tc>
          <w:tcPr>
            <w:tcW w:w="1508" w:type="pct"/>
          </w:tcPr>
          <w:p w14:paraId="3EB672C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85E0DF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B4A961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76DF191"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14:paraId="76A2F061"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6116C520" w14:textId="77777777" w:rsidR="00591B85" w:rsidRDefault="00591B85" w:rsidP="003F6455">
            <w:pPr>
              <w:rPr>
                <w:sz w:val="24"/>
                <w:szCs w:val="24"/>
              </w:rPr>
            </w:pPr>
            <w:r>
              <w:lastRenderedPageBreak/>
              <w:t>authorization_policy_change</w:t>
            </w:r>
          </w:p>
        </w:tc>
        <w:tc>
          <w:tcPr>
            <w:tcW w:w="1508" w:type="pct"/>
          </w:tcPr>
          <w:p w14:paraId="41953DE2"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573D81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8361E7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F3C47FF"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14:paraId="0D7D3F4F"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63ECA50F" w14:textId="77777777" w:rsidR="00591B85" w:rsidRDefault="00591B85" w:rsidP="003F6455">
            <w:pPr>
              <w:rPr>
                <w:sz w:val="24"/>
                <w:szCs w:val="24"/>
              </w:rPr>
            </w:pPr>
            <w:r>
              <w:t>filtering_platform_policy_change</w:t>
            </w:r>
          </w:p>
        </w:tc>
        <w:tc>
          <w:tcPr>
            <w:tcW w:w="1508" w:type="pct"/>
          </w:tcPr>
          <w:p w14:paraId="088518FA"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51BF13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4C01558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A3BA6DC"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14:paraId="7448935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18F27711" w14:textId="77777777" w:rsidR="00591B85" w:rsidRDefault="00591B85" w:rsidP="003F6455">
            <w:pPr>
              <w:rPr>
                <w:sz w:val="24"/>
                <w:szCs w:val="24"/>
              </w:rPr>
            </w:pPr>
            <w:r>
              <w:t>mpssvc_rule_level_policy_change</w:t>
            </w:r>
          </w:p>
        </w:tc>
        <w:tc>
          <w:tcPr>
            <w:tcW w:w="1508" w:type="pct"/>
          </w:tcPr>
          <w:p w14:paraId="28CE97F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18A817C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03A4E04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73B9824"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14:paraId="31F5E71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1F485608" w14:textId="77777777" w:rsidR="00591B85" w:rsidRDefault="00591B85" w:rsidP="003F6455">
            <w:pPr>
              <w:rPr>
                <w:sz w:val="24"/>
                <w:szCs w:val="24"/>
              </w:rPr>
            </w:pPr>
            <w:r>
              <w:t>other_policy_change_events</w:t>
            </w:r>
          </w:p>
        </w:tc>
        <w:tc>
          <w:tcPr>
            <w:tcW w:w="1508" w:type="pct"/>
          </w:tcPr>
          <w:p w14:paraId="35192F0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222DC2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509B344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D31FE4E"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14:paraId="30939E8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41AFB885" w14:textId="77777777" w:rsidR="00591B85" w:rsidRDefault="00591B85" w:rsidP="003F6455">
            <w:pPr>
              <w:rPr>
                <w:sz w:val="24"/>
                <w:szCs w:val="24"/>
              </w:rPr>
            </w:pPr>
            <w:r>
              <w:t>non_sensitive_privilege_use</w:t>
            </w:r>
          </w:p>
        </w:tc>
        <w:tc>
          <w:tcPr>
            <w:tcW w:w="1508" w:type="pct"/>
          </w:tcPr>
          <w:p w14:paraId="0D46AB9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6B32BC6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14731D8E"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1F418B8F"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14:paraId="0C307F08"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A366A81" w14:textId="77777777" w:rsidR="00591B85" w:rsidRPr="00005C21" w:rsidRDefault="00591B85" w:rsidP="003F6455">
            <w:pPr>
              <w:rPr>
                <w:sz w:val="24"/>
                <w:szCs w:val="24"/>
              </w:rPr>
            </w:pPr>
            <w:r w:rsidRPr="00005C21">
              <w:t>other_privilege_use_events</w:t>
            </w:r>
          </w:p>
        </w:tc>
        <w:tc>
          <w:tcPr>
            <w:tcW w:w="1508" w:type="pct"/>
          </w:tcPr>
          <w:p w14:paraId="04A0A431"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14:paraId="21C7B0A9"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14:paraId="04D11A77" w14:textId="77777777"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14:paraId="64F0FD40" w14:textId="77777777"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14:paraId="4EA790A3"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3B861645" w14:textId="77777777" w:rsidR="00591B85" w:rsidRDefault="00591B85" w:rsidP="003F6455">
            <w:pPr>
              <w:rPr>
                <w:sz w:val="24"/>
                <w:szCs w:val="24"/>
              </w:rPr>
            </w:pPr>
            <w:r>
              <w:t>sensitive_privilege_use</w:t>
            </w:r>
          </w:p>
        </w:tc>
        <w:tc>
          <w:tcPr>
            <w:tcW w:w="1508" w:type="pct"/>
          </w:tcPr>
          <w:p w14:paraId="2211300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086C6A0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422BDD64"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27D9192D"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14:paraId="22FDB6D4"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0D64AD63" w14:textId="77777777" w:rsidR="00591B85" w:rsidRDefault="00591B85" w:rsidP="003F6455">
            <w:pPr>
              <w:rPr>
                <w:sz w:val="24"/>
                <w:szCs w:val="24"/>
              </w:rPr>
            </w:pPr>
            <w:r>
              <w:lastRenderedPageBreak/>
              <w:t>ipsec_driver</w:t>
            </w:r>
          </w:p>
        </w:tc>
        <w:tc>
          <w:tcPr>
            <w:tcW w:w="1508" w:type="pct"/>
          </w:tcPr>
          <w:p w14:paraId="6A5C5F3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74BDC048"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E867B4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7834F73C"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14:paraId="409B7359"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7A5BAA92" w14:textId="77777777" w:rsidR="00591B85" w:rsidRDefault="00591B85" w:rsidP="003F6455">
            <w:pPr>
              <w:rPr>
                <w:sz w:val="24"/>
                <w:szCs w:val="24"/>
              </w:rPr>
            </w:pPr>
            <w:r>
              <w:t>other_system_events</w:t>
            </w:r>
          </w:p>
        </w:tc>
        <w:tc>
          <w:tcPr>
            <w:tcW w:w="1508" w:type="pct"/>
          </w:tcPr>
          <w:p w14:paraId="29AB8EC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359196A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2D4D522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0A55283E"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14:paraId="7FF57AFB"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14:paraId="077BF2B0"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14:paraId="3919F506" w14:textId="77777777"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14:paraId="33D9ABAA"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14:paraId="0C6A0ABC"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6A4E7F6" w14:textId="77777777" w:rsidR="00591B85" w:rsidRDefault="00591B85" w:rsidP="003F6455">
            <w:pPr>
              <w:rPr>
                <w:sz w:val="24"/>
                <w:szCs w:val="24"/>
              </w:rPr>
            </w:pPr>
            <w:r>
              <w:t>security_state_change</w:t>
            </w:r>
          </w:p>
        </w:tc>
        <w:tc>
          <w:tcPr>
            <w:tcW w:w="1508" w:type="pct"/>
          </w:tcPr>
          <w:p w14:paraId="1F639EE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4BD4229E"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2440D64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666A05B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14:paraId="451DD54E"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14:paraId="5B2A8C30" w14:textId="77777777" w:rsidR="00591B85" w:rsidRDefault="00591B85" w:rsidP="003F6455">
            <w:pPr>
              <w:rPr>
                <w:sz w:val="24"/>
                <w:szCs w:val="24"/>
              </w:rPr>
            </w:pPr>
            <w:r>
              <w:t>security_system_extension</w:t>
            </w:r>
          </w:p>
        </w:tc>
        <w:tc>
          <w:tcPr>
            <w:tcW w:w="1508" w:type="pct"/>
          </w:tcPr>
          <w:p w14:paraId="0A50E8A1"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14:paraId="5CF91E23"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14:paraId="5C0600A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14:paraId="6D53DBA2" w14:textId="77777777"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14:paraId="008510FB" w14:textId="7777777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14:paraId="248CEA21" w14:textId="77777777" w:rsidR="00591B85" w:rsidRDefault="00591B85" w:rsidP="003F6455">
            <w:pPr>
              <w:rPr>
                <w:sz w:val="24"/>
                <w:szCs w:val="24"/>
              </w:rPr>
            </w:pPr>
            <w:r>
              <w:t>system_integrity</w:t>
            </w:r>
          </w:p>
        </w:tc>
        <w:tc>
          <w:tcPr>
            <w:tcW w:w="1508" w:type="pct"/>
          </w:tcPr>
          <w:p w14:paraId="4CFEB0D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14:paraId="61D2A1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14:paraId="689398A3"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14:paraId="0153A246" w14:textId="77777777"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14:paraId="0BE90D7B" w14:textId="77777777" w:rsidR="00591B85" w:rsidRDefault="00591B85" w:rsidP="00591B85"/>
    <w:p w14:paraId="06B6F1AD" w14:textId="77777777" w:rsidR="00591B85" w:rsidRDefault="00591B85" w:rsidP="00591B85"/>
    <w:p w14:paraId="336237B6" w14:textId="77777777" w:rsidR="00591B85" w:rsidRDefault="00591B85" w:rsidP="00BE7B76">
      <w:pPr>
        <w:pStyle w:val="Heading2"/>
        <w:numPr>
          <w:ilvl w:val="1"/>
          <w:numId w:val="6"/>
        </w:numPr>
      </w:pPr>
      <w:bookmarkStart w:id="82" w:name="_Toc314686055"/>
      <w:proofErr w:type="gramStart"/>
      <w:r>
        <w:lastRenderedPageBreak/>
        <w:t>win</w:t>
      </w:r>
      <w:proofErr w:type="gramEnd"/>
      <w:r>
        <w:t>-def:EntityStateAuditType</w:t>
      </w:r>
      <w:bookmarkEnd w:id="82"/>
    </w:p>
    <w:p w14:paraId="5A0014E5" w14:textId="77777777"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18A8F6B0"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502E8120"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231C886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011B2901"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250C84AC" w14:textId="77777777" w:rsidR="00591B85" w:rsidRPr="00A719C5" w:rsidRDefault="00591B85" w:rsidP="003F6455">
            <w:r>
              <w:t>AUDIT_FAILURE</w:t>
            </w:r>
          </w:p>
        </w:tc>
        <w:tc>
          <w:tcPr>
            <w:tcW w:w="4071" w:type="pct"/>
            <w:tcBorders>
              <w:left w:val="single" w:sz="4" w:space="0" w:color="auto"/>
            </w:tcBorders>
          </w:tcPr>
          <w:p w14:paraId="6C4A7FF1"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586CD660"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0A00C6EF"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5ADC81CF"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75DE0C0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268FFE2" w14:textId="77777777" w:rsidR="00591B85" w:rsidRDefault="00591B85" w:rsidP="003F6455">
            <w:r>
              <w:t>AUDIT_SUCCESS</w:t>
            </w:r>
          </w:p>
        </w:tc>
        <w:tc>
          <w:tcPr>
            <w:tcW w:w="4071" w:type="pct"/>
            <w:tcBorders>
              <w:left w:val="single" w:sz="4" w:space="0" w:color="auto"/>
            </w:tcBorders>
          </w:tcPr>
          <w:p w14:paraId="712D673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502C309E"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627FB750" w14:textId="77777777" w:rsidR="00591B85" w:rsidRDefault="00591B85" w:rsidP="003F6455">
            <w:r>
              <w:t>AUDIT_SUCCESS_FAILURE</w:t>
            </w:r>
          </w:p>
        </w:tc>
        <w:tc>
          <w:tcPr>
            <w:tcW w:w="4071" w:type="pct"/>
            <w:tcBorders>
              <w:left w:val="single" w:sz="4" w:space="0" w:color="auto"/>
            </w:tcBorders>
          </w:tcPr>
          <w:p w14:paraId="58A86B60"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60B126BF"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4A520912" w14:textId="77777777" w:rsidR="00591B85" w:rsidRPr="00BD4CA7" w:rsidRDefault="00591B85" w:rsidP="003F6455">
            <w:pPr>
              <w:rPr>
                <w:i/>
              </w:rPr>
            </w:pPr>
            <w:r>
              <w:rPr>
                <w:i/>
              </w:rPr>
              <w:t>&lt;empty string&gt;</w:t>
            </w:r>
          </w:p>
        </w:tc>
        <w:tc>
          <w:tcPr>
            <w:tcW w:w="4071" w:type="pct"/>
            <w:tcBorders>
              <w:left w:val="single" w:sz="4" w:space="0" w:color="auto"/>
            </w:tcBorders>
          </w:tcPr>
          <w:p w14:paraId="4832D20D"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0728480E" w14:textId="77777777" w:rsidR="00591B85" w:rsidRDefault="00591B85" w:rsidP="00BE7B76">
      <w:pPr>
        <w:pStyle w:val="Heading2"/>
        <w:numPr>
          <w:ilvl w:val="1"/>
          <w:numId w:val="6"/>
        </w:numPr>
      </w:pPr>
      <w:bookmarkStart w:id="83" w:name="_Toc314686056"/>
      <w:proofErr w:type="gramStart"/>
      <w:r>
        <w:t>win</w:t>
      </w:r>
      <w:proofErr w:type="gramEnd"/>
      <w:r>
        <w:t>-sc:EntityItemAuditType</w:t>
      </w:r>
      <w:bookmarkEnd w:id="83"/>
    </w:p>
    <w:p w14:paraId="2F60EC52" w14:textId="77777777"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14:paraId="6A080C1B"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14:paraId="3456D836" w14:textId="77777777" w:rsidR="00591B85" w:rsidRDefault="00591B85" w:rsidP="003F6455">
            <w:pPr>
              <w:rPr>
                <w:b w:val="0"/>
                <w:bCs w:val="0"/>
              </w:rPr>
            </w:pPr>
            <w:r w:rsidRPr="00A719C5">
              <w:t>Enumeration Value</w:t>
            </w:r>
          </w:p>
        </w:tc>
        <w:tc>
          <w:tcPr>
            <w:tcW w:w="4071" w:type="pct"/>
            <w:tcBorders>
              <w:bottom w:val="single" w:sz="8" w:space="0" w:color="000000" w:themeColor="text1"/>
            </w:tcBorders>
          </w:tcPr>
          <w:p w14:paraId="02B161F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14:paraId="0257D19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1C55DAC" w14:textId="77777777" w:rsidR="00591B85" w:rsidRPr="00A719C5" w:rsidRDefault="00591B85" w:rsidP="003F6455">
            <w:r>
              <w:t>AUDIT_FAILURE</w:t>
            </w:r>
          </w:p>
        </w:tc>
        <w:tc>
          <w:tcPr>
            <w:tcW w:w="4071" w:type="pct"/>
            <w:tcBorders>
              <w:left w:val="single" w:sz="4" w:space="0" w:color="auto"/>
            </w:tcBorders>
          </w:tcPr>
          <w:p w14:paraId="1BA7759D" w14:textId="77777777"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14:paraId="6A4BC00D"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14:paraId="7E115C1B" w14:textId="77777777"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14:paraId="7B078379" w14:textId="77777777"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14:paraId="38CE1E19"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77139FBE" w14:textId="77777777" w:rsidR="00591B85" w:rsidRDefault="00591B85" w:rsidP="003F6455">
            <w:r>
              <w:t>AUDIT_SUCCESS</w:t>
            </w:r>
          </w:p>
        </w:tc>
        <w:tc>
          <w:tcPr>
            <w:tcW w:w="4071" w:type="pct"/>
            <w:tcBorders>
              <w:left w:val="single" w:sz="4" w:space="0" w:color="auto"/>
            </w:tcBorders>
          </w:tcPr>
          <w:p w14:paraId="46E420E0"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14:paraId="7C6A5EC5" w14:textId="77777777"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56656E10" w14:textId="77777777" w:rsidR="00591B85" w:rsidRDefault="00591B85" w:rsidP="003F6455">
            <w:r>
              <w:t>AUDIT_SUCCESS_FAILURE</w:t>
            </w:r>
          </w:p>
        </w:tc>
        <w:tc>
          <w:tcPr>
            <w:tcW w:w="4071" w:type="pct"/>
            <w:tcBorders>
              <w:left w:val="single" w:sz="4" w:space="0" w:color="auto"/>
            </w:tcBorders>
          </w:tcPr>
          <w:p w14:paraId="0C3C3282"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14:paraId="7111D768"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14:paraId="17C29897" w14:textId="77777777" w:rsidR="00591B85" w:rsidRPr="00BD4CA7" w:rsidRDefault="00591B85" w:rsidP="003F6455">
            <w:pPr>
              <w:rPr>
                <w:i/>
              </w:rPr>
            </w:pPr>
            <w:r>
              <w:rPr>
                <w:i/>
              </w:rPr>
              <w:t>&lt;empty string&gt;</w:t>
            </w:r>
          </w:p>
        </w:tc>
        <w:tc>
          <w:tcPr>
            <w:tcW w:w="4071" w:type="pct"/>
            <w:tcBorders>
              <w:left w:val="single" w:sz="4" w:space="0" w:color="auto"/>
            </w:tcBorders>
          </w:tcPr>
          <w:p w14:paraId="1F64976C"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5481B46E" w14:textId="77777777" w:rsidR="00591B85" w:rsidRDefault="00591B85" w:rsidP="00591B85"/>
    <w:p w14:paraId="0EF3BF59" w14:textId="77777777" w:rsidR="00591B85" w:rsidRDefault="00591B85" w:rsidP="00591B85"/>
    <w:p w14:paraId="38007593" w14:textId="77777777" w:rsidR="00591B85" w:rsidRDefault="00591B85" w:rsidP="00591B85"/>
    <w:p w14:paraId="04AB63BE" w14:textId="77777777" w:rsidR="00591B85" w:rsidRDefault="00591B85" w:rsidP="00591B85"/>
    <w:p w14:paraId="3E1E339C" w14:textId="77777777" w:rsidR="00591B85" w:rsidRDefault="00591B85" w:rsidP="00591B85"/>
    <w:p w14:paraId="27AEBB5E" w14:textId="77777777" w:rsidR="00591B85" w:rsidRDefault="00591B85" w:rsidP="00591B85"/>
    <w:p w14:paraId="7556DADD" w14:textId="77777777" w:rsidR="00591B85" w:rsidRDefault="00591B85" w:rsidP="00591B85"/>
    <w:p w14:paraId="201748B2" w14:textId="77777777" w:rsidR="00591B85" w:rsidRDefault="00591B85" w:rsidP="00591B85"/>
    <w:p w14:paraId="384CAA9C" w14:textId="77777777" w:rsidR="00591B85" w:rsidRDefault="00591B85" w:rsidP="00591B85"/>
    <w:p w14:paraId="7039E342" w14:textId="77777777" w:rsidR="00591B85" w:rsidRDefault="00591B85" w:rsidP="00591B85"/>
    <w:p w14:paraId="77D04AD7" w14:textId="77777777" w:rsidR="00591B85" w:rsidRDefault="00591B85" w:rsidP="00591B85"/>
    <w:p w14:paraId="0CD421A7" w14:textId="77777777" w:rsidR="00591B85" w:rsidRDefault="00591B85" w:rsidP="00591B85"/>
    <w:p w14:paraId="411BCDC6" w14:textId="77777777" w:rsidR="00591B85" w:rsidRDefault="00591B85" w:rsidP="00591B85"/>
    <w:p w14:paraId="62B1F10E" w14:textId="77777777" w:rsidR="00591B85" w:rsidRDefault="00591B85" w:rsidP="00BE7B76">
      <w:pPr>
        <w:pStyle w:val="Heading2"/>
        <w:numPr>
          <w:ilvl w:val="1"/>
          <w:numId w:val="6"/>
        </w:numPr>
      </w:pPr>
      <w:bookmarkStart w:id="84" w:name="_Toc314686057"/>
      <w:proofErr w:type="gramStart"/>
      <w:r>
        <w:t>win</w:t>
      </w:r>
      <w:proofErr w:type="gramEnd"/>
      <w:r>
        <w:t>-def:passwordpolicy_test</w:t>
      </w:r>
      <w:bookmarkEnd w:id="84"/>
    </w:p>
    <w:p w14:paraId="5F7994E7"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w14:anchorId="178E59A8">
          <v:shape id="_x0000_i1054" type="#_x0000_t75" style="width:407.75pt;height:180.35pt" o:ole="">
            <v:imagedata r:id="rId72" o:title=""/>
          </v:shape>
          <o:OLEObject Type="Embed" ProgID="Visio.Drawing.11" ShapeID="_x0000_i1054" DrawAspect="Content" ObjectID="_1322040749" r:id="rId73"/>
        </w:object>
      </w:r>
    </w:p>
    <w:p w14:paraId="5652548F" w14:textId="77777777" w:rsidR="00591B85" w:rsidRDefault="00591B85" w:rsidP="00BE7B76">
      <w:pPr>
        <w:pStyle w:val="Heading3"/>
        <w:numPr>
          <w:ilvl w:val="2"/>
          <w:numId w:val="6"/>
        </w:numPr>
        <w:rPr>
          <w:rStyle w:val="Emphasis"/>
          <w:i w:val="0"/>
        </w:rPr>
      </w:pPr>
      <w:bookmarkStart w:id="85" w:name="_Toc314686058"/>
      <w:commentRangeStart w:id="86"/>
      <w:r w:rsidRPr="00143ED0">
        <w:rPr>
          <w:rStyle w:val="Emphasis"/>
          <w:i w:val="0"/>
        </w:rPr>
        <w:t xml:space="preserve">Known </w:t>
      </w:r>
      <w:r>
        <w:rPr>
          <w:rStyle w:val="Emphasis"/>
          <w:i w:val="0"/>
        </w:rPr>
        <w:t>Supported Platforms</w:t>
      </w:r>
      <w:commentRangeEnd w:id="86"/>
      <w:r>
        <w:rPr>
          <w:rStyle w:val="CommentReference"/>
          <w:rFonts w:asciiTheme="minorHAnsi" w:eastAsiaTheme="minorHAnsi" w:hAnsiTheme="minorHAnsi" w:cstheme="minorBidi"/>
          <w:b w:val="0"/>
          <w:bCs w:val="0"/>
          <w:color w:val="auto"/>
        </w:rPr>
        <w:commentReference w:id="86"/>
      </w:r>
      <w:bookmarkEnd w:id="85"/>
    </w:p>
    <w:p w14:paraId="2F82C858" w14:textId="77777777" w:rsidR="00591B85" w:rsidRDefault="00591B85" w:rsidP="00BE7B76">
      <w:pPr>
        <w:pStyle w:val="ListParagraph"/>
        <w:numPr>
          <w:ilvl w:val="0"/>
          <w:numId w:val="3"/>
        </w:numPr>
      </w:pPr>
      <w:r>
        <w:t>Windows XP</w:t>
      </w:r>
    </w:p>
    <w:p w14:paraId="474C9C01" w14:textId="77777777" w:rsidR="00591B85" w:rsidRDefault="00591B85" w:rsidP="00BE7B76">
      <w:pPr>
        <w:pStyle w:val="ListParagraph"/>
        <w:numPr>
          <w:ilvl w:val="0"/>
          <w:numId w:val="3"/>
        </w:numPr>
      </w:pPr>
      <w:r>
        <w:t>Windows Vista</w:t>
      </w:r>
    </w:p>
    <w:p w14:paraId="6109A981" w14:textId="77777777" w:rsidR="00591B85" w:rsidRPr="00CD0931" w:rsidRDefault="00591B85" w:rsidP="00BE7B76">
      <w:pPr>
        <w:pStyle w:val="ListParagraph"/>
        <w:numPr>
          <w:ilvl w:val="0"/>
          <w:numId w:val="3"/>
        </w:numPr>
      </w:pPr>
      <w:r>
        <w:t>Windows 7</w:t>
      </w:r>
    </w:p>
    <w:p w14:paraId="4AB89D38" w14:textId="77777777" w:rsidR="00591B85" w:rsidRDefault="00591B85" w:rsidP="00BE7B76">
      <w:pPr>
        <w:pStyle w:val="Heading2"/>
        <w:numPr>
          <w:ilvl w:val="1"/>
          <w:numId w:val="6"/>
        </w:numPr>
      </w:pPr>
      <w:bookmarkStart w:id="87" w:name="_Toc314686059"/>
      <w:proofErr w:type="gramStart"/>
      <w:r>
        <w:t>win</w:t>
      </w:r>
      <w:proofErr w:type="gramEnd"/>
      <w:r>
        <w:t>-def:passwordpolicy_object</w:t>
      </w:r>
      <w:bookmarkEnd w:id="87"/>
      <w:r w:rsidDel="00341AB3">
        <w:t xml:space="preserve"> </w:t>
      </w:r>
    </w:p>
    <w:p w14:paraId="277441A4" w14:textId="77777777"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14:paraId="3206F151" w14:textId="77777777" w:rsidR="00591B85" w:rsidRDefault="00591B85" w:rsidP="00591B85">
      <w:r>
        <w:t xml:space="preserve"> </w:t>
      </w:r>
      <w:r w:rsidR="005D4D6C">
        <w:object w:dxaOrig="3238" w:dyaOrig="2121" w14:anchorId="4B1248D7">
          <v:shape id="_x0000_i1055" type="#_x0000_t75" style="width:161.1pt;height:107.65pt" o:ole="">
            <v:imagedata r:id="rId74" o:title=""/>
          </v:shape>
          <o:OLEObject Type="Embed" ProgID="Visio.Drawing.11" ShapeID="_x0000_i1055" DrawAspect="Content" ObjectID="_1322040750" r:id="rId75"/>
        </w:object>
      </w:r>
    </w:p>
    <w:p w14:paraId="4F6487DE" w14:textId="77777777" w:rsidR="00591B85" w:rsidRDefault="00591B85" w:rsidP="00BE7B76">
      <w:pPr>
        <w:pStyle w:val="Heading2"/>
        <w:numPr>
          <w:ilvl w:val="1"/>
          <w:numId w:val="6"/>
        </w:numPr>
      </w:pPr>
      <w:r>
        <w:t xml:space="preserve"> </w:t>
      </w:r>
      <w:bookmarkStart w:id="88" w:name="_Toc314686060"/>
      <w:proofErr w:type="gramStart"/>
      <w:r>
        <w:t>win</w:t>
      </w:r>
      <w:proofErr w:type="gramEnd"/>
      <w:r>
        <w:t>-def:passwordpolicy_state</w:t>
      </w:r>
      <w:bookmarkEnd w:id="88"/>
    </w:p>
    <w:p w14:paraId="5EBD2883" w14:textId="77777777"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14:paraId="19C813C4" w14:textId="77777777"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9"/>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9"/>
      <w:r w:rsidR="00593C93">
        <w:rPr>
          <w:rStyle w:val="CommentReference"/>
        </w:rPr>
        <w:commentReference w:id="89"/>
      </w:r>
    </w:p>
    <w:p w14:paraId="2BAB0871" w14:textId="77777777" w:rsidR="00591B85" w:rsidRDefault="005D4D6C" w:rsidP="00591B85">
      <w:r>
        <w:object w:dxaOrig="4030" w:dyaOrig="3529" w14:anchorId="17812C89">
          <v:shape id="_x0000_i1056" type="#_x0000_t75" style="width:198.9pt;height:175.35pt" o:ole="">
            <v:imagedata r:id="rId76" o:title=""/>
          </v:shape>
          <o:OLEObject Type="Embed" ProgID="Visio.Drawing.11" ShapeID="_x0000_i1056" DrawAspect="Content" ObjectID="_1322040751"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70C0A8AA"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6FA067" w14:textId="77777777" w:rsidR="00591B85" w:rsidRDefault="00591B85" w:rsidP="003F6455">
            <w:pPr>
              <w:jc w:val="center"/>
              <w:rPr>
                <w:b w:val="0"/>
                <w:bCs w:val="0"/>
              </w:rPr>
            </w:pPr>
            <w:r>
              <w:t>Property</w:t>
            </w:r>
          </w:p>
        </w:tc>
        <w:tc>
          <w:tcPr>
            <w:tcW w:w="1431" w:type="pct"/>
          </w:tcPr>
          <w:p w14:paraId="646988F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3FB7C3F2"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7E4E373"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2F65FA8"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6955AA94"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A136CAF" w14:textId="77777777" w:rsidR="00591B85" w:rsidRPr="009676C4" w:rsidRDefault="00591B85" w:rsidP="003F6455">
            <w:r>
              <w:t>max_passwd_age</w:t>
            </w:r>
          </w:p>
        </w:tc>
        <w:tc>
          <w:tcPr>
            <w:tcW w:w="1431" w:type="pct"/>
          </w:tcPr>
          <w:p w14:paraId="463D30D8"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34879BF2"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17665B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28C5F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14:paraId="253E8BB0"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B81B04F"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14:paraId="73E644E3"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167DCE8E" w14:textId="77777777" w:rsidR="00591B85" w:rsidRDefault="00591B85" w:rsidP="003F6455">
            <w:r>
              <w:lastRenderedPageBreak/>
              <w:t>min_passwd_age</w:t>
            </w:r>
          </w:p>
        </w:tc>
        <w:tc>
          <w:tcPr>
            <w:tcW w:w="1431" w:type="pct"/>
          </w:tcPr>
          <w:p w14:paraId="7369C871"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3C3B935B"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490F116"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77DA977"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14:paraId="0ADB1738"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21682C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14:paraId="04A3F86B"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17DD878"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266FCA6F" w14:textId="7777777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14:paraId="63EDBBBD" w14:textId="77777777" w:rsidR="00591B85" w:rsidRDefault="00591B85" w:rsidP="003F6455">
            <w:r>
              <w:t>min_passwd_len</w:t>
            </w:r>
          </w:p>
        </w:tc>
        <w:tc>
          <w:tcPr>
            <w:tcW w:w="1431" w:type="pct"/>
          </w:tcPr>
          <w:p w14:paraId="3248247E"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14ACBFA8"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2414741"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D575D6E"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14:paraId="7BA83679"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F3EC746"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14:paraId="664386AD"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29B5BD7F" w14:textId="77777777" w:rsidR="00591B85" w:rsidRDefault="00591B85" w:rsidP="003F6455">
            <w:r>
              <w:lastRenderedPageBreak/>
              <w:t>password_hist_len</w:t>
            </w:r>
          </w:p>
        </w:tc>
        <w:tc>
          <w:tcPr>
            <w:tcW w:w="1431" w:type="pct"/>
          </w:tcPr>
          <w:p w14:paraId="3C337B51"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1E0EA58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2F0CA04"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A82C81A"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14:paraId="3565370E"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7929701" w14:textId="77777777" w:rsidR="00591B85" w:rsidRDefault="00591B85" w:rsidP="003F6455">
            <w:r>
              <w:t>password_complexity</w:t>
            </w:r>
          </w:p>
        </w:tc>
        <w:tc>
          <w:tcPr>
            <w:tcW w:w="1431" w:type="pct"/>
          </w:tcPr>
          <w:p w14:paraId="5DB7DA60"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71418CFB"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14:paraId="7ACA7FE7"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599B189"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43CAEE9"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170EE7D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E078EC"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14:paraId="0B8BC57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C22FD89"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14:paraId="4D45011B"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06FDD61A" w14:textId="77777777" w:rsidR="00591B85" w:rsidRDefault="00591B85" w:rsidP="003F6455">
            <w:r>
              <w:lastRenderedPageBreak/>
              <w:t>reversible_encryption</w:t>
            </w:r>
          </w:p>
        </w:tc>
        <w:tc>
          <w:tcPr>
            <w:tcW w:w="1431" w:type="pct"/>
          </w:tcPr>
          <w:p w14:paraId="530B57E5"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7537CBB9"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14:paraId="788F68B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0B260F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3FE8FC"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14:paraId="1CD9D6E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C17119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4C0AE9B5"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9B49766"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14:paraId="00210B4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EBB94B8"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6B483BBC" w14:textId="77777777" w:rsidR="00591B85" w:rsidRDefault="00591B85" w:rsidP="00591B85"/>
    <w:p w14:paraId="4D287FED" w14:textId="77777777" w:rsidR="00591B85" w:rsidRPr="008B05C1" w:rsidRDefault="00591B85" w:rsidP="00BE7B76">
      <w:pPr>
        <w:pStyle w:val="Heading2"/>
        <w:numPr>
          <w:ilvl w:val="1"/>
          <w:numId w:val="6"/>
        </w:numPr>
      </w:pPr>
      <w:bookmarkStart w:id="90" w:name="_Toc314686061"/>
      <w:proofErr w:type="gramStart"/>
      <w:r w:rsidRPr="008B05C1">
        <w:t>win</w:t>
      </w:r>
      <w:proofErr w:type="gramEnd"/>
      <w:r w:rsidRPr="008B05C1">
        <w:t>-sc:</w:t>
      </w:r>
      <w:r>
        <w:t>passwordpolicy_</w:t>
      </w:r>
      <w:r w:rsidRPr="008B05C1">
        <w:t>item</w:t>
      </w:r>
      <w:bookmarkEnd w:id="90"/>
    </w:p>
    <w:p w14:paraId="25C07ED7" w14:textId="77777777"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14:paraId="64CECC7B" w14:textId="77777777"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14:paraId="6C87645F" w14:textId="77777777" w:rsidR="00591B85" w:rsidRDefault="00591B85" w:rsidP="00591B85">
      <w:r>
        <w:object w:dxaOrig="3968" w:dyaOrig="3213" w14:anchorId="519641BC">
          <v:shape id="_x0000_i1057" type="#_x0000_t75" style="width:198.9pt;height:161.1pt" o:ole="">
            <v:imagedata r:id="rId78" o:title=""/>
          </v:shape>
          <o:OLEObject Type="Embed" ProgID="Visio.Drawing.11" ShapeID="_x0000_i1057" DrawAspect="Content" ObjectID="_1322040752"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14:paraId="522D3906"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1227A9D" w14:textId="77777777" w:rsidR="00591B85" w:rsidRDefault="00591B85" w:rsidP="003F6455">
            <w:pPr>
              <w:jc w:val="center"/>
              <w:rPr>
                <w:b w:val="0"/>
                <w:bCs w:val="0"/>
              </w:rPr>
            </w:pPr>
            <w:r>
              <w:t>Property</w:t>
            </w:r>
          </w:p>
        </w:tc>
        <w:tc>
          <w:tcPr>
            <w:tcW w:w="1431" w:type="pct"/>
          </w:tcPr>
          <w:p w14:paraId="42C6944E"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573441D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ACD9B5D"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CCDE740" w14:textId="77777777"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14:paraId="0B6CA73A"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BF16C8E" w14:textId="77777777" w:rsidR="00591B85" w:rsidRPr="009676C4" w:rsidRDefault="00591B85" w:rsidP="003F6455">
            <w:r>
              <w:t>max_passwd_age</w:t>
            </w:r>
          </w:p>
        </w:tc>
        <w:tc>
          <w:tcPr>
            <w:tcW w:w="1431" w:type="pct"/>
          </w:tcPr>
          <w:p w14:paraId="67DE411A"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54746127"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FC005CA"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4AACA15"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14:paraId="37176E35"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8EBB448"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14:paraId="256FFD82"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45D256A"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14:paraId="14712E66"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50DBF31" w14:textId="77777777"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14:paraId="17AE77D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258092D" w14:textId="77777777" w:rsidR="00591B85" w:rsidRDefault="00591B85" w:rsidP="003F6455">
            <w:r>
              <w:t>min_passwd_age</w:t>
            </w:r>
          </w:p>
        </w:tc>
        <w:tc>
          <w:tcPr>
            <w:tcW w:w="1431" w:type="pct"/>
          </w:tcPr>
          <w:p w14:paraId="6664EA86" w14:textId="77777777"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4885F517"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6184819"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C92D1A0"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14:paraId="2780F292"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8E67FDE"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14:paraId="5DC41D4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A4C88C" w14:textId="77777777"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3DE68F6E" w14:textId="7777777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14:paraId="1B37D91C" w14:textId="77777777" w:rsidR="00591B85" w:rsidRDefault="00591B85" w:rsidP="003F6455">
            <w:r>
              <w:lastRenderedPageBreak/>
              <w:t>min_passwd_len</w:t>
            </w:r>
          </w:p>
        </w:tc>
        <w:tc>
          <w:tcPr>
            <w:tcW w:w="1431" w:type="pct"/>
          </w:tcPr>
          <w:p w14:paraId="4890B986" w14:textId="77777777"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14:paraId="732A25EA"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2FD72DA"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02BDDF3"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14:paraId="6DEE9B6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5CD90DE"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14:paraId="6A3B809E"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C223DD" w14:textId="77777777"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14:paraId="6EC89CF5"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51194700" w14:textId="77777777" w:rsidR="00591B85" w:rsidRDefault="00591B85" w:rsidP="003F6455">
            <w:r>
              <w:t>password_hist_len</w:t>
            </w:r>
          </w:p>
        </w:tc>
        <w:tc>
          <w:tcPr>
            <w:tcW w:w="1431" w:type="pct"/>
          </w:tcPr>
          <w:p w14:paraId="51C5B53F"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14:paraId="28C72175"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A5B4AB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B4F0835"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14:paraId="41FAA11C"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03906E" w14:textId="77777777"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14:paraId="4E63F153"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13A4A68" w14:textId="77777777" w:rsidR="00591B85" w:rsidRDefault="00591B85" w:rsidP="003F6455">
            <w:r>
              <w:t>password_complexity</w:t>
            </w:r>
          </w:p>
        </w:tc>
        <w:tc>
          <w:tcPr>
            <w:tcW w:w="1431" w:type="pct"/>
          </w:tcPr>
          <w:p w14:paraId="544544BB" w14:textId="77777777"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14:paraId="006AA8AF"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14:paraId="16D5E086"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61328D5" w14:textId="77777777"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812428A"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14:paraId="7F8F9171"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1CB9463"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14:paraId="3A086904"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FB18A21"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14:paraId="090CFF5D"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2AD5180" w14:textId="77777777"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14:paraId="5E1C769C" w14:textId="77777777"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4FF3A15" w14:textId="77777777"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14:paraId="10DEC3F0" w14:textId="77777777" w:rsidTr="003F6455">
        <w:tc>
          <w:tcPr>
            <w:cnfStyle w:val="001000000000" w:firstRow="0" w:lastRow="0" w:firstColumn="1" w:lastColumn="0" w:oddVBand="0" w:evenVBand="0" w:oddHBand="0" w:evenHBand="0" w:firstRowFirstColumn="0" w:firstRowLastColumn="0" w:lastRowFirstColumn="0" w:lastRowLastColumn="0"/>
            <w:tcW w:w="1086" w:type="pct"/>
          </w:tcPr>
          <w:p w14:paraId="6B2DD1BE" w14:textId="77777777" w:rsidR="00591B85" w:rsidRDefault="00591B85" w:rsidP="003F6455">
            <w:r>
              <w:lastRenderedPageBreak/>
              <w:t>reversible_encryption</w:t>
            </w:r>
          </w:p>
        </w:tc>
        <w:tc>
          <w:tcPr>
            <w:tcW w:w="1431" w:type="pct"/>
          </w:tcPr>
          <w:p w14:paraId="57D468FF" w14:textId="77777777"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14:paraId="0ACCEBF6"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14:paraId="7284F05D"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106223C" w14:textId="77777777"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5C3AC8"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14:paraId="5447BC2F"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F0B3362"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14:paraId="4BBF2E69"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0645CFF" w14:textId="77777777"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14:paraId="255056DD" w14:textId="77777777"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62126EB" w14:textId="77777777"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14:paraId="4D0F9B5D" w14:textId="77777777" w:rsidR="00591B85" w:rsidRDefault="00591B85" w:rsidP="00591B85"/>
    <w:p w14:paraId="6AC81C12" w14:textId="77777777" w:rsidR="00D16A0D" w:rsidRDefault="00D16A0D" w:rsidP="00BE7B76">
      <w:pPr>
        <w:pStyle w:val="Heading2"/>
        <w:numPr>
          <w:ilvl w:val="1"/>
          <w:numId w:val="6"/>
        </w:numPr>
      </w:pPr>
      <w:bookmarkStart w:id="91" w:name="_Toc314686062"/>
      <w:proofErr w:type="gramStart"/>
      <w:r>
        <w:t>win</w:t>
      </w:r>
      <w:proofErr w:type="gramEnd"/>
      <w:r>
        <w:t>-def:lockoutpolicy_test</w:t>
      </w:r>
      <w:bookmarkEnd w:id="91"/>
    </w:p>
    <w:p w14:paraId="19E9BDDA" w14:textId="77777777"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w14:anchorId="0C64AB75">
          <v:shape id="_x0000_i1058" type="#_x0000_t75" style="width:347.9pt;height:180.35pt" o:ole="">
            <v:imagedata r:id="rId80" o:title=""/>
          </v:shape>
          <o:OLEObject Type="Embed" ProgID="Visio.Drawing.11" ShapeID="_x0000_i1058" DrawAspect="Content" ObjectID="_1322040753" r:id="rId81"/>
        </w:object>
      </w:r>
    </w:p>
    <w:p w14:paraId="37250978" w14:textId="77777777" w:rsidR="00D16A0D" w:rsidRPr="009A1DE0" w:rsidRDefault="00D16A0D" w:rsidP="00BE7B76">
      <w:pPr>
        <w:pStyle w:val="Heading3"/>
        <w:numPr>
          <w:ilvl w:val="2"/>
          <w:numId w:val="6"/>
        </w:numPr>
        <w:rPr>
          <w:rStyle w:val="Emphasis"/>
          <w:i w:val="0"/>
        </w:rPr>
      </w:pPr>
      <w:bookmarkStart w:id="92" w:name="_Toc314686063"/>
      <w:commentRangeStart w:id="93"/>
      <w:r w:rsidRPr="009A1DE0">
        <w:rPr>
          <w:rStyle w:val="Emphasis"/>
          <w:i w:val="0"/>
        </w:rPr>
        <w:t>Known Supported Platforms</w:t>
      </w:r>
      <w:commentRangeEnd w:id="93"/>
      <w:r>
        <w:rPr>
          <w:rStyle w:val="CommentReference"/>
          <w:b w:val="0"/>
          <w:bCs w:val="0"/>
        </w:rPr>
        <w:commentReference w:id="93"/>
      </w:r>
      <w:bookmarkEnd w:id="92"/>
    </w:p>
    <w:p w14:paraId="22E9200E" w14:textId="77777777" w:rsidR="00D16A0D" w:rsidRDefault="00D16A0D" w:rsidP="00BE7B76">
      <w:pPr>
        <w:pStyle w:val="ListParagraph"/>
        <w:numPr>
          <w:ilvl w:val="0"/>
          <w:numId w:val="3"/>
        </w:numPr>
      </w:pPr>
      <w:r>
        <w:t>Windows XP</w:t>
      </w:r>
    </w:p>
    <w:p w14:paraId="647F7C4B" w14:textId="77777777" w:rsidR="00D16A0D" w:rsidRDefault="00D16A0D" w:rsidP="00BE7B76">
      <w:pPr>
        <w:pStyle w:val="ListParagraph"/>
        <w:numPr>
          <w:ilvl w:val="0"/>
          <w:numId w:val="3"/>
        </w:numPr>
      </w:pPr>
      <w:r>
        <w:t>Windows Vista</w:t>
      </w:r>
    </w:p>
    <w:p w14:paraId="09D046D4" w14:textId="77777777" w:rsidR="00D16A0D" w:rsidRPr="00CD0931" w:rsidRDefault="00D16A0D" w:rsidP="00BE7B76">
      <w:pPr>
        <w:pStyle w:val="ListParagraph"/>
        <w:numPr>
          <w:ilvl w:val="0"/>
          <w:numId w:val="3"/>
        </w:numPr>
      </w:pPr>
      <w:r>
        <w:t>Windows 7</w:t>
      </w:r>
    </w:p>
    <w:p w14:paraId="1639F6FA" w14:textId="77777777" w:rsidR="00D16A0D" w:rsidRDefault="00D16A0D" w:rsidP="00BE7B76">
      <w:pPr>
        <w:pStyle w:val="Heading2"/>
        <w:numPr>
          <w:ilvl w:val="1"/>
          <w:numId w:val="6"/>
        </w:numPr>
      </w:pPr>
      <w:bookmarkStart w:id="94" w:name="_Toc314686064"/>
      <w:proofErr w:type="gramStart"/>
      <w:r>
        <w:t>win</w:t>
      </w:r>
      <w:proofErr w:type="gramEnd"/>
      <w:r>
        <w:t>-def:lockoutpolicy_object</w:t>
      </w:r>
      <w:bookmarkEnd w:id="94"/>
      <w:r w:rsidDel="00341AB3">
        <w:t xml:space="preserve"> </w:t>
      </w:r>
    </w:p>
    <w:p w14:paraId="48C4A4FE" w14:textId="77777777"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14:paraId="3AFA8BC0" w14:textId="77777777" w:rsidR="00D16A0D" w:rsidRDefault="002B2F43" w:rsidP="00D16A0D">
      <w:r>
        <w:object w:dxaOrig="3060" w:dyaOrig="2247" w14:anchorId="0D125909">
          <v:shape id="_x0000_i1059" type="#_x0000_t75" style="width:156.85pt;height:114.75pt" o:ole="">
            <v:imagedata r:id="rId82" o:title=""/>
          </v:shape>
          <o:OLEObject Type="Embed" ProgID="Visio.Drawing.11" ShapeID="_x0000_i1059" DrawAspect="Content" ObjectID="_1322040754" r:id="rId83"/>
        </w:object>
      </w:r>
    </w:p>
    <w:p w14:paraId="38D018AC" w14:textId="77777777" w:rsidR="00D16A0D" w:rsidRDefault="00D16A0D" w:rsidP="00BE7B76">
      <w:pPr>
        <w:pStyle w:val="Heading2"/>
        <w:numPr>
          <w:ilvl w:val="1"/>
          <w:numId w:val="6"/>
        </w:numPr>
      </w:pPr>
      <w:bookmarkStart w:id="95" w:name="_Toc314686065"/>
      <w:proofErr w:type="gramStart"/>
      <w:r>
        <w:t>win</w:t>
      </w:r>
      <w:proofErr w:type="gramEnd"/>
      <w:r>
        <w:t>-def:</w:t>
      </w:r>
      <w:r w:rsidRPr="00255BAA">
        <w:t xml:space="preserve"> </w:t>
      </w:r>
      <w:r w:rsidR="00D9141E">
        <w:t>lockoutpolicy</w:t>
      </w:r>
      <w:r>
        <w:t>_state</w:t>
      </w:r>
      <w:bookmarkEnd w:id="95"/>
    </w:p>
    <w:p w14:paraId="224F42BF" w14:textId="77777777"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w14:anchorId="13EE6439">
          <v:shape id="_x0000_i1060" type="#_x0000_t75" style="width:211pt;height:161.1pt" o:ole="">
            <v:imagedata r:id="rId84" o:title=""/>
          </v:shape>
          <o:OLEObject Type="Embed" ProgID="Visio.Drawing.11" ShapeID="_x0000_i1060" DrawAspect="Content" ObjectID="_1322040755" r:id="rId85"/>
        </w:object>
      </w:r>
    </w:p>
    <w:p w14:paraId="55C05F12" w14:textId="77777777"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14:paraId="17D7E941"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0C0C88" w14:textId="77777777" w:rsidR="00D16A0D" w:rsidRDefault="00D16A0D" w:rsidP="00BB7865">
            <w:pPr>
              <w:jc w:val="center"/>
              <w:rPr>
                <w:b w:val="0"/>
                <w:bCs w:val="0"/>
              </w:rPr>
            </w:pPr>
            <w:r>
              <w:t>Property</w:t>
            </w:r>
          </w:p>
        </w:tc>
        <w:tc>
          <w:tcPr>
            <w:tcW w:w="1431" w:type="pct"/>
          </w:tcPr>
          <w:p w14:paraId="794992D2"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6928531"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0E0C68DE"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D1FCBBE" w14:textId="77777777"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14:paraId="5C52831C"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11C230D" w14:textId="77777777" w:rsidR="00D16A0D" w:rsidRPr="00DB4D30" w:rsidRDefault="00D9141E" w:rsidP="00BB7865">
            <w:r w:rsidRPr="00DB4D30">
              <w:t>force_logoff</w:t>
            </w:r>
          </w:p>
        </w:tc>
        <w:tc>
          <w:tcPr>
            <w:tcW w:w="1431" w:type="pct"/>
          </w:tcPr>
          <w:p w14:paraId="3F798BA7" w14:textId="77777777"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14:paraId="34EF6F05"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14:paraId="6082D520" w14:textId="77777777"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14:paraId="16372350" w14:textId="77777777"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6"/>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6"/>
            <w:r w:rsidR="00DB4D30" w:rsidRPr="00DB4D30">
              <w:rPr>
                <w:rStyle w:val="CommentReference"/>
                <w:rFonts w:eastAsiaTheme="minorHAnsi"/>
                <w:lang w:bidi="ar-SA"/>
              </w:rPr>
              <w:commentReference w:id="96"/>
            </w:r>
          </w:p>
        </w:tc>
      </w:tr>
      <w:tr w:rsidR="00D16A0D" w:rsidRPr="00E74797" w14:paraId="310BC543"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647CBB36" w14:textId="77777777" w:rsidR="00D16A0D" w:rsidRDefault="00D9141E" w:rsidP="00BB7865">
            <w:r>
              <w:t>lockout_duration</w:t>
            </w:r>
          </w:p>
        </w:tc>
        <w:tc>
          <w:tcPr>
            <w:tcW w:w="1431" w:type="pct"/>
          </w:tcPr>
          <w:p w14:paraId="2026F1FE" w14:textId="77777777"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14:paraId="111E5BEB"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4B8F427" w14:textId="77777777"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67B5555" w14:textId="77777777"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14:paraId="54857D90"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02ED56E" w14:textId="77777777"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3FBEA7D1" w14:textId="77777777"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038C203" w14:textId="77777777"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14:paraId="6C77B2B2" w14:textId="77777777"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70F4D0D" w14:textId="77777777"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14:paraId="72BFECCB"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B9B7781" w14:textId="77777777" w:rsidR="00D9141E" w:rsidRPr="00DC244B" w:rsidRDefault="00D9141E" w:rsidP="00D9141E">
            <w:r w:rsidRPr="00DC244B">
              <w:lastRenderedPageBreak/>
              <w:t>lockout_observation_window</w:t>
            </w:r>
          </w:p>
        </w:tc>
        <w:tc>
          <w:tcPr>
            <w:tcW w:w="1431" w:type="pct"/>
          </w:tcPr>
          <w:p w14:paraId="06445361" w14:textId="77777777"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14:paraId="063F569B"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14:paraId="46EA2BC9" w14:textId="77777777"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14:paraId="209E8FB2" w14:textId="77777777"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14:paraId="7DFB52B0" w14:textId="77777777"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DA01E87" w14:textId="77777777"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14:paraId="0194CF88"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47EC1A16" w14:textId="77777777" w:rsidR="00D9141E" w:rsidRDefault="00D9141E" w:rsidP="00BB7865">
            <w:r>
              <w:t>lockout_threshold</w:t>
            </w:r>
          </w:p>
        </w:tc>
        <w:tc>
          <w:tcPr>
            <w:tcW w:w="1431" w:type="pct"/>
          </w:tcPr>
          <w:p w14:paraId="47B19F06" w14:textId="77777777"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042E8BA4"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8AFB99F" w14:textId="77777777"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870AE3A"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14:paraId="75D8BA03"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6650838"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14:paraId="3CF8FB06"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6C2F53D" w14:textId="77777777"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14:paraId="7046F9C0" w14:textId="77777777"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E83DB9" w14:textId="77777777"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14:paraId="44EA487B" w14:textId="77777777" w:rsidR="00D16A0D" w:rsidRDefault="00D16A0D" w:rsidP="00D16A0D"/>
    <w:p w14:paraId="6AEB79BD" w14:textId="77777777" w:rsidR="00D16A0D" w:rsidRPr="008B05C1" w:rsidRDefault="00D16A0D" w:rsidP="00BE7B76">
      <w:pPr>
        <w:pStyle w:val="Heading2"/>
        <w:numPr>
          <w:ilvl w:val="1"/>
          <w:numId w:val="6"/>
        </w:numPr>
      </w:pPr>
      <w:bookmarkStart w:id="97" w:name="_Toc314686066"/>
      <w:proofErr w:type="gramStart"/>
      <w:r w:rsidRPr="008B05C1">
        <w:t>win</w:t>
      </w:r>
      <w:proofErr w:type="gramEnd"/>
      <w:r w:rsidRPr="008B05C1">
        <w:t>-sc:</w:t>
      </w:r>
      <w:r w:rsidR="0066498E" w:rsidRPr="0066498E">
        <w:t xml:space="preserve"> </w:t>
      </w:r>
      <w:r w:rsidR="0066498E">
        <w:t xml:space="preserve">lockoutpolicy </w:t>
      </w:r>
      <w:r>
        <w:t>_item</w:t>
      </w:r>
      <w:bookmarkEnd w:id="97"/>
    </w:p>
    <w:p w14:paraId="66AA31E8" w14:textId="77777777"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14:paraId="2A498100" w14:textId="77777777" w:rsidR="0066498E" w:rsidRDefault="002B2F43" w:rsidP="0066498E">
      <w:r>
        <w:object w:dxaOrig="4342" w:dyaOrig="2497" w14:anchorId="3B8789CB">
          <v:shape id="_x0000_i1061" type="#_x0000_t75" style="width:3in;height:126.9pt" o:ole="">
            <v:imagedata r:id="rId86" o:title=""/>
          </v:shape>
          <o:OLEObject Type="Embed" ProgID="Visio.Drawing.11" ShapeID="_x0000_i1061" DrawAspect="Content" ObjectID="_1322040756"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14:paraId="32CDDB60" w14:textId="77777777"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0E6B02B" w14:textId="77777777" w:rsidR="0066498E" w:rsidRDefault="0066498E" w:rsidP="00BB7865">
            <w:pPr>
              <w:jc w:val="center"/>
              <w:rPr>
                <w:b w:val="0"/>
                <w:bCs w:val="0"/>
              </w:rPr>
            </w:pPr>
            <w:r>
              <w:t>Property</w:t>
            </w:r>
          </w:p>
        </w:tc>
        <w:tc>
          <w:tcPr>
            <w:tcW w:w="1431" w:type="pct"/>
          </w:tcPr>
          <w:p w14:paraId="0D01534A"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6E5066B"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1B33E3C1"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0B53563" w14:textId="77777777"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14:paraId="376E4030"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E65C57F" w14:textId="77777777" w:rsidR="000E2EDC" w:rsidRPr="000E2EDC" w:rsidRDefault="000E2EDC" w:rsidP="00082A6B">
            <w:r w:rsidRPr="000E2EDC">
              <w:t>force_logoff</w:t>
            </w:r>
          </w:p>
        </w:tc>
        <w:tc>
          <w:tcPr>
            <w:tcW w:w="1431" w:type="pct"/>
          </w:tcPr>
          <w:p w14:paraId="415667E3"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2ADC45A2"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5F682D58"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3AA06C79" w14:textId="77777777"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8"/>
            <w:r w:rsidRPr="00DB4D30">
              <w:rPr>
                <w:rFonts w:cstheme="minorHAnsi"/>
                <w:color w:val="000000"/>
              </w:rPr>
              <w:t>Indicates the amount of time in SECONDS (not MINUTES) that an interactive logon session is allowed to continue.</w:t>
            </w:r>
            <w:commentRangeEnd w:id="98"/>
            <w:r w:rsidRPr="00DB4D30">
              <w:rPr>
                <w:rStyle w:val="CommentReference"/>
                <w:rFonts w:eastAsiaTheme="minorHAnsi"/>
                <w:lang w:bidi="ar-SA"/>
              </w:rPr>
              <w:commentReference w:id="98"/>
            </w:r>
          </w:p>
        </w:tc>
      </w:tr>
      <w:tr w:rsidR="000E2EDC" w:rsidRPr="00E74797" w14:paraId="5365C232"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1BA1504D" w14:textId="77777777" w:rsidR="000E2EDC" w:rsidRDefault="000E2EDC" w:rsidP="00082A6B">
            <w:r>
              <w:t>lockout_duration</w:t>
            </w:r>
          </w:p>
        </w:tc>
        <w:tc>
          <w:tcPr>
            <w:tcW w:w="1431" w:type="pct"/>
          </w:tcPr>
          <w:p w14:paraId="16924BCE" w14:textId="77777777"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0572C94C"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FA12993"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4C4B264"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14:paraId="08FC4C78"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20E5C87"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14:paraId="0C008515"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AFE2889" w14:textId="77777777"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14:paraId="5D7C6C28" w14:textId="7777777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D7DB60" w14:textId="77777777" w:rsidR="000E2EDC" w:rsidRPr="000E2EDC" w:rsidRDefault="000E2EDC" w:rsidP="00082A6B">
            <w:r w:rsidRPr="000E2EDC">
              <w:lastRenderedPageBreak/>
              <w:t>lockout_observation_window</w:t>
            </w:r>
          </w:p>
        </w:tc>
        <w:tc>
          <w:tcPr>
            <w:tcW w:w="1431" w:type="pct"/>
          </w:tcPr>
          <w:p w14:paraId="510791DE"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14:paraId="2A73E0FF"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14:paraId="3A8B5DF8" w14:textId="77777777"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14:paraId="0FA0C9F0" w14:textId="77777777"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14:paraId="266FC3AC" w14:textId="77777777"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B25BE7" w14:textId="77777777"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14:paraId="3D9C493A" w14:textId="77777777" w:rsidTr="00BB7865">
        <w:tc>
          <w:tcPr>
            <w:cnfStyle w:val="001000000000" w:firstRow="0" w:lastRow="0" w:firstColumn="1" w:lastColumn="0" w:oddVBand="0" w:evenVBand="0" w:oddHBand="0" w:evenHBand="0" w:firstRowFirstColumn="0" w:firstRowLastColumn="0" w:lastRowFirstColumn="0" w:lastRowLastColumn="0"/>
            <w:tcW w:w="1086" w:type="pct"/>
          </w:tcPr>
          <w:p w14:paraId="094E2010" w14:textId="77777777" w:rsidR="000E2EDC" w:rsidRDefault="000E2EDC" w:rsidP="00082A6B">
            <w:r>
              <w:t>lockout_threshold</w:t>
            </w:r>
          </w:p>
        </w:tc>
        <w:tc>
          <w:tcPr>
            <w:tcW w:w="1431" w:type="pct"/>
          </w:tcPr>
          <w:p w14:paraId="1530BE03"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14:paraId="09F63569"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56BB916" w14:textId="77777777"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A866D2"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14:paraId="677D5A5B"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F004D9E" w14:textId="77777777"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14:paraId="59AE8A34" w14:textId="77777777"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17F8C4A2" w14:textId="77777777"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14:paraId="2FB20FC3" w14:textId="77777777" w:rsidR="0066498E" w:rsidRDefault="0066498E" w:rsidP="0066498E"/>
    <w:p w14:paraId="5D136F93" w14:textId="77777777" w:rsidR="00D16A0D" w:rsidRDefault="00D16A0D" w:rsidP="00D16A0D"/>
    <w:p w14:paraId="4DAC3C09" w14:textId="77777777" w:rsidR="003F6455" w:rsidRDefault="003F6455" w:rsidP="00BE7B76">
      <w:pPr>
        <w:pStyle w:val="Heading2"/>
        <w:numPr>
          <w:ilvl w:val="1"/>
          <w:numId w:val="6"/>
        </w:numPr>
      </w:pPr>
      <w:bookmarkStart w:id="99" w:name="_Toc314686067"/>
      <w:proofErr w:type="gramStart"/>
      <w:r>
        <w:t>win</w:t>
      </w:r>
      <w:proofErr w:type="gramEnd"/>
      <w:r>
        <w:t>-def:wmi57_test</w:t>
      </w:r>
      <w:bookmarkEnd w:id="99"/>
    </w:p>
    <w:p w14:paraId="6387F2BE" w14:textId="77777777"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w14:anchorId="59BDF53B">
          <v:shape id="_x0000_i1062" type="#_x0000_t75" style="width:330.05pt;height:221pt" o:ole="">
            <v:imagedata r:id="rId88" o:title=""/>
          </v:shape>
          <o:OLEObject Type="Embed" ProgID="Visio.Drawing.11" ShapeID="_x0000_i1062" DrawAspect="Content" ObjectID="_1322040757" r:id="rId89"/>
        </w:object>
      </w:r>
    </w:p>
    <w:p w14:paraId="71785C2E" w14:textId="77777777" w:rsidR="003F6455" w:rsidRPr="009A1DE0" w:rsidRDefault="003F6455" w:rsidP="00BE7B76">
      <w:pPr>
        <w:pStyle w:val="Heading3"/>
        <w:numPr>
          <w:ilvl w:val="2"/>
          <w:numId w:val="6"/>
        </w:numPr>
        <w:rPr>
          <w:rStyle w:val="Emphasis"/>
          <w:i w:val="0"/>
        </w:rPr>
      </w:pPr>
      <w:bookmarkStart w:id="100" w:name="_Toc314686068"/>
      <w:commentRangeStart w:id="101"/>
      <w:r w:rsidRPr="009A1DE0">
        <w:rPr>
          <w:rStyle w:val="Emphasis"/>
          <w:i w:val="0"/>
        </w:rPr>
        <w:t>Known Supported Platforms</w:t>
      </w:r>
      <w:commentRangeEnd w:id="101"/>
      <w:r>
        <w:rPr>
          <w:rStyle w:val="CommentReference"/>
          <w:b w:val="0"/>
          <w:bCs w:val="0"/>
        </w:rPr>
        <w:commentReference w:id="101"/>
      </w:r>
      <w:bookmarkEnd w:id="100"/>
    </w:p>
    <w:p w14:paraId="317545E6" w14:textId="77777777" w:rsidR="003F6455" w:rsidRDefault="003F6455" w:rsidP="00BE7B76">
      <w:pPr>
        <w:pStyle w:val="ListParagraph"/>
        <w:numPr>
          <w:ilvl w:val="0"/>
          <w:numId w:val="3"/>
        </w:numPr>
      </w:pPr>
      <w:r>
        <w:t>Windows XP</w:t>
      </w:r>
    </w:p>
    <w:p w14:paraId="7B0765B0" w14:textId="77777777" w:rsidR="003F6455" w:rsidRDefault="003F6455" w:rsidP="00BE7B76">
      <w:pPr>
        <w:pStyle w:val="ListParagraph"/>
        <w:numPr>
          <w:ilvl w:val="0"/>
          <w:numId w:val="3"/>
        </w:numPr>
      </w:pPr>
      <w:r>
        <w:t>Windows Vista</w:t>
      </w:r>
    </w:p>
    <w:p w14:paraId="65D508AC" w14:textId="77777777" w:rsidR="003F6455" w:rsidRPr="00CD0931" w:rsidRDefault="003F6455" w:rsidP="00BE7B76">
      <w:pPr>
        <w:pStyle w:val="ListParagraph"/>
        <w:numPr>
          <w:ilvl w:val="0"/>
          <w:numId w:val="3"/>
        </w:numPr>
      </w:pPr>
      <w:r>
        <w:t>Windows 7</w:t>
      </w:r>
    </w:p>
    <w:p w14:paraId="38BA9284" w14:textId="77777777" w:rsidR="003F6455" w:rsidRDefault="003F6455" w:rsidP="00BE7B76">
      <w:pPr>
        <w:pStyle w:val="Heading2"/>
        <w:numPr>
          <w:ilvl w:val="1"/>
          <w:numId w:val="6"/>
        </w:numPr>
      </w:pPr>
      <w:bookmarkStart w:id="102" w:name="_Toc314686069"/>
      <w:proofErr w:type="gramStart"/>
      <w:r>
        <w:t>win</w:t>
      </w:r>
      <w:proofErr w:type="gramEnd"/>
      <w:r>
        <w:t>-def:wmi57_object</w:t>
      </w:r>
      <w:bookmarkEnd w:id="102"/>
      <w:r w:rsidDel="00341AB3">
        <w:t xml:space="preserve"> </w:t>
      </w:r>
    </w:p>
    <w:p w14:paraId="6893983C" w14:textId="77777777"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14:paraId="01441E2D" w14:textId="77777777" w:rsidR="003F6455" w:rsidRDefault="00220688" w:rsidP="003F6455">
      <w:r>
        <w:object w:dxaOrig="5474" w:dyaOrig="4046" w14:anchorId="6775B305">
          <v:shape id="_x0000_i1063" type="#_x0000_t75" style="width:275.9pt;height:203.15pt" o:ole="">
            <v:imagedata r:id="rId90" o:title=""/>
          </v:shape>
          <o:OLEObject Type="Embed" ProgID="Visio.Drawing.11" ShapeID="_x0000_i1063" DrawAspect="Content" ObjectID="_1322040758"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14:paraId="52FAE933" w14:textId="77777777"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2D4658CD" w14:textId="77777777" w:rsidR="003F6455" w:rsidRDefault="003F6455" w:rsidP="003F6455">
            <w:pPr>
              <w:jc w:val="center"/>
              <w:rPr>
                <w:b w:val="0"/>
                <w:bCs w:val="0"/>
              </w:rPr>
            </w:pPr>
            <w:r>
              <w:t>Property</w:t>
            </w:r>
          </w:p>
        </w:tc>
        <w:tc>
          <w:tcPr>
            <w:tcW w:w="1662" w:type="pct"/>
          </w:tcPr>
          <w:p w14:paraId="7EC969A4"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FE6B4A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20AC198C"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055CC4EA"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14:paraId="07693D21" w14:textId="77777777"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7ED11919" w14:textId="77777777" w:rsidR="003F6455" w:rsidRDefault="003F6455" w:rsidP="003F6455">
            <w:r>
              <w:t>set</w:t>
            </w:r>
          </w:p>
        </w:tc>
        <w:tc>
          <w:tcPr>
            <w:tcW w:w="1662" w:type="pct"/>
          </w:tcPr>
          <w:p w14:paraId="36BCD08A"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04990CBD"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7E8A5086"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1B4028C8" w14:textId="77777777"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14:paraId="4225224E"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6B5ABE81" w14:textId="77777777" w:rsidR="003F6455" w:rsidRPr="009676C4" w:rsidRDefault="003F6455" w:rsidP="003F6455">
            <w:r>
              <w:t>namespace</w:t>
            </w:r>
          </w:p>
        </w:tc>
        <w:tc>
          <w:tcPr>
            <w:tcW w:w="1662" w:type="pct"/>
          </w:tcPr>
          <w:p w14:paraId="134B3874"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47C168AC" w14:textId="77777777"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61D9609B"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6B5BF724" w14:textId="77777777"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14:paraId="7D127942" w14:textId="7777777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25A1D87D" w14:textId="77777777" w:rsidR="003F6455" w:rsidRDefault="003F6455" w:rsidP="003F6455">
            <w:r>
              <w:t>wql</w:t>
            </w:r>
          </w:p>
        </w:tc>
        <w:tc>
          <w:tcPr>
            <w:tcW w:w="1662" w:type="pct"/>
          </w:tcPr>
          <w:p w14:paraId="4CFAF832" w14:textId="77777777"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53106643"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372FF8D9" w14:textId="77777777"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66A74DF" w14:textId="77777777"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14:paraId="5A739EBA" w14:textId="77777777" w:rsidTr="003F6455">
        <w:tc>
          <w:tcPr>
            <w:cnfStyle w:val="001000000000" w:firstRow="0" w:lastRow="0" w:firstColumn="1" w:lastColumn="0" w:oddVBand="0" w:evenVBand="0" w:oddHBand="0" w:evenHBand="0" w:firstRowFirstColumn="0" w:firstRowLastColumn="0" w:lastRowFirstColumn="0" w:lastRowLastColumn="0"/>
            <w:tcW w:w="728" w:type="pct"/>
          </w:tcPr>
          <w:p w14:paraId="48C2C88B" w14:textId="77777777" w:rsidR="003F6455" w:rsidRDefault="003F6455" w:rsidP="003F6455">
            <w:r>
              <w:t>filter</w:t>
            </w:r>
          </w:p>
        </w:tc>
        <w:tc>
          <w:tcPr>
            <w:tcW w:w="1662" w:type="pct"/>
          </w:tcPr>
          <w:p w14:paraId="7394682A"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1F6D1423" w14:textId="77777777"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36AA4660"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3D5AAB8A" w14:textId="77777777"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209D3E5B" w14:textId="77777777" w:rsidR="003F6455" w:rsidRDefault="003F6455" w:rsidP="003F6455"/>
    <w:p w14:paraId="4B6DFB68" w14:textId="77777777" w:rsidR="003F6455" w:rsidRDefault="003F6455" w:rsidP="00BE7B76">
      <w:pPr>
        <w:pStyle w:val="Heading2"/>
        <w:numPr>
          <w:ilvl w:val="1"/>
          <w:numId w:val="6"/>
        </w:numPr>
      </w:pPr>
      <w:bookmarkStart w:id="103" w:name="_Toc314686070"/>
      <w:proofErr w:type="gramStart"/>
      <w:r>
        <w:t>win</w:t>
      </w:r>
      <w:proofErr w:type="gramEnd"/>
      <w:r>
        <w:t>-def:</w:t>
      </w:r>
      <w:r w:rsidRPr="00255BAA">
        <w:t xml:space="preserve"> wmi57</w:t>
      </w:r>
      <w:r>
        <w:t>_state</w:t>
      </w:r>
      <w:bookmarkEnd w:id="103"/>
    </w:p>
    <w:p w14:paraId="55529028" w14:textId="77777777"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14:paraId="5B714464" w14:textId="77777777" w:rsidR="003F6455" w:rsidRDefault="00220688" w:rsidP="003F6455">
      <w:r>
        <w:object w:dxaOrig="3705" w:dyaOrig="3205" w14:anchorId="2961B7CF">
          <v:shape id="_x0000_i1064" type="#_x0000_t75" style="width:186.05pt;height:159.7pt" o:ole="">
            <v:imagedata r:id="rId92" o:title=""/>
          </v:shape>
          <o:OLEObject Type="Embed" ProgID="Visio.Drawing.11" ShapeID="_x0000_i1064" DrawAspect="Content" ObjectID="_1322040759" r:id="rId93"/>
        </w:object>
      </w:r>
    </w:p>
    <w:p w14:paraId="2359A5D1" w14:textId="77777777"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14:paraId="55146F83"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13B1592" w14:textId="77777777" w:rsidR="003F6455" w:rsidRDefault="003F6455" w:rsidP="003F6455">
            <w:pPr>
              <w:jc w:val="center"/>
              <w:rPr>
                <w:b w:val="0"/>
                <w:bCs w:val="0"/>
              </w:rPr>
            </w:pPr>
            <w:r>
              <w:t>Property</w:t>
            </w:r>
          </w:p>
        </w:tc>
        <w:tc>
          <w:tcPr>
            <w:tcW w:w="1367" w:type="pct"/>
          </w:tcPr>
          <w:p w14:paraId="12B7694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14:paraId="214F2143"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3BBD7F6"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858E34B"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14:paraId="70D2B893"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C06E86F" w14:textId="77777777" w:rsidR="008A6A09" w:rsidRPr="009676C4" w:rsidRDefault="008A6A09" w:rsidP="003F6455">
            <w:r>
              <w:t>namespace</w:t>
            </w:r>
          </w:p>
        </w:tc>
        <w:tc>
          <w:tcPr>
            <w:tcW w:w="1367" w:type="pct"/>
          </w:tcPr>
          <w:p w14:paraId="000F96C3" w14:textId="77777777"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14:paraId="71175F4C"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14:paraId="28AFEA1D" w14:textId="77777777"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FB51341" w14:textId="77777777"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0B091B5" w14:textId="77777777"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14:paraId="301F633C"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5EFFC7DA" w14:textId="77777777" w:rsidR="008A6A09" w:rsidRDefault="008A6A09" w:rsidP="003F6455">
            <w:r>
              <w:t>wql</w:t>
            </w:r>
          </w:p>
        </w:tc>
        <w:tc>
          <w:tcPr>
            <w:tcW w:w="1367" w:type="pct"/>
          </w:tcPr>
          <w:p w14:paraId="15A2D821" w14:textId="77777777"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14:paraId="234A2CFA" w14:textId="77777777"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14:paraId="6FAC3521"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14:paraId="3C7F29AD" w14:textId="77777777"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56EA0E5" w14:textId="77777777"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14:paraId="5D2C35A0"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F2EB9F5" w14:textId="77777777" w:rsidR="003F6455" w:rsidRDefault="003F6455" w:rsidP="003F6455">
            <w:r>
              <w:lastRenderedPageBreak/>
              <w:t>result</w:t>
            </w:r>
          </w:p>
        </w:tc>
        <w:tc>
          <w:tcPr>
            <w:tcW w:w="1367" w:type="pct"/>
          </w:tcPr>
          <w:p w14:paraId="7EA0B894" w14:textId="77777777"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14:paraId="76D5F807"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14:paraId="099924E6"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532944E0" w14:textId="77777777"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1441D7D" w14:textId="77777777"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041226A7" w14:textId="77777777" w:rsidR="003F6455" w:rsidRDefault="003F6455" w:rsidP="003F6455"/>
    <w:p w14:paraId="47617AE2" w14:textId="77777777" w:rsidR="003F6455" w:rsidRPr="008B05C1" w:rsidRDefault="003F6455" w:rsidP="00BE7B76">
      <w:pPr>
        <w:pStyle w:val="Heading2"/>
        <w:numPr>
          <w:ilvl w:val="1"/>
          <w:numId w:val="6"/>
        </w:numPr>
      </w:pPr>
      <w:bookmarkStart w:id="104" w:name="_Toc314686071"/>
      <w:proofErr w:type="gramStart"/>
      <w:r w:rsidRPr="008B05C1">
        <w:t>win</w:t>
      </w:r>
      <w:proofErr w:type="gramEnd"/>
      <w:r w:rsidRPr="008B05C1">
        <w:t>-sc:</w:t>
      </w:r>
      <w:r w:rsidR="00C62EEF">
        <w:t>wmi</w:t>
      </w:r>
      <w:r>
        <w:t>57_item</w:t>
      </w:r>
      <w:bookmarkEnd w:id="104"/>
    </w:p>
    <w:p w14:paraId="01B3FC02" w14:textId="77777777"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70D78C46" w14:textId="77777777" w:rsidR="003F6455" w:rsidRDefault="00220688" w:rsidP="003F6455">
      <w:r>
        <w:object w:dxaOrig="3430" w:dyaOrig="2305" w14:anchorId="24D556BE">
          <v:shape id="_x0000_i1065" type="#_x0000_t75" style="width:168.25pt;height:114.75pt" o:ole="">
            <v:imagedata r:id="rId94" o:title=""/>
          </v:shape>
          <o:OLEObject Type="Embed" ProgID="Visio.Drawing.11" ShapeID="_x0000_i1065" DrawAspect="Content" ObjectID="_1322040760" r:id="rId95"/>
        </w:object>
      </w:r>
    </w:p>
    <w:p w14:paraId="182D5870" w14:textId="77777777"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14:paraId="19DB0CC4"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EA68699" w14:textId="77777777" w:rsidR="003F6455" w:rsidRDefault="003F6455" w:rsidP="003F6455">
            <w:pPr>
              <w:jc w:val="center"/>
              <w:rPr>
                <w:b w:val="0"/>
                <w:bCs w:val="0"/>
              </w:rPr>
            </w:pPr>
            <w:r>
              <w:t>Property</w:t>
            </w:r>
          </w:p>
        </w:tc>
        <w:tc>
          <w:tcPr>
            <w:tcW w:w="1508" w:type="pct"/>
          </w:tcPr>
          <w:p w14:paraId="7586611D"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3F4884F4"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5C216260"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7C7DFA2" w14:textId="77777777"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14:paraId="3760A545"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385768D" w14:textId="77777777" w:rsidR="00D80B1F" w:rsidRPr="009676C4" w:rsidRDefault="00D80B1F" w:rsidP="003F6455">
            <w:r>
              <w:t>namespace</w:t>
            </w:r>
          </w:p>
        </w:tc>
        <w:tc>
          <w:tcPr>
            <w:tcW w:w="1508" w:type="pct"/>
          </w:tcPr>
          <w:p w14:paraId="3221AD4E"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51025803" w14:textId="77777777"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1F73A4A" w14:textId="77777777"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484027F" w14:textId="77777777"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14:paraId="71EC76CF"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11B10775" w14:textId="77777777" w:rsidR="00D80B1F" w:rsidRDefault="00D80B1F" w:rsidP="003F6455">
            <w:r>
              <w:t>wql</w:t>
            </w:r>
          </w:p>
        </w:tc>
        <w:tc>
          <w:tcPr>
            <w:tcW w:w="1508" w:type="pct"/>
          </w:tcPr>
          <w:p w14:paraId="4F77E09B" w14:textId="77777777"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44F070A0"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71D8D8E" w14:textId="77777777"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3CC5BDA" w14:textId="77777777"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14:paraId="4FA5A922"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796E162" w14:textId="77777777" w:rsidR="00D80B1F" w:rsidRDefault="00D80B1F" w:rsidP="003F6455">
            <w:r>
              <w:lastRenderedPageBreak/>
              <w:t>result</w:t>
            </w:r>
          </w:p>
        </w:tc>
        <w:tc>
          <w:tcPr>
            <w:tcW w:w="1508" w:type="pct"/>
          </w:tcPr>
          <w:p w14:paraId="12511B96" w14:textId="77777777"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14:paraId="4C9BF8B2"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14:paraId="16A0AF24"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2D6BAFD4" w14:textId="77777777"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74510E4" w14:textId="77777777"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14:paraId="215660EF" w14:textId="77777777" w:rsidR="003F6455" w:rsidRDefault="003F6455" w:rsidP="003F6455"/>
    <w:p w14:paraId="09D173AA" w14:textId="77777777" w:rsidR="003F6455" w:rsidRDefault="003F6455" w:rsidP="003F6455"/>
    <w:p w14:paraId="434EF522" w14:textId="77777777" w:rsidR="003F6455" w:rsidRDefault="003F6455" w:rsidP="003F6455"/>
    <w:p w14:paraId="471EF1EB" w14:textId="77777777" w:rsidR="003F6455" w:rsidRDefault="003F6455" w:rsidP="003F6455"/>
    <w:p w14:paraId="093392AD" w14:textId="77777777" w:rsidR="003F6455" w:rsidRDefault="003F6455" w:rsidP="003F6455"/>
    <w:p w14:paraId="1A8EA335" w14:textId="77777777" w:rsidR="003F6455" w:rsidRDefault="003F6455" w:rsidP="003F6455"/>
    <w:p w14:paraId="6D17F01C" w14:textId="77777777" w:rsidR="003F6455" w:rsidRDefault="003F6455" w:rsidP="003F6455"/>
    <w:p w14:paraId="4A63436E" w14:textId="77777777" w:rsidR="003F6455" w:rsidRDefault="003F6455" w:rsidP="003F6455"/>
    <w:p w14:paraId="5D1EA41B" w14:textId="77777777" w:rsidR="005551FD" w:rsidRPr="00082A6B" w:rsidRDefault="005551FD" w:rsidP="00BE7B76">
      <w:pPr>
        <w:pStyle w:val="Heading2"/>
        <w:numPr>
          <w:ilvl w:val="1"/>
          <w:numId w:val="6"/>
        </w:numPr>
      </w:pPr>
      <w:bookmarkStart w:id="105" w:name="_Toc314686072"/>
      <w:proofErr w:type="gramStart"/>
      <w:r w:rsidRPr="00082A6B">
        <w:t>win</w:t>
      </w:r>
      <w:proofErr w:type="gramEnd"/>
      <w:r w:rsidRPr="00082A6B">
        <w:t>-def:sid_test</w:t>
      </w:r>
      <w:bookmarkEnd w:id="105"/>
    </w:p>
    <w:p w14:paraId="7B8A9525" w14:textId="77777777"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14:paraId="0E889784" w14:textId="77777777" w:rsidR="005551FD" w:rsidRDefault="005551FD" w:rsidP="005551FD">
      <w:r>
        <w:object w:dxaOrig="6587" w:dyaOrig="3957" w14:anchorId="276D88FF">
          <v:shape id="_x0000_i1066" type="#_x0000_t75" style="width:330.75pt;height:198.9pt" o:ole="">
            <v:imagedata r:id="rId96" o:title=""/>
          </v:shape>
          <o:OLEObject Type="Embed" ProgID="Visio.Drawing.11" ShapeID="_x0000_i1066" DrawAspect="Content" ObjectID="_1322040761" r:id="rId97"/>
        </w:object>
      </w:r>
    </w:p>
    <w:p w14:paraId="29296C29" w14:textId="77777777" w:rsidR="005551FD" w:rsidRDefault="005551FD" w:rsidP="00BE7B76">
      <w:pPr>
        <w:pStyle w:val="Heading3"/>
        <w:numPr>
          <w:ilvl w:val="2"/>
          <w:numId w:val="6"/>
        </w:numPr>
        <w:rPr>
          <w:rStyle w:val="Emphasis"/>
          <w:i w:val="0"/>
        </w:rPr>
      </w:pPr>
      <w:bookmarkStart w:id="106" w:name="_Toc314686073"/>
      <w:r w:rsidRPr="00143ED0">
        <w:rPr>
          <w:rStyle w:val="Emphasis"/>
          <w:i w:val="0"/>
        </w:rPr>
        <w:t xml:space="preserve">Known </w:t>
      </w:r>
      <w:r>
        <w:rPr>
          <w:rStyle w:val="Emphasis"/>
          <w:i w:val="0"/>
        </w:rPr>
        <w:t>Supported Platforms</w:t>
      </w:r>
      <w:bookmarkEnd w:id="106"/>
    </w:p>
    <w:p w14:paraId="35272621" w14:textId="77777777" w:rsidR="005551FD" w:rsidRDefault="005551FD" w:rsidP="00BE7B76">
      <w:pPr>
        <w:pStyle w:val="ListParagraph"/>
        <w:numPr>
          <w:ilvl w:val="0"/>
          <w:numId w:val="3"/>
        </w:numPr>
      </w:pPr>
      <w:r>
        <w:t>Windows XP</w:t>
      </w:r>
    </w:p>
    <w:p w14:paraId="39EE9389" w14:textId="77777777" w:rsidR="005551FD" w:rsidRDefault="005551FD" w:rsidP="00BE7B76">
      <w:pPr>
        <w:pStyle w:val="ListParagraph"/>
        <w:numPr>
          <w:ilvl w:val="0"/>
          <w:numId w:val="3"/>
        </w:numPr>
      </w:pPr>
      <w:r>
        <w:t>Windows Vista</w:t>
      </w:r>
    </w:p>
    <w:p w14:paraId="109EB68E" w14:textId="77777777" w:rsidR="005551FD" w:rsidRPr="00CD0931" w:rsidRDefault="005551FD" w:rsidP="00BE7B76">
      <w:pPr>
        <w:pStyle w:val="ListParagraph"/>
        <w:numPr>
          <w:ilvl w:val="0"/>
          <w:numId w:val="3"/>
        </w:numPr>
      </w:pPr>
      <w:r>
        <w:t>Windows 7</w:t>
      </w:r>
    </w:p>
    <w:p w14:paraId="33CE1983" w14:textId="77777777" w:rsidR="005551FD" w:rsidRDefault="005551FD" w:rsidP="00BE7B76">
      <w:pPr>
        <w:pStyle w:val="Heading2"/>
        <w:numPr>
          <w:ilvl w:val="1"/>
          <w:numId w:val="6"/>
        </w:numPr>
      </w:pPr>
      <w:bookmarkStart w:id="107" w:name="_Toc314686074"/>
      <w:proofErr w:type="gramStart"/>
      <w:r>
        <w:t>win</w:t>
      </w:r>
      <w:proofErr w:type="gramEnd"/>
      <w:r>
        <w:t>-def:</w:t>
      </w:r>
      <w:r w:rsidRPr="00002E88">
        <w:t>sid</w:t>
      </w:r>
      <w:r>
        <w:t>_object</w:t>
      </w:r>
      <w:bookmarkEnd w:id="107"/>
      <w:r w:rsidDel="00341AB3">
        <w:t xml:space="preserve"> </w:t>
      </w:r>
    </w:p>
    <w:p w14:paraId="04B58BB6" w14:textId="77777777"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14:paraId="43BD85C8" w14:textId="77777777" w:rsidR="005551FD" w:rsidRDefault="005551FD" w:rsidP="005551FD">
      <w:r>
        <w:object w:dxaOrig="6614" w:dyaOrig="5189" w14:anchorId="302D6D8A">
          <v:shape id="_x0000_i1067" type="#_x0000_t75" style="width:330.75pt;height:258.75pt" o:ole="">
            <v:imagedata r:id="rId98" o:title=""/>
          </v:shape>
          <o:OLEObject Type="Embed" ProgID="Visio.Drawing.11" ShapeID="_x0000_i1067" DrawAspect="Content" ObjectID="_1322040762" r:id="rId99"/>
        </w:object>
      </w:r>
    </w:p>
    <w:p w14:paraId="58C21A21"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14:paraId="0DBF463C"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97140FA" w14:textId="77777777" w:rsidR="005551FD" w:rsidRDefault="005551FD" w:rsidP="005551FD">
            <w:pPr>
              <w:jc w:val="center"/>
              <w:rPr>
                <w:b w:val="0"/>
                <w:bCs w:val="0"/>
              </w:rPr>
            </w:pPr>
            <w:r>
              <w:t>Property</w:t>
            </w:r>
          </w:p>
        </w:tc>
        <w:tc>
          <w:tcPr>
            <w:tcW w:w="1090" w:type="pct"/>
          </w:tcPr>
          <w:p w14:paraId="78D67A4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571CFBBC"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0DF2395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208E4A26"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1E030C10"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7DF628A3" w14:textId="77777777" w:rsidR="005551FD" w:rsidRDefault="005551FD" w:rsidP="005551FD">
            <w:r>
              <w:t>set</w:t>
            </w:r>
          </w:p>
        </w:tc>
        <w:tc>
          <w:tcPr>
            <w:tcW w:w="1090" w:type="pct"/>
          </w:tcPr>
          <w:p w14:paraId="6781E1E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7CC57D3D"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3F62912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4368940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14:paraId="3988AF57"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75F27489" w14:textId="77777777" w:rsidR="005551FD" w:rsidRDefault="005551FD" w:rsidP="005551FD">
            <w:r>
              <w:t>behavior</w:t>
            </w:r>
          </w:p>
        </w:tc>
        <w:tc>
          <w:tcPr>
            <w:tcW w:w="1090" w:type="pct"/>
          </w:tcPr>
          <w:p w14:paraId="716DAAD8"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14:paraId="1740231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128E3419"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74714C4A"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14:paraId="02A45B57"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4BBB6B34" w14:textId="77777777" w:rsidR="005551FD" w:rsidRPr="009676C4" w:rsidRDefault="005551FD" w:rsidP="005551FD">
            <w:r>
              <w:t>trustee_name</w:t>
            </w:r>
          </w:p>
        </w:tc>
        <w:tc>
          <w:tcPr>
            <w:tcW w:w="1090" w:type="pct"/>
          </w:tcPr>
          <w:p w14:paraId="700C987B"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2E42AAC9"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14:paraId="4E9E9D7C" w14:textId="77777777"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14:paraId="360C8E4A" w14:textId="77777777"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14:paraId="1ABB8A79"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27BBF26A"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04F97A9" w14:textId="77777777"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14:paraId="387A0F5A" w14:textId="77777777"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DABCB55" w14:textId="77777777"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14:paraId="2301B141"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7650DBD0" w14:textId="77777777" w:rsidR="005551FD" w:rsidRDefault="005551FD" w:rsidP="005551FD">
            <w:r>
              <w:lastRenderedPageBreak/>
              <w:t>filter</w:t>
            </w:r>
          </w:p>
        </w:tc>
        <w:tc>
          <w:tcPr>
            <w:tcW w:w="1090" w:type="pct"/>
          </w:tcPr>
          <w:p w14:paraId="170DB826"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045E3E7C"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2E8FC2C3"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5C2F70A7"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2F9C463" w14:textId="77777777" w:rsidR="005551FD" w:rsidRDefault="005551FD" w:rsidP="005551FD"/>
    <w:p w14:paraId="12EFBF2B" w14:textId="77777777" w:rsidR="005551FD" w:rsidRDefault="005551FD" w:rsidP="00BE7B76">
      <w:pPr>
        <w:pStyle w:val="Heading2"/>
        <w:numPr>
          <w:ilvl w:val="1"/>
          <w:numId w:val="6"/>
        </w:numPr>
      </w:pPr>
      <w:bookmarkStart w:id="108" w:name="_Toc314686075"/>
      <w:proofErr w:type="gramStart"/>
      <w:r>
        <w:t>win</w:t>
      </w:r>
      <w:proofErr w:type="gramEnd"/>
      <w:r>
        <w:t>-def:SidBehaviors</w:t>
      </w:r>
      <w:bookmarkEnd w:id="108"/>
    </w:p>
    <w:p w14:paraId="128586C0" w14:textId="77777777"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14:paraId="55BA9BD5" w14:textId="77777777"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78F3B15"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3CDA6B79"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2259C871"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696B5577"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14:paraId="57362EC4" w14:textId="77777777"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72F91FE7" w14:textId="77777777" w:rsidR="005551FD" w:rsidRPr="00BA65C7" w:rsidRDefault="005551FD" w:rsidP="005551FD">
            <w:pPr>
              <w:rPr>
                <w:rFonts w:cstheme="minorHAnsi"/>
              </w:rPr>
            </w:pPr>
            <w:r>
              <w:rPr>
                <w:rFonts w:cstheme="minorHAnsi"/>
              </w:rPr>
              <w:t>include_group</w:t>
            </w:r>
          </w:p>
        </w:tc>
        <w:tc>
          <w:tcPr>
            <w:tcW w:w="463" w:type="pct"/>
          </w:tcPr>
          <w:p w14:paraId="5A49E5D7" w14:textId="77777777"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14:paraId="60034BEF" w14:textId="77777777"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79850010"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E6069C2"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53C632BC"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7595287E"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63F4D93"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758FFE81"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r>
              <w:rPr>
                <w:rFonts w:cstheme="minorHAnsi"/>
                <w:i/>
                <w:color w:val="000000"/>
                <w:sz w:val="24"/>
                <w:szCs w:val="24"/>
              </w:rPr>
              <w:t>'</w:t>
            </w:r>
            <w:proofErr w:type="gramEnd"/>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30238FAE"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F4BC094" w14:textId="77777777"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r>
              <w:rPr>
                <w:rFonts w:cstheme="minorHAnsi"/>
                <w:i/>
                <w:color w:val="000000"/>
                <w:sz w:val="24"/>
                <w:szCs w:val="24"/>
              </w:rPr>
              <w:t>'</w:t>
            </w:r>
            <w:proofErr w:type="gramEnd"/>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7827DAB5" w14:textId="77777777"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2BFE5601" w14:textId="77777777"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14:paraId="7C582EB2" w14:textId="77777777" w:rsidTr="00775624">
        <w:tc>
          <w:tcPr>
            <w:cnfStyle w:val="001000000000" w:firstRow="0" w:lastRow="0" w:firstColumn="1" w:lastColumn="0" w:oddVBand="0" w:evenVBand="0" w:oddHBand="0" w:evenHBand="0" w:firstRowFirstColumn="0" w:firstRowLastColumn="0" w:lastRowFirstColumn="0" w:lastRowLastColumn="0"/>
            <w:tcW w:w="1174" w:type="pct"/>
          </w:tcPr>
          <w:p w14:paraId="54ACFD34" w14:textId="77777777" w:rsidR="005551FD" w:rsidRPr="00BA65C7" w:rsidRDefault="005551FD" w:rsidP="005551FD">
            <w:pPr>
              <w:rPr>
                <w:rFonts w:cstheme="minorHAnsi"/>
              </w:rPr>
            </w:pPr>
            <w:r>
              <w:rPr>
                <w:rFonts w:cstheme="minorHAnsi"/>
              </w:rPr>
              <w:lastRenderedPageBreak/>
              <w:t>resolve_group</w:t>
            </w:r>
          </w:p>
        </w:tc>
        <w:tc>
          <w:tcPr>
            <w:tcW w:w="463" w:type="pct"/>
          </w:tcPr>
          <w:p w14:paraId="0B7A923B" w14:textId="77777777"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14:paraId="784888D8"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11B6B524"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294FE47F"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78FD9B60"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343E9767"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043290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0B8AC160"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52937B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14:paraId="794A8DDD"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3C314E3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r>
              <w:rPr>
                <w:rFonts w:cstheme="minorHAnsi"/>
                <w:i/>
                <w:color w:val="000000"/>
                <w:sz w:val="24"/>
                <w:szCs w:val="24"/>
              </w:rPr>
              <w:t>'</w:t>
            </w:r>
            <w:proofErr w:type="gramEnd"/>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4A91B831"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3541C72" w14:textId="77777777"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5CD429CA" w14:textId="77777777"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52540532" w14:textId="77777777"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5E045334" w14:textId="77777777" w:rsidR="005551FD" w:rsidRDefault="005551FD" w:rsidP="005551FD"/>
    <w:p w14:paraId="66F8EB7F" w14:textId="77777777" w:rsidR="005551FD" w:rsidRDefault="005551FD" w:rsidP="00BE7B76">
      <w:pPr>
        <w:pStyle w:val="Heading2"/>
        <w:numPr>
          <w:ilvl w:val="1"/>
          <w:numId w:val="6"/>
        </w:numPr>
      </w:pPr>
      <w:r>
        <w:t xml:space="preserve"> </w:t>
      </w:r>
      <w:bookmarkStart w:id="109" w:name="_Toc314686076"/>
      <w:proofErr w:type="gramStart"/>
      <w:r>
        <w:t>win</w:t>
      </w:r>
      <w:proofErr w:type="gramEnd"/>
      <w:r>
        <w:t>-def:sid_state</w:t>
      </w:r>
      <w:bookmarkEnd w:id="109"/>
    </w:p>
    <w:p w14:paraId="766F5FC5" w14:textId="77777777"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14:paraId="29B9F357" w14:textId="77777777" w:rsidR="005551FD" w:rsidRDefault="005551FD" w:rsidP="005551FD">
      <w:r>
        <w:object w:dxaOrig="3705" w:dyaOrig="3637" w14:anchorId="59D004DF">
          <v:shape id="_x0000_i1068" type="#_x0000_t75" style="width:186.05pt;height:180.35pt" o:ole="">
            <v:imagedata r:id="rId100" o:title=""/>
          </v:shape>
          <o:OLEObject Type="Embed" ProgID="Visio.Drawing.11" ShapeID="_x0000_i1068" DrawAspect="Content" ObjectID="_1322040763" r:id="rId101"/>
        </w:object>
      </w:r>
    </w:p>
    <w:p w14:paraId="5DB9244D" w14:textId="77777777"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3DF940B7"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B273B1" w14:textId="77777777" w:rsidR="005551FD" w:rsidRDefault="005551FD" w:rsidP="005551FD">
            <w:pPr>
              <w:jc w:val="center"/>
              <w:rPr>
                <w:b w:val="0"/>
                <w:bCs w:val="0"/>
              </w:rPr>
            </w:pPr>
            <w:r>
              <w:t>Property</w:t>
            </w:r>
          </w:p>
        </w:tc>
        <w:tc>
          <w:tcPr>
            <w:tcW w:w="1431" w:type="pct"/>
          </w:tcPr>
          <w:p w14:paraId="330D1F59"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9786F34"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C4ED78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7AE8A3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14:paraId="1AE97DFE"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E347311" w14:textId="77777777" w:rsidR="005551FD" w:rsidRDefault="005551FD" w:rsidP="005551FD">
            <w:r>
              <w:t>trustee_name</w:t>
            </w:r>
          </w:p>
        </w:tc>
        <w:tc>
          <w:tcPr>
            <w:tcW w:w="1431" w:type="pct"/>
          </w:tcPr>
          <w:p w14:paraId="5D2F0AB2"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70BA3F5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41D6717"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08BFE2"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B63BD5"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4B224873"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D423718" w14:textId="77777777"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14:paraId="70489352" w14:textId="77777777"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489784" w14:textId="77777777"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14:paraId="361A9D92"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0A93475A" w14:textId="77777777" w:rsidR="005551FD" w:rsidRDefault="005551FD" w:rsidP="005551FD">
            <w:r>
              <w:lastRenderedPageBreak/>
              <w:t>trustee_sid</w:t>
            </w:r>
          </w:p>
        </w:tc>
        <w:tc>
          <w:tcPr>
            <w:tcW w:w="1431" w:type="pct"/>
          </w:tcPr>
          <w:p w14:paraId="4F250583" w14:textId="77777777"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14:paraId="5A5146CF"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7B165354"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287BF72"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CC82AB1" w14:textId="77777777"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14:paraId="756C620C"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1BB8A4" w14:textId="77777777" w:rsidR="005551FD" w:rsidRDefault="005551FD" w:rsidP="005551FD">
            <w:r>
              <w:t>trustee_domain</w:t>
            </w:r>
          </w:p>
        </w:tc>
        <w:tc>
          <w:tcPr>
            <w:tcW w:w="1431" w:type="pct"/>
          </w:tcPr>
          <w:p w14:paraId="608733CF"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14:paraId="3DDB69EF"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57BD895"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1B308F0B"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0EC5457" w14:textId="77777777"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59FA5B65" w14:textId="77777777" w:rsidR="005551FD" w:rsidRDefault="005551FD" w:rsidP="005551FD"/>
    <w:p w14:paraId="74912767" w14:textId="77777777" w:rsidR="005551FD" w:rsidRPr="008B05C1" w:rsidRDefault="005551FD" w:rsidP="00BE7B76">
      <w:pPr>
        <w:pStyle w:val="Heading2"/>
        <w:numPr>
          <w:ilvl w:val="1"/>
          <w:numId w:val="6"/>
        </w:numPr>
      </w:pPr>
      <w:bookmarkStart w:id="110" w:name="_Toc314686077"/>
      <w:proofErr w:type="gramStart"/>
      <w:r w:rsidRPr="008B05C1">
        <w:t>win</w:t>
      </w:r>
      <w:proofErr w:type="gramEnd"/>
      <w:r w:rsidRPr="008B05C1">
        <w:t>-sc:</w:t>
      </w:r>
      <w:r>
        <w:t>sid_item</w:t>
      </w:r>
      <w:bookmarkEnd w:id="110"/>
    </w:p>
    <w:p w14:paraId="7FA181F7" w14:textId="77777777"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14:paraId="7203E221" w14:textId="77777777" w:rsidR="005551FD" w:rsidRDefault="005551FD" w:rsidP="005551FD">
      <w:r>
        <w:object w:dxaOrig="3639" w:dyaOrig="2957" w14:anchorId="1C57D2A1">
          <v:shape id="_x0000_i1069" type="#_x0000_t75" style="width:179.65pt;height:149pt" o:ole="">
            <v:imagedata r:id="rId102" o:title=""/>
          </v:shape>
          <o:OLEObject Type="Embed" ProgID="Visio.Drawing.11" ShapeID="_x0000_i1069" DrawAspect="Content" ObjectID="_1322040764" r:id="rId103"/>
        </w:object>
      </w:r>
    </w:p>
    <w:p w14:paraId="1A070081" w14:textId="77777777" w:rsidR="005551FD" w:rsidRDefault="005551FD" w:rsidP="005551FD"/>
    <w:p w14:paraId="19AB19BA" w14:textId="77777777"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14:paraId="584EAC93" w14:textId="77777777"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406A546" w14:textId="77777777" w:rsidR="005551FD" w:rsidRDefault="005551FD" w:rsidP="005551FD">
            <w:pPr>
              <w:jc w:val="center"/>
              <w:rPr>
                <w:b w:val="0"/>
                <w:bCs w:val="0"/>
              </w:rPr>
            </w:pPr>
            <w:r>
              <w:t>Property</w:t>
            </w:r>
          </w:p>
        </w:tc>
        <w:tc>
          <w:tcPr>
            <w:tcW w:w="1508" w:type="pct"/>
          </w:tcPr>
          <w:p w14:paraId="1DFF4AD2"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14:paraId="65E60C57"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5744C5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9A133D8"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14:paraId="78D7A77B"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3F6BB3" w14:textId="77777777" w:rsidR="005F700C" w:rsidRDefault="005F700C" w:rsidP="005551FD">
            <w:r>
              <w:t>trustee_name</w:t>
            </w:r>
          </w:p>
        </w:tc>
        <w:tc>
          <w:tcPr>
            <w:tcW w:w="1508" w:type="pct"/>
          </w:tcPr>
          <w:p w14:paraId="6513AC3C"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3EC35D74"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E4F4F1"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595BE88"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14:paraId="6CBB4058"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6A0611C" w14:textId="77777777"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14:paraId="31BA53CD" w14:textId="77777777"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42DB723" w14:textId="77777777"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14:paraId="55197A33" w14:textId="77777777" w:rsidTr="00C15D6D">
        <w:tc>
          <w:tcPr>
            <w:cnfStyle w:val="001000000000" w:firstRow="0" w:lastRow="0" w:firstColumn="1" w:lastColumn="0" w:oddVBand="0" w:evenVBand="0" w:oddHBand="0" w:evenHBand="0" w:firstRowFirstColumn="0" w:firstRowLastColumn="0" w:lastRowFirstColumn="0" w:lastRowLastColumn="0"/>
            <w:tcW w:w="1086" w:type="pct"/>
          </w:tcPr>
          <w:p w14:paraId="04411DDC" w14:textId="77777777" w:rsidR="005F700C" w:rsidRDefault="005F700C" w:rsidP="005551FD">
            <w:r>
              <w:lastRenderedPageBreak/>
              <w:t>trustee_sid</w:t>
            </w:r>
          </w:p>
        </w:tc>
        <w:tc>
          <w:tcPr>
            <w:tcW w:w="1508" w:type="pct"/>
          </w:tcPr>
          <w:p w14:paraId="51234448"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14:paraId="50FF634F"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091AFC7" w14:textId="77777777"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115C95" w14:textId="77777777"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14:paraId="0BE64FFA" w14:textId="7777777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D71C799" w14:textId="77777777" w:rsidR="005F700C" w:rsidRDefault="005F700C" w:rsidP="005551FD">
            <w:r>
              <w:t>trustee_domain</w:t>
            </w:r>
          </w:p>
        </w:tc>
        <w:tc>
          <w:tcPr>
            <w:tcW w:w="1508" w:type="pct"/>
          </w:tcPr>
          <w:p w14:paraId="210326F4"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14:paraId="10FA2779"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7C915B6" w14:textId="77777777"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52CF45" w14:textId="77777777"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1D96EF5B" w14:textId="77777777" w:rsidR="005551FD" w:rsidRDefault="005551FD" w:rsidP="005551FD"/>
    <w:p w14:paraId="42693F1D" w14:textId="77777777" w:rsidR="005551FD" w:rsidRDefault="005551FD" w:rsidP="005551FD"/>
    <w:p w14:paraId="5AA71932" w14:textId="77777777" w:rsidR="005551FD" w:rsidRDefault="005551FD" w:rsidP="00BE7B76">
      <w:pPr>
        <w:pStyle w:val="Heading2"/>
        <w:numPr>
          <w:ilvl w:val="1"/>
          <w:numId w:val="6"/>
        </w:numPr>
      </w:pPr>
      <w:bookmarkStart w:id="111" w:name="_Toc314686078"/>
      <w:proofErr w:type="gramStart"/>
      <w:r>
        <w:t>win</w:t>
      </w:r>
      <w:proofErr w:type="gramEnd"/>
      <w:r>
        <w:t>-def:sid_sid_test</w:t>
      </w:r>
      <w:bookmarkEnd w:id="111"/>
    </w:p>
    <w:p w14:paraId="577E6EF3" w14:textId="77777777"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14:paraId="28734DAD" w14:textId="77777777" w:rsidR="005551FD" w:rsidRDefault="005551FD" w:rsidP="005551FD">
      <w:r>
        <w:lastRenderedPageBreak/>
        <w:br/>
      </w:r>
      <w:r>
        <w:object w:dxaOrig="6449" w:dyaOrig="4431" w14:anchorId="70382860">
          <v:shape id="_x0000_i1070" type="#_x0000_t75" style="width:324.35pt;height:221pt" o:ole="">
            <v:imagedata r:id="rId104" o:title=""/>
          </v:shape>
          <o:OLEObject Type="Embed" ProgID="Visio.Drawing.11" ShapeID="_x0000_i1070" DrawAspect="Content" ObjectID="_1322040765" r:id="rId105"/>
        </w:object>
      </w:r>
    </w:p>
    <w:p w14:paraId="6A77A0D0" w14:textId="77777777" w:rsidR="005551FD" w:rsidRPr="008871E8" w:rsidRDefault="005551FD" w:rsidP="00BE7B76">
      <w:pPr>
        <w:pStyle w:val="Heading3"/>
        <w:numPr>
          <w:ilvl w:val="2"/>
          <w:numId w:val="6"/>
        </w:numPr>
        <w:rPr>
          <w:rStyle w:val="Emphasis"/>
          <w:i w:val="0"/>
        </w:rPr>
      </w:pPr>
      <w:bookmarkStart w:id="112" w:name="_Toc314686079"/>
      <w:r w:rsidRPr="008871E8">
        <w:rPr>
          <w:rStyle w:val="Emphasis"/>
          <w:i w:val="0"/>
        </w:rPr>
        <w:t>Known Supported Platforms</w:t>
      </w:r>
      <w:bookmarkEnd w:id="112"/>
    </w:p>
    <w:p w14:paraId="0A6149E5" w14:textId="77777777" w:rsidR="005551FD" w:rsidRDefault="005551FD" w:rsidP="00BE7B76">
      <w:pPr>
        <w:pStyle w:val="ListParagraph"/>
        <w:numPr>
          <w:ilvl w:val="0"/>
          <w:numId w:val="3"/>
        </w:numPr>
      </w:pPr>
      <w:r>
        <w:t>Windows XP</w:t>
      </w:r>
    </w:p>
    <w:p w14:paraId="515C931B" w14:textId="77777777" w:rsidR="005551FD" w:rsidRDefault="005551FD" w:rsidP="00BE7B76">
      <w:pPr>
        <w:pStyle w:val="ListParagraph"/>
        <w:numPr>
          <w:ilvl w:val="0"/>
          <w:numId w:val="3"/>
        </w:numPr>
      </w:pPr>
      <w:r>
        <w:t>Windows Vista</w:t>
      </w:r>
    </w:p>
    <w:p w14:paraId="6784667F" w14:textId="77777777" w:rsidR="005551FD" w:rsidRPr="00CD0931" w:rsidRDefault="005551FD" w:rsidP="00BE7B76">
      <w:pPr>
        <w:pStyle w:val="ListParagraph"/>
        <w:numPr>
          <w:ilvl w:val="0"/>
          <w:numId w:val="3"/>
        </w:numPr>
      </w:pPr>
      <w:r>
        <w:t>Windows 7</w:t>
      </w:r>
    </w:p>
    <w:p w14:paraId="5D5D015C" w14:textId="77777777" w:rsidR="005551FD" w:rsidRDefault="005551FD" w:rsidP="00BE7B76">
      <w:pPr>
        <w:pStyle w:val="Heading2"/>
        <w:numPr>
          <w:ilvl w:val="1"/>
          <w:numId w:val="6"/>
        </w:numPr>
      </w:pPr>
      <w:bookmarkStart w:id="113" w:name="_Toc314686080"/>
      <w:proofErr w:type="gramStart"/>
      <w:r>
        <w:t>win</w:t>
      </w:r>
      <w:proofErr w:type="gramEnd"/>
      <w:r>
        <w:t>-def:</w:t>
      </w:r>
      <w:r w:rsidRPr="00002E88">
        <w:t>sid</w:t>
      </w:r>
      <w:r>
        <w:t>_sid_object</w:t>
      </w:r>
      <w:bookmarkEnd w:id="113"/>
      <w:r w:rsidDel="00341AB3">
        <w:t xml:space="preserve"> </w:t>
      </w:r>
    </w:p>
    <w:p w14:paraId="5409FD7D" w14:textId="77777777"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14:paraId="1E4E80CD" w14:textId="77777777" w:rsidR="005551FD" w:rsidRDefault="005551FD" w:rsidP="005551FD">
      <w:r>
        <w:object w:dxaOrig="6132" w:dyaOrig="4181" w14:anchorId="3571EC6D">
          <v:shape id="_x0000_i1071" type="#_x0000_t75" style="width:305.1pt;height:211pt" o:ole="">
            <v:imagedata r:id="rId106" o:title=""/>
          </v:shape>
          <o:OLEObject Type="Embed" ProgID="Visio.Drawing.11" ShapeID="_x0000_i1071" DrawAspect="Content" ObjectID="_1322040766" r:id="rId107"/>
        </w:object>
      </w:r>
    </w:p>
    <w:p w14:paraId="44AFEA86" w14:textId="77777777"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14:paraId="676B400A"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2BC4FD68" w14:textId="77777777" w:rsidR="005551FD" w:rsidRDefault="005551FD" w:rsidP="005551FD">
            <w:pPr>
              <w:jc w:val="center"/>
              <w:rPr>
                <w:b w:val="0"/>
                <w:bCs w:val="0"/>
              </w:rPr>
            </w:pPr>
            <w:r>
              <w:lastRenderedPageBreak/>
              <w:t>Property</w:t>
            </w:r>
          </w:p>
        </w:tc>
        <w:tc>
          <w:tcPr>
            <w:tcW w:w="1090" w:type="pct"/>
          </w:tcPr>
          <w:p w14:paraId="3F3A59B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14:paraId="3C91BB7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14:paraId="3DD2B913"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14:paraId="5812E1BF"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14:paraId="411AC825" w14:textId="77777777"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14:paraId="1884AFCE" w14:textId="77777777" w:rsidR="005551FD" w:rsidRDefault="005551FD" w:rsidP="005551FD">
            <w:r>
              <w:t>set</w:t>
            </w:r>
          </w:p>
        </w:tc>
        <w:tc>
          <w:tcPr>
            <w:tcW w:w="1090" w:type="pct"/>
          </w:tcPr>
          <w:p w14:paraId="35592217"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14:paraId="377DA54C"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14:paraId="6A3B1F63"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14:paraId="792FFD71" w14:textId="77777777"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14:paraId="1E7E9563"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3B7D0317" w14:textId="77777777" w:rsidR="005551FD" w:rsidRDefault="005551FD" w:rsidP="005551FD">
            <w:r>
              <w:t>behavior</w:t>
            </w:r>
          </w:p>
        </w:tc>
        <w:tc>
          <w:tcPr>
            <w:tcW w:w="1090" w:type="pct"/>
          </w:tcPr>
          <w:p w14:paraId="45EC666B"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14:paraId="1921E147"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14:paraId="43CC226E" w14:textId="77777777"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14:paraId="0951B44D"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14:paraId="5DCD082A"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14:paraId="7935BF44" w14:textId="77777777" w:rsidR="005551FD" w:rsidRPr="00B31600" w:rsidRDefault="005551FD" w:rsidP="005551FD">
            <w:r w:rsidRPr="00B31600">
              <w:t>trustee_sid</w:t>
            </w:r>
          </w:p>
        </w:tc>
        <w:tc>
          <w:tcPr>
            <w:tcW w:w="1090" w:type="pct"/>
          </w:tcPr>
          <w:p w14:paraId="1DF79EC6" w14:textId="77777777"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14:paraId="3F92CA34"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14:paraId="7D63F02C"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14:paraId="7E01CC87" w14:textId="77777777"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14:paraId="261063AF" w14:textId="77777777"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14:paraId="61F2A7F6" w14:textId="77777777" w:rsidTr="005551FD">
        <w:tc>
          <w:tcPr>
            <w:cnfStyle w:val="001000000000" w:firstRow="0" w:lastRow="0" w:firstColumn="1" w:lastColumn="0" w:oddVBand="0" w:evenVBand="0" w:oddHBand="0" w:evenHBand="0" w:firstRowFirstColumn="0" w:firstRowLastColumn="0" w:lastRowFirstColumn="0" w:lastRowLastColumn="0"/>
            <w:tcW w:w="633" w:type="pct"/>
          </w:tcPr>
          <w:p w14:paraId="1DBF1A10" w14:textId="77777777" w:rsidR="005551FD" w:rsidRDefault="005551FD" w:rsidP="005551FD">
            <w:r>
              <w:t>filter</w:t>
            </w:r>
          </w:p>
        </w:tc>
        <w:tc>
          <w:tcPr>
            <w:tcW w:w="1090" w:type="pct"/>
          </w:tcPr>
          <w:p w14:paraId="47579361"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14:paraId="05BDD997" w14:textId="77777777"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14:paraId="5F51382A"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14:paraId="49E499F2" w14:textId="77777777"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35227A69" w14:textId="77777777" w:rsidR="005551FD" w:rsidRDefault="005551FD" w:rsidP="005551FD"/>
    <w:p w14:paraId="06BED328" w14:textId="77777777" w:rsidR="005551FD" w:rsidRDefault="005551FD" w:rsidP="00BE7B76">
      <w:pPr>
        <w:pStyle w:val="Heading2"/>
        <w:numPr>
          <w:ilvl w:val="1"/>
          <w:numId w:val="6"/>
        </w:numPr>
      </w:pPr>
      <w:bookmarkStart w:id="114" w:name="_Toc314686081"/>
      <w:proofErr w:type="gramStart"/>
      <w:r>
        <w:t>win</w:t>
      </w:r>
      <w:proofErr w:type="gramEnd"/>
      <w:r>
        <w:t>-def:SidSidBehaviors</w:t>
      </w:r>
      <w:bookmarkEnd w:id="114"/>
    </w:p>
    <w:p w14:paraId="61B7642B" w14:textId="77777777"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14:paraId="1E57C4EB" w14:textId="77777777"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538AC021" w14:textId="77777777" w:rsidR="005551FD" w:rsidRPr="00BA65C7" w:rsidRDefault="005551FD" w:rsidP="005551FD">
            <w:pPr>
              <w:jc w:val="center"/>
              <w:rPr>
                <w:rFonts w:cstheme="minorHAnsi"/>
                <w:b w:val="0"/>
                <w:bCs w:val="0"/>
              </w:rPr>
            </w:pPr>
            <w:r w:rsidRPr="00BA65C7">
              <w:rPr>
                <w:rFonts w:cstheme="minorHAnsi"/>
              </w:rPr>
              <w:t>Attribute</w:t>
            </w:r>
          </w:p>
        </w:tc>
        <w:tc>
          <w:tcPr>
            <w:tcW w:w="463" w:type="pct"/>
          </w:tcPr>
          <w:p w14:paraId="0CF98B28"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14:paraId="5C5C36DA"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14:paraId="58B1214F" w14:textId="77777777"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14:paraId="49FB12F6" w14:textId="77777777"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14:paraId="282A3075" w14:textId="77777777" w:rsidR="0059194C" w:rsidRPr="00BA65C7" w:rsidRDefault="0059194C" w:rsidP="00C16362">
            <w:pPr>
              <w:rPr>
                <w:rFonts w:cstheme="minorHAnsi"/>
              </w:rPr>
            </w:pPr>
            <w:r>
              <w:rPr>
                <w:rFonts w:cstheme="minorHAnsi"/>
              </w:rPr>
              <w:t>include_group</w:t>
            </w:r>
          </w:p>
        </w:tc>
        <w:tc>
          <w:tcPr>
            <w:tcW w:w="463" w:type="pct"/>
          </w:tcPr>
          <w:p w14:paraId="7591BE1C"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14:paraId="73372E8E"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14:paraId="2701FD7E"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26680A6" w14:textId="77777777"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1622ACA"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14:paraId="2E1029A0"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3D19B957"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1EE81842"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r>
              <w:rPr>
                <w:rFonts w:cstheme="minorHAnsi"/>
                <w:i/>
                <w:color w:val="000000"/>
                <w:sz w:val="24"/>
                <w:szCs w:val="24"/>
              </w:rPr>
              <w:t>'</w:t>
            </w:r>
            <w:proofErr w:type="gramEnd"/>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14:paraId="48F76F72"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577B4F97" w14:textId="77777777"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Pr="00CE569D">
              <w:rPr>
                <w:rFonts w:cstheme="minorHAnsi"/>
                <w:i/>
                <w:color w:val="000000"/>
                <w:sz w:val="24"/>
                <w:szCs w:val="24"/>
              </w:rPr>
              <w:t>false</w:t>
            </w:r>
            <w:r>
              <w:rPr>
                <w:rFonts w:cstheme="minorHAnsi"/>
                <w:i/>
                <w:color w:val="000000"/>
                <w:sz w:val="24"/>
                <w:szCs w:val="24"/>
              </w:rPr>
              <w:t>'</w:t>
            </w:r>
            <w:proofErr w:type="gramEnd"/>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14:paraId="30A93244"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14:paraId="65FA2F72" w14:textId="77777777"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14:paraId="4A9FF431" w14:textId="77777777" w:rsidTr="009D530F">
        <w:tc>
          <w:tcPr>
            <w:cnfStyle w:val="001000000000" w:firstRow="0" w:lastRow="0" w:firstColumn="1" w:lastColumn="0" w:oddVBand="0" w:evenVBand="0" w:oddHBand="0" w:evenHBand="0" w:firstRowFirstColumn="0" w:firstRowLastColumn="0" w:lastRowFirstColumn="0" w:lastRowLastColumn="0"/>
            <w:tcW w:w="1174" w:type="pct"/>
          </w:tcPr>
          <w:p w14:paraId="40134C72" w14:textId="77777777" w:rsidR="0059194C" w:rsidRPr="00BA65C7" w:rsidRDefault="0059194C" w:rsidP="00C16362">
            <w:pPr>
              <w:rPr>
                <w:rFonts w:cstheme="minorHAnsi"/>
              </w:rPr>
            </w:pPr>
            <w:r>
              <w:rPr>
                <w:rFonts w:cstheme="minorHAnsi"/>
              </w:rPr>
              <w:lastRenderedPageBreak/>
              <w:t>resolve_group</w:t>
            </w:r>
          </w:p>
        </w:tc>
        <w:tc>
          <w:tcPr>
            <w:tcW w:w="463" w:type="pct"/>
          </w:tcPr>
          <w:p w14:paraId="3F688C87"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14:paraId="28E3EC1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14:paraId="4AE4E80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4AA70F51" w14:textId="77777777"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14:paraId="0603730A"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14:paraId="4D610D97"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1F533439"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14:paraId="5607246E"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6B0D72D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14:paraId="7DFC7F7E"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AB404AD"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r>
              <w:rPr>
                <w:rFonts w:cstheme="minorHAnsi"/>
                <w:i/>
                <w:color w:val="000000"/>
                <w:sz w:val="24"/>
                <w:szCs w:val="24"/>
              </w:rPr>
              <w:t>'</w:t>
            </w:r>
            <w:proofErr w:type="gramEnd"/>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14:paraId="47243D16"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14:paraId="54483F78" w14:textId="77777777"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14:paraId="72B7CD8F" w14:textId="77777777"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14:paraId="1055E788" w14:textId="77777777"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14:paraId="7567E6F2" w14:textId="77777777" w:rsidR="005551FD" w:rsidRDefault="005551FD" w:rsidP="005551FD"/>
    <w:p w14:paraId="2E13C861" w14:textId="77777777" w:rsidR="005551FD" w:rsidRDefault="005551FD" w:rsidP="00BE7B76">
      <w:pPr>
        <w:pStyle w:val="Heading2"/>
        <w:numPr>
          <w:ilvl w:val="1"/>
          <w:numId w:val="6"/>
        </w:numPr>
      </w:pPr>
      <w:r>
        <w:t xml:space="preserve"> </w:t>
      </w:r>
      <w:bookmarkStart w:id="115" w:name="_Toc314686082"/>
      <w:proofErr w:type="gramStart"/>
      <w:r>
        <w:t>win</w:t>
      </w:r>
      <w:proofErr w:type="gramEnd"/>
      <w:r>
        <w:t>-def:sid_sid_state</w:t>
      </w:r>
      <w:bookmarkEnd w:id="115"/>
    </w:p>
    <w:p w14:paraId="47FAEB75" w14:textId="77777777"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14:paraId="0027C684" w14:textId="77777777" w:rsidR="005551FD" w:rsidRDefault="005551FD" w:rsidP="005551FD">
      <w:r>
        <w:object w:dxaOrig="3705" w:dyaOrig="3717" w14:anchorId="6E87EDAF">
          <v:shape id="_x0000_i1072" type="#_x0000_t75" style="width:186.05pt;height:186.75pt" o:ole="">
            <v:imagedata r:id="rId108" o:title=""/>
          </v:shape>
          <o:OLEObject Type="Embed" ProgID="Visio.Drawing.11" ShapeID="_x0000_i1072" DrawAspect="Content" ObjectID="_1322040767"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163DCB90"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0F775B8" w14:textId="77777777" w:rsidR="005551FD" w:rsidRDefault="005551FD" w:rsidP="005551FD">
            <w:pPr>
              <w:jc w:val="center"/>
              <w:rPr>
                <w:b w:val="0"/>
                <w:bCs w:val="0"/>
              </w:rPr>
            </w:pPr>
            <w:r w:rsidDel="00C858A5">
              <w:t xml:space="preserve"> </w:t>
            </w:r>
            <w:r>
              <w:t>Property</w:t>
            </w:r>
          </w:p>
        </w:tc>
        <w:tc>
          <w:tcPr>
            <w:tcW w:w="1431" w:type="pct"/>
          </w:tcPr>
          <w:p w14:paraId="006BDD6E"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451A6EAD"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214CB3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12C4780A"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14:paraId="7E73EA4C"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B70211" w14:textId="77777777" w:rsidR="009D530F" w:rsidRDefault="009D530F" w:rsidP="005551FD">
            <w:r>
              <w:t>trustee_name</w:t>
            </w:r>
          </w:p>
        </w:tc>
        <w:tc>
          <w:tcPr>
            <w:tcW w:w="1431" w:type="pct"/>
          </w:tcPr>
          <w:p w14:paraId="16D72D34"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57EDF45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5EC470C5"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271F5E"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4EB1EE8"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0B0D883F"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13083D3" w14:textId="77777777"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14:paraId="5D3DEC33" w14:textId="77777777"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B9B435C" w14:textId="77777777"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14:paraId="3489C443"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3FF0698F" w14:textId="77777777" w:rsidR="009D530F" w:rsidRDefault="009D530F" w:rsidP="005551FD">
            <w:r>
              <w:lastRenderedPageBreak/>
              <w:t>trustee_sid</w:t>
            </w:r>
          </w:p>
        </w:tc>
        <w:tc>
          <w:tcPr>
            <w:tcW w:w="1431" w:type="pct"/>
          </w:tcPr>
          <w:p w14:paraId="050E67D9" w14:textId="77777777"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14:paraId="14B29B98"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2307CCB2"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D447E29" w14:textId="77777777"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7A8DF42" w14:textId="77777777"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14:paraId="0A0E9004"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43B1DA7" w14:textId="77777777" w:rsidR="009D530F" w:rsidRDefault="009D530F" w:rsidP="005551FD">
            <w:r>
              <w:t>trustee_domain</w:t>
            </w:r>
          </w:p>
        </w:tc>
        <w:tc>
          <w:tcPr>
            <w:tcW w:w="1431" w:type="pct"/>
          </w:tcPr>
          <w:p w14:paraId="0AED44F2" w14:textId="77777777"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14:paraId="4B7AB102"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CE5834D"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4BEAF830" w14:textId="77777777"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04033C4" w14:textId="77777777"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6BB7AA90" w14:textId="77777777" w:rsidR="005551FD" w:rsidRDefault="005551FD" w:rsidP="005551FD"/>
    <w:p w14:paraId="0017509A" w14:textId="77777777" w:rsidR="005551FD" w:rsidRPr="008B05C1" w:rsidRDefault="005551FD" w:rsidP="00BE7B76">
      <w:pPr>
        <w:pStyle w:val="Heading2"/>
        <w:numPr>
          <w:ilvl w:val="1"/>
          <w:numId w:val="6"/>
        </w:numPr>
      </w:pPr>
      <w:bookmarkStart w:id="116" w:name="_Toc314686083"/>
      <w:proofErr w:type="gramStart"/>
      <w:r w:rsidRPr="008B05C1">
        <w:t>win</w:t>
      </w:r>
      <w:proofErr w:type="gramEnd"/>
      <w:r w:rsidRPr="008B05C1">
        <w:t>-sc:</w:t>
      </w:r>
      <w:r>
        <w:t>sid_sid_item</w:t>
      </w:r>
      <w:bookmarkEnd w:id="116"/>
    </w:p>
    <w:p w14:paraId="197BC1D8" w14:textId="77777777"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14:paraId="3BC84127" w14:textId="77777777" w:rsidR="005551FD" w:rsidRDefault="005551FD" w:rsidP="005551FD">
      <w:r>
        <w:object w:dxaOrig="3639" w:dyaOrig="3169" w14:anchorId="6FB6357A">
          <v:shape id="_x0000_i1073" type="#_x0000_t75" style="width:179.65pt;height:156.1pt" o:ole="">
            <v:imagedata r:id="rId110" o:title=""/>
          </v:shape>
          <o:OLEObject Type="Embed" ProgID="Visio.Drawing.11" ShapeID="_x0000_i1073" DrawAspect="Content" ObjectID="_1322040768"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14:paraId="443CBE7D" w14:textId="77777777"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C7859D2" w14:textId="77777777" w:rsidR="005551FD" w:rsidRDefault="005551FD" w:rsidP="005551FD">
            <w:pPr>
              <w:jc w:val="center"/>
              <w:rPr>
                <w:b w:val="0"/>
                <w:bCs w:val="0"/>
              </w:rPr>
            </w:pPr>
            <w:r>
              <w:t>Property</w:t>
            </w:r>
          </w:p>
        </w:tc>
        <w:tc>
          <w:tcPr>
            <w:tcW w:w="1431" w:type="pct"/>
          </w:tcPr>
          <w:p w14:paraId="001A76B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2498235"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914ED6B"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22E4F2A1" w14:textId="77777777"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14:paraId="1C492646"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69649D7F" w14:textId="77777777" w:rsidR="003E0A4B" w:rsidRDefault="003E0A4B" w:rsidP="005551FD">
            <w:r>
              <w:t>trustee_name</w:t>
            </w:r>
          </w:p>
        </w:tc>
        <w:tc>
          <w:tcPr>
            <w:tcW w:w="1431" w:type="pct"/>
          </w:tcPr>
          <w:p w14:paraId="53FAF40B"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5D711AD8"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571FA9EF"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4C70B04"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2FE8673"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14:paraId="4978B621"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6EFED5A" w14:textId="77777777"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14:paraId="2D71559C"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FEE192F"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14:paraId="32ACD670" w14:textId="77777777" w:rsidTr="005551FD">
        <w:tc>
          <w:tcPr>
            <w:cnfStyle w:val="001000000000" w:firstRow="0" w:lastRow="0" w:firstColumn="1" w:lastColumn="0" w:oddVBand="0" w:evenVBand="0" w:oddHBand="0" w:evenHBand="0" w:firstRowFirstColumn="0" w:firstRowLastColumn="0" w:lastRowFirstColumn="0" w:lastRowLastColumn="0"/>
            <w:tcW w:w="1086" w:type="pct"/>
          </w:tcPr>
          <w:p w14:paraId="3D4E0B32" w14:textId="77777777" w:rsidR="003E0A4B" w:rsidRDefault="003E0A4B" w:rsidP="005551FD">
            <w:r>
              <w:lastRenderedPageBreak/>
              <w:t>trustee_sid</w:t>
            </w:r>
          </w:p>
        </w:tc>
        <w:tc>
          <w:tcPr>
            <w:tcW w:w="1431" w:type="pct"/>
          </w:tcPr>
          <w:p w14:paraId="761046BE" w14:textId="77777777"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14:paraId="6976CF19"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0DF3D777"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5E9D9A7D" w14:textId="77777777"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F3C9855" w14:textId="77777777"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14:paraId="5D367D94" w14:textId="7777777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BAB4D32" w14:textId="77777777" w:rsidR="003E0A4B" w:rsidRDefault="003E0A4B" w:rsidP="005551FD">
            <w:r>
              <w:t>trustee_domain</w:t>
            </w:r>
          </w:p>
        </w:tc>
        <w:tc>
          <w:tcPr>
            <w:tcW w:w="1431" w:type="pct"/>
          </w:tcPr>
          <w:p w14:paraId="65BD4E14" w14:textId="77777777"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14:paraId="2A694A15"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44BC1ED"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95B60B7" w14:textId="77777777"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9A0820" w14:textId="77777777"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14:paraId="0E7C7B53" w14:textId="77777777" w:rsidR="005551FD" w:rsidRDefault="005551FD" w:rsidP="005551FD"/>
    <w:p w14:paraId="5893C97C" w14:textId="77777777" w:rsidR="00D86779" w:rsidRDefault="00D86779" w:rsidP="00BE7B76">
      <w:pPr>
        <w:pStyle w:val="Heading2"/>
        <w:numPr>
          <w:ilvl w:val="1"/>
          <w:numId w:val="6"/>
        </w:numPr>
      </w:pPr>
      <w:bookmarkStart w:id="117" w:name="_Toc314686084"/>
      <w:proofErr w:type="gramStart"/>
      <w:r>
        <w:t>win</w:t>
      </w:r>
      <w:proofErr w:type="gramEnd"/>
      <w:r>
        <w:t>-def:cmdlet_test</w:t>
      </w:r>
      <w:bookmarkEnd w:id="117"/>
    </w:p>
    <w:p w14:paraId="38A58BF0" w14:textId="77777777"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w14:anchorId="3C2E8088">
          <v:shape id="_x0000_i1074" type="#_x0000_t75" style="width:306.55pt;height:191.75pt" o:ole="">
            <v:imagedata r:id="rId112" o:title=""/>
          </v:shape>
          <o:OLEObject Type="Embed" ProgID="Visio.Drawing.11" ShapeID="_x0000_i1074" DrawAspect="Content" ObjectID="_1322040769" r:id="rId113"/>
        </w:object>
      </w:r>
    </w:p>
    <w:p w14:paraId="41F653A0" w14:textId="77777777" w:rsidR="00D86779" w:rsidRDefault="00D86779" w:rsidP="00BE7B76">
      <w:pPr>
        <w:pStyle w:val="Heading3"/>
        <w:numPr>
          <w:ilvl w:val="2"/>
          <w:numId w:val="6"/>
        </w:numPr>
        <w:rPr>
          <w:rStyle w:val="Emphasis"/>
          <w:i w:val="0"/>
        </w:rPr>
      </w:pPr>
      <w:bookmarkStart w:id="118" w:name="_Toc314686085"/>
      <w:commentRangeStart w:id="119"/>
      <w:r w:rsidRPr="00143ED0">
        <w:rPr>
          <w:rStyle w:val="Emphasis"/>
          <w:i w:val="0"/>
        </w:rPr>
        <w:t xml:space="preserve">Known </w:t>
      </w:r>
      <w:r>
        <w:rPr>
          <w:rStyle w:val="Emphasis"/>
          <w:i w:val="0"/>
        </w:rPr>
        <w:t>Supported Platforms</w:t>
      </w:r>
      <w:commentRangeEnd w:id="119"/>
      <w:r>
        <w:rPr>
          <w:rStyle w:val="CommentReference"/>
          <w:b w:val="0"/>
          <w:bCs w:val="0"/>
        </w:rPr>
        <w:commentReference w:id="119"/>
      </w:r>
      <w:bookmarkEnd w:id="118"/>
    </w:p>
    <w:p w14:paraId="21F2E802" w14:textId="77777777" w:rsidR="00D86779" w:rsidRDefault="00D86779" w:rsidP="00BE7B76">
      <w:pPr>
        <w:pStyle w:val="ListParagraph"/>
        <w:numPr>
          <w:ilvl w:val="0"/>
          <w:numId w:val="3"/>
        </w:numPr>
      </w:pPr>
      <w:r>
        <w:t>Windows XP</w:t>
      </w:r>
    </w:p>
    <w:p w14:paraId="7EBB681E" w14:textId="77777777" w:rsidR="00D86779" w:rsidRDefault="00D86779" w:rsidP="00BE7B76">
      <w:pPr>
        <w:pStyle w:val="ListParagraph"/>
        <w:numPr>
          <w:ilvl w:val="0"/>
          <w:numId w:val="3"/>
        </w:numPr>
      </w:pPr>
      <w:r>
        <w:t>Windows Vista</w:t>
      </w:r>
    </w:p>
    <w:p w14:paraId="76964D77" w14:textId="77777777" w:rsidR="00D86779" w:rsidRPr="00CD0931" w:rsidRDefault="00D86779" w:rsidP="00BE7B76">
      <w:pPr>
        <w:pStyle w:val="ListParagraph"/>
        <w:numPr>
          <w:ilvl w:val="0"/>
          <w:numId w:val="3"/>
        </w:numPr>
      </w:pPr>
      <w:r>
        <w:t>Windows 7</w:t>
      </w:r>
    </w:p>
    <w:p w14:paraId="7F26D71F" w14:textId="77777777" w:rsidR="00D86779" w:rsidRDefault="00D86779" w:rsidP="00BE7B76">
      <w:pPr>
        <w:pStyle w:val="Heading2"/>
        <w:numPr>
          <w:ilvl w:val="1"/>
          <w:numId w:val="6"/>
        </w:numPr>
      </w:pPr>
      <w:bookmarkStart w:id="120" w:name="_Toc314686086"/>
      <w:proofErr w:type="gramStart"/>
      <w:r>
        <w:lastRenderedPageBreak/>
        <w:t>win</w:t>
      </w:r>
      <w:proofErr w:type="gramEnd"/>
      <w:r>
        <w:t>-def:</w:t>
      </w:r>
      <w:r w:rsidR="009A4C4B">
        <w:t>cmdlet</w:t>
      </w:r>
      <w:r>
        <w:t>_object</w:t>
      </w:r>
      <w:bookmarkEnd w:id="120"/>
      <w:r w:rsidDel="00341AB3">
        <w:t xml:space="preserve"> </w:t>
      </w:r>
    </w:p>
    <w:p w14:paraId="1017BB13" w14:textId="77777777"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14:paraId="79707049" w14:textId="77777777"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14:paraId="69909D0C" w14:textId="77777777"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w14:anchorId="5F05BAF2">
          <v:shape id="_x0000_i1075" type="#_x0000_t75" style="width:5in;height:191.75pt" o:ole="">
            <v:imagedata r:id="rId114" o:title=""/>
          </v:shape>
          <o:OLEObject Type="Embed" ProgID="Visio.Drawing.11" ShapeID="_x0000_i1075" DrawAspect="Content" ObjectID="_1322040770" r:id="rId115"/>
        </w:object>
      </w:r>
    </w:p>
    <w:p w14:paraId="6BE5D15D" w14:textId="77777777" w:rsidR="002578C9" w:rsidRDefault="002578C9" w:rsidP="00D86779"/>
    <w:p w14:paraId="6A9DCE39" w14:textId="77777777" w:rsidR="002578C9" w:rsidRDefault="002578C9" w:rsidP="00D86779"/>
    <w:p w14:paraId="42FD6136" w14:textId="77777777"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14:paraId="06B1AF7E" w14:textId="77777777"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0D871BCD" w14:textId="77777777" w:rsidR="009A4C4B" w:rsidRDefault="009A4C4B" w:rsidP="007F71E3">
            <w:pPr>
              <w:jc w:val="center"/>
              <w:rPr>
                <w:b w:val="0"/>
                <w:bCs w:val="0"/>
              </w:rPr>
            </w:pPr>
            <w:r>
              <w:lastRenderedPageBreak/>
              <w:t>Property</w:t>
            </w:r>
          </w:p>
        </w:tc>
        <w:tc>
          <w:tcPr>
            <w:tcW w:w="1086" w:type="pct"/>
          </w:tcPr>
          <w:p w14:paraId="13425062"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14:paraId="721268F6"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14:paraId="47518965"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14:paraId="1E10D46A" w14:textId="77777777"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14:paraId="6C773E2F" w14:textId="77777777"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14:paraId="69A6251A" w14:textId="77777777" w:rsidR="009A4C4B" w:rsidRDefault="009A4C4B" w:rsidP="007F71E3">
            <w:r>
              <w:t>set</w:t>
            </w:r>
          </w:p>
        </w:tc>
        <w:tc>
          <w:tcPr>
            <w:tcW w:w="1086" w:type="pct"/>
          </w:tcPr>
          <w:p w14:paraId="25EA365B"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14:paraId="253407B8"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5818DC55" w14:textId="77777777"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14:paraId="4CC99573" w14:textId="77777777"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14:paraId="71C2D7AC"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35997002" w14:textId="77777777" w:rsidR="00412CA9" w:rsidRDefault="00412CA9">
            <w:pPr>
              <w:rPr>
                <w:sz w:val="24"/>
                <w:szCs w:val="24"/>
              </w:rPr>
            </w:pPr>
            <w:r>
              <w:t>module_name</w:t>
            </w:r>
          </w:p>
        </w:tc>
        <w:tc>
          <w:tcPr>
            <w:tcW w:w="1086" w:type="pct"/>
          </w:tcPr>
          <w:p w14:paraId="5A6ADBF6" w14:textId="77777777"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14:paraId="50854109" w14:textId="77777777"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231CD9DA" w14:textId="77777777"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24DE4309" w14:textId="77777777"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14:paraId="7DBE64A4"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C27E683" w14:textId="77777777"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14:paraId="681ED906"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5AD8E881" w14:textId="77777777" w:rsidR="00412CA9" w:rsidRDefault="00412CA9">
            <w:pPr>
              <w:rPr>
                <w:sz w:val="24"/>
                <w:szCs w:val="24"/>
              </w:rPr>
            </w:pPr>
            <w:r>
              <w:t>module_id</w:t>
            </w:r>
          </w:p>
        </w:tc>
        <w:tc>
          <w:tcPr>
            <w:tcW w:w="1086" w:type="pct"/>
          </w:tcPr>
          <w:p w14:paraId="4E5C82FD" w14:textId="77777777"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14:paraId="4E1A13DA"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59787A45" w14:textId="77777777"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7DF78E5E" w14:textId="77777777"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14:paraId="1D1D9C2B" w14:textId="77777777"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3FCE661" w14:textId="77777777"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14:paraId="04BB79FC"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0278A775" w14:textId="77777777" w:rsidR="00412CA9" w:rsidRDefault="00412CA9">
            <w:pPr>
              <w:rPr>
                <w:sz w:val="24"/>
                <w:szCs w:val="24"/>
              </w:rPr>
            </w:pPr>
            <w:r>
              <w:lastRenderedPageBreak/>
              <w:t>module_version</w:t>
            </w:r>
          </w:p>
        </w:tc>
        <w:tc>
          <w:tcPr>
            <w:tcW w:w="1086" w:type="pct"/>
          </w:tcPr>
          <w:p w14:paraId="69BCD2AC"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0BEAFFE9"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14:paraId="51683595"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25DC67DA"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1388DE0E" w14:textId="77777777"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14:paraId="0FDAD835" w14:textId="7777777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14:paraId="2743632F" w14:textId="77777777" w:rsidR="00412CA9" w:rsidRDefault="00412CA9">
            <w:pPr>
              <w:rPr>
                <w:sz w:val="24"/>
                <w:szCs w:val="24"/>
              </w:rPr>
            </w:pPr>
            <w:r>
              <w:t>verb</w:t>
            </w:r>
          </w:p>
        </w:tc>
        <w:tc>
          <w:tcPr>
            <w:tcW w:w="1086" w:type="pct"/>
          </w:tcPr>
          <w:p w14:paraId="5F40C31C"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14:paraId="5289FC7C"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14:paraId="12A80FCB"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14:paraId="5472A40E"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4D0C8799" w14:textId="77777777"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14:paraId="74BAE29A"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0942EF9" w14:textId="77777777"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14:paraId="597F1405"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59A5233F" w14:textId="77777777" w:rsidR="00412CA9" w:rsidRDefault="00412CA9">
            <w:pPr>
              <w:rPr>
                <w:sz w:val="24"/>
                <w:szCs w:val="24"/>
              </w:rPr>
            </w:pPr>
            <w:r>
              <w:t>noun</w:t>
            </w:r>
          </w:p>
        </w:tc>
        <w:tc>
          <w:tcPr>
            <w:tcW w:w="1086" w:type="pct"/>
          </w:tcPr>
          <w:p w14:paraId="2F46185B"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2F212730"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14:paraId="25E924E5"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14:paraId="7C393177"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14:paraId="392B9EFD" w14:textId="77777777"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14:paraId="685B78C3"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14:paraId="7B2FE1EC" w14:textId="77777777" w:rsidR="00412CA9" w:rsidRDefault="00412CA9">
            <w:pPr>
              <w:rPr>
                <w:sz w:val="24"/>
                <w:szCs w:val="24"/>
              </w:rPr>
            </w:pPr>
            <w:r>
              <w:t>parameters</w:t>
            </w:r>
          </w:p>
        </w:tc>
        <w:tc>
          <w:tcPr>
            <w:tcW w:w="1086" w:type="pct"/>
          </w:tcPr>
          <w:p w14:paraId="76FB2054" w14:textId="77777777"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14:paraId="1B1431A0"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14:paraId="70C08B62"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14:paraId="25B01AA6" w14:textId="77777777"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6FFB2972" w14:textId="77777777"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14:paraId="1171DDC6" w14:textId="77777777"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855A302" w14:textId="77777777"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14:paraId="35EF0D0D" w14:textId="7777777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14:paraId="1834C668" w14:textId="77777777" w:rsidR="00412CA9" w:rsidRDefault="00412CA9">
            <w:pPr>
              <w:rPr>
                <w:sz w:val="24"/>
                <w:szCs w:val="24"/>
              </w:rPr>
            </w:pPr>
            <w:r>
              <w:t>select</w:t>
            </w:r>
          </w:p>
        </w:tc>
        <w:tc>
          <w:tcPr>
            <w:tcW w:w="1086" w:type="pct"/>
          </w:tcPr>
          <w:p w14:paraId="3BAC3708" w14:textId="77777777"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14:paraId="58C81109"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14:paraId="0E426C07"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14:paraId="2536EF48" w14:textId="77777777"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14:paraId="47867379" w14:textId="77777777"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14:paraId="0C08CC64" w14:textId="77777777"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895CD3A" w14:textId="77777777"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14:paraId="7F484CD7" w14:textId="7777777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14:paraId="2ED4838A" w14:textId="77777777" w:rsidR="009A4C4B" w:rsidRDefault="009A4C4B" w:rsidP="007F71E3">
            <w:r>
              <w:lastRenderedPageBreak/>
              <w:t>filter</w:t>
            </w:r>
          </w:p>
        </w:tc>
        <w:tc>
          <w:tcPr>
            <w:tcW w:w="1086" w:type="pct"/>
          </w:tcPr>
          <w:p w14:paraId="29C71A7A"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14:paraId="564F8FE3" w14:textId="77777777"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14:paraId="454FE1F0" w14:textId="77777777"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14:paraId="249B924D" w14:textId="77777777"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13B8CF24" w14:textId="77777777" w:rsidR="00D86779" w:rsidRDefault="00D86779" w:rsidP="00D86779"/>
    <w:p w14:paraId="33EF5572" w14:textId="77777777" w:rsidR="00D86779" w:rsidRDefault="00D86779" w:rsidP="00BE7B76">
      <w:pPr>
        <w:pStyle w:val="Heading2"/>
        <w:numPr>
          <w:ilvl w:val="1"/>
          <w:numId w:val="6"/>
        </w:numPr>
      </w:pPr>
      <w:bookmarkStart w:id="121" w:name="_Toc314686087"/>
      <w:proofErr w:type="gramStart"/>
      <w:r>
        <w:t>win</w:t>
      </w:r>
      <w:proofErr w:type="gramEnd"/>
      <w:r>
        <w:t>-def:</w:t>
      </w:r>
      <w:r w:rsidR="00935760">
        <w:t>cmdlet</w:t>
      </w:r>
      <w:r>
        <w:t>_state</w:t>
      </w:r>
      <w:bookmarkEnd w:id="121"/>
    </w:p>
    <w:p w14:paraId="7FADC72F" w14:textId="77777777"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w14:anchorId="79E1B213">
          <v:shape id="_x0000_i1076" type="#_x0000_t75" style="width:191.75pt;height:209.6pt" o:ole="">
            <v:imagedata r:id="rId116" o:title=""/>
          </v:shape>
          <o:OLEObject Type="Embed" ProgID="Visio.Drawing.11" ShapeID="_x0000_i1076" DrawAspect="Content" ObjectID="_1322040771" r:id="rId117"/>
        </w:object>
      </w:r>
    </w:p>
    <w:p w14:paraId="48BF4EEF" w14:textId="77777777"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14:paraId="4DF3D8F3" w14:textId="77777777"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14:paraId="6E440036" w14:textId="77777777" w:rsidR="00204600" w:rsidRDefault="00204600" w:rsidP="007F71E3">
            <w:pPr>
              <w:jc w:val="center"/>
              <w:rPr>
                <w:b w:val="0"/>
                <w:bCs w:val="0"/>
              </w:rPr>
            </w:pPr>
            <w:r>
              <w:lastRenderedPageBreak/>
              <w:t>Property</w:t>
            </w:r>
          </w:p>
        </w:tc>
        <w:tc>
          <w:tcPr>
            <w:tcW w:w="1206" w:type="pct"/>
          </w:tcPr>
          <w:p w14:paraId="41C90C35"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14:paraId="58E61901"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14:paraId="0E5A2DB5"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14:paraId="34983346" w14:textId="77777777"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14:paraId="40538218"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1ED6B7EC" w14:textId="77777777" w:rsidR="00325F30" w:rsidRDefault="00325F30" w:rsidP="00F263E8">
            <w:pPr>
              <w:rPr>
                <w:sz w:val="24"/>
                <w:szCs w:val="24"/>
              </w:rPr>
            </w:pPr>
            <w:r>
              <w:t>module_name</w:t>
            </w:r>
          </w:p>
        </w:tc>
        <w:tc>
          <w:tcPr>
            <w:tcW w:w="1206" w:type="pct"/>
          </w:tcPr>
          <w:p w14:paraId="2E5AA3D0" w14:textId="77777777"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14:paraId="664B3C8D" w14:textId="77777777"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6F5ECCD4" w14:textId="77777777"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14:paraId="22E4D887" w14:textId="77777777"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14:paraId="64315412"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5EB29E65" w14:textId="77777777" w:rsidR="00325F30" w:rsidRDefault="00325F30" w:rsidP="00F263E8">
            <w:pPr>
              <w:rPr>
                <w:sz w:val="24"/>
                <w:szCs w:val="24"/>
              </w:rPr>
            </w:pPr>
            <w:r>
              <w:t>module_id</w:t>
            </w:r>
          </w:p>
        </w:tc>
        <w:tc>
          <w:tcPr>
            <w:tcW w:w="1206" w:type="pct"/>
          </w:tcPr>
          <w:p w14:paraId="05737411" w14:textId="77777777"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14:paraId="39386ED1"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45001C12"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3041B7B4" w14:textId="77777777"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14:paraId="38667D40"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53733504" w14:textId="77777777" w:rsidR="00325F30" w:rsidRDefault="00325F30" w:rsidP="00F263E8">
            <w:pPr>
              <w:rPr>
                <w:sz w:val="24"/>
                <w:szCs w:val="24"/>
              </w:rPr>
            </w:pPr>
            <w:r>
              <w:t>module_version</w:t>
            </w:r>
          </w:p>
        </w:tc>
        <w:tc>
          <w:tcPr>
            <w:tcW w:w="1206" w:type="pct"/>
          </w:tcPr>
          <w:p w14:paraId="05C5CBAC"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10234A92"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14:paraId="34F088A6"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0AB71855"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2D2D280E"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14:paraId="1FF9A6AB" w14:textId="7777777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14:paraId="4EDFC3C3" w14:textId="77777777" w:rsidR="00325F30" w:rsidRDefault="00325F30" w:rsidP="00F263E8">
            <w:pPr>
              <w:rPr>
                <w:sz w:val="24"/>
                <w:szCs w:val="24"/>
              </w:rPr>
            </w:pPr>
            <w:r>
              <w:t>verb</w:t>
            </w:r>
          </w:p>
        </w:tc>
        <w:tc>
          <w:tcPr>
            <w:tcW w:w="1206" w:type="pct"/>
          </w:tcPr>
          <w:p w14:paraId="7965DC90"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14:paraId="53CB8084"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14:paraId="410E19B3"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54FCC862"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00A04813"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14:paraId="7F61FDE3"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477BB694" w14:textId="77777777" w:rsidR="00325F30" w:rsidRDefault="00325F30" w:rsidP="00F263E8">
            <w:pPr>
              <w:rPr>
                <w:sz w:val="24"/>
                <w:szCs w:val="24"/>
              </w:rPr>
            </w:pPr>
            <w:r>
              <w:t>noun</w:t>
            </w:r>
          </w:p>
        </w:tc>
        <w:tc>
          <w:tcPr>
            <w:tcW w:w="1206" w:type="pct"/>
          </w:tcPr>
          <w:p w14:paraId="7018238B"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6918707F"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14:paraId="69A0B2A4"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54F23D1B"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6C1F147D"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14:paraId="44A16A7B" w14:textId="7777777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14:paraId="6D55DEAE" w14:textId="77777777" w:rsidR="00325F30" w:rsidRDefault="00325F30" w:rsidP="00F263E8">
            <w:pPr>
              <w:rPr>
                <w:sz w:val="24"/>
                <w:szCs w:val="24"/>
              </w:rPr>
            </w:pPr>
            <w:r>
              <w:t>parameters</w:t>
            </w:r>
          </w:p>
        </w:tc>
        <w:tc>
          <w:tcPr>
            <w:tcW w:w="1206" w:type="pct"/>
          </w:tcPr>
          <w:p w14:paraId="124CA4BC" w14:textId="77777777"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14:paraId="21588CF3" w14:textId="77777777"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5D241926" w14:textId="77777777"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4CE59C99" w14:textId="77777777"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1FB57299" w14:textId="77777777"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14:paraId="0EFA2955"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E105BE0" w14:textId="77777777"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14:paraId="0AB7FE38" w14:textId="7777777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14:paraId="7F7EBCCF" w14:textId="77777777" w:rsidR="00325F30" w:rsidRDefault="00325F30" w:rsidP="00F263E8">
            <w:pPr>
              <w:rPr>
                <w:sz w:val="24"/>
                <w:szCs w:val="24"/>
              </w:rPr>
            </w:pPr>
            <w:r>
              <w:lastRenderedPageBreak/>
              <w:t>select</w:t>
            </w:r>
          </w:p>
        </w:tc>
        <w:tc>
          <w:tcPr>
            <w:tcW w:w="1206" w:type="pct"/>
          </w:tcPr>
          <w:p w14:paraId="3C1E4005" w14:textId="77777777"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14:paraId="6F8ACC2A" w14:textId="77777777"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14:paraId="3AC76AFB" w14:textId="77777777"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14:paraId="0F60059D" w14:textId="77777777"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14:paraId="71C4171F" w14:textId="77777777"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14:paraId="7CEB6CA0" w14:textId="77777777" w:rsidTr="002A75F5">
        <w:tc>
          <w:tcPr>
            <w:cnfStyle w:val="001000000000" w:firstRow="0" w:lastRow="0" w:firstColumn="1" w:lastColumn="0" w:oddVBand="0" w:evenVBand="0" w:oddHBand="0" w:evenHBand="0" w:firstRowFirstColumn="0" w:firstRowLastColumn="0" w:lastRowFirstColumn="0" w:lastRowLastColumn="0"/>
            <w:tcW w:w="682" w:type="pct"/>
          </w:tcPr>
          <w:p w14:paraId="4FA06ADB" w14:textId="77777777" w:rsidR="002A75F5" w:rsidRDefault="002A75F5" w:rsidP="007F71E3">
            <w:r>
              <w:t>value</w:t>
            </w:r>
          </w:p>
        </w:tc>
        <w:tc>
          <w:tcPr>
            <w:tcW w:w="1206" w:type="pct"/>
          </w:tcPr>
          <w:p w14:paraId="58303C75" w14:textId="77777777"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14:paraId="4D8C39BB" w14:textId="77777777"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14:paraId="178FA3FC" w14:textId="77777777"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14:paraId="7C92C758" w14:textId="77777777"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14:paraId="25F68224" w14:textId="77777777"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14:paraId="6EB33640" w14:textId="77777777" w:rsidR="00D86779" w:rsidRDefault="00D86779" w:rsidP="00204600"/>
    <w:p w14:paraId="6C352677" w14:textId="77777777" w:rsidR="00D86779" w:rsidRPr="008B05C1" w:rsidRDefault="00D86779" w:rsidP="00BE7B76">
      <w:pPr>
        <w:pStyle w:val="Heading2"/>
        <w:numPr>
          <w:ilvl w:val="1"/>
          <w:numId w:val="6"/>
        </w:numPr>
      </w:pPr>
      <w:bookmarkStart w:id="122" w:name="_Toc314686088"/>
      <w:proofErr w:type="gramStart"/>
      <w:r w:rsidRPr="008B05C1">
        <w:t>win</w:t>
      </w:r>
      <w:proofErr w:type="gramEnd"/>
      <w:r w:rsidRPr="008B05C1">
        <w:t>-sc:</w:t>
      </w:r>
      <w:r w:rsidR="007F71E3">
        <w:t>cmdlet</w:t>
      </w:r>
      <w:r>
        <w:t>_item</w:t>
      </w:r>
      <w:bookmarkEnd w:id="122"/>
    </w:p>
    <w:p w14:paraId="4E118EC1" w14:textId="77777777"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14:paraId="129E4EC5" w14:textId="77777777" w:rsidR="00D130CC" w:rsidRDefault="00B0095E" w:rsidP="00D130CC">
      <w:r>
        <w:object w:dxaOrig="3790" w:dyaOrig="3265" w14:anchorId="62796CC6">
          <v:shape id="_x0000_i1077" type="#_x0000_t75" style="width:186.75pt;height:161.1pt" o:ole="">
            <v:imagedata r:id="rId118" o:title=""/>
          </v:shape>
          <o:OLEObject Type="Embed" ProgID="Visio.Drawing.11" ShapeID="_x0000_i1077" DrawAspect="Content" ObjectID="_1322040772" r:id="rId119"/>
        </w:object>
      </w:r>
      <w:r w:rsidR="00D130CC" w:rsidRPr="00D130CC">
        <w:t xml:space="preserve"> </w:t>
      </w:r>
    </w:p>
    <w:p w14:paraId="5E408813" w14:textId="77777777"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14:paraId="328721F5" w14:textId="77777777"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14:paraId="6CB116B1" w14:textId="77777777" w:rsidR="00D130CC" w:rsidRDefault="00D130CC" w:rsidP="007F71E3">
            <w:pPr>
              <w:jc w:val="center"/>
              <w:rPr>
                <w:b w:val="0"/>
                <w:bCs w:val="0"/>
              </w:rPr>
            </w:pPr>
            <w:r>
              <w:t>Property</w:t>
            </w:r>
          </w:p>
        </w:tc>
        <w:tc>
          <w:tcPr>
            <w:tcW w:w="1568" w:type="pct"/>
          </w:tcPr>
          <w:p w14:paraId="60C083AD"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14:paraId="54887BF5"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1308465D"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14:paraId="3F8027E4" w14:textId="77777777"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14:paraId="225881C8"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052E7C77" w14:textId="77777777" w:rsidR="00320470" w:rsidRDefault="00320470" w:rsidP="00F263E8">
            <w:pPr>
              <w:rPr>
                <w:sz w:val="24"/>
                <w:szCs w:val="24"/>
              </w:rPr>
            </w:pPr>
            <w:r>
              <w:t>module_name</w:t>
            </w:r>
          </w:p>
        </w:tc>
        <w:tc>
          <w:tcPr>
            <w:tcW w:w="1568" w:type="pct"/>
          </w:tcPr>
          <w:p w14:paraId="63698724" w14:textId="77777777"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62726CD5" w14:textId="77777777"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5AC611C7" w14:textId="77777777"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7BA4D66E"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14:paraId="7DC343AD"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7083EA8" w14:textId="77777777"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14:paraId="2369AA98"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3877ABD3" w14:textId="77777777" w:rsidR="00320470" w:rsidRDefault="00320470" w:rsidP="00F263E8">
            <w:pPr>
              <w:rPr>
                <w:sz w:val="24"/>
                <w:szCs w:val="24"/>
              </w:rPr>
            </w:pPr>
            <w:r>
              <w:t>module_id</w:t>
            </w:r>
          </w:p>
        </w:tc>
        <w:tc>
          <w:tcPr>
            <w:tcW w:w="1568" w:type="pct"/>
          </w:tcPr>
          <w:p w14:paraId="62079325" w14:textId="77777777"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14:paraId="57A4D5F2"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69B08725" w14:textId="77777777"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343D754D"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14:paraId="34C9E32A"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01C9414" w14:textId="77777777"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14:paraId="1E676BB0"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27C24F34" w14:textId="77777777" w:rsidR="00320470" w:rsidRDefault="00320470" w:rsidP="00F263E8">
            <w:pPr>
              <w:rPr>
                <w:sz w:val="24"/>
                <w:szCs w:val="24"/>
              </w:rPr>
            </w:pPr>
            <w:r>
              <w:t>module_version</w:t>
            </w:r>
          </w:p>
        </w:tc>
        <w:tc>
          <w:tcPr>
            <w:tcW w:w="1568" w:type="pct"/>
          </w:tcPr>
          <w:p w14:paraId="64654A64"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14:paraId="1CE3C9A1"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69BADD28"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40C34629"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14:paraId="77476AB5" w14:textId="7777777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14:paraId="009AFBC9" w14:textId="77777777" w:rsidR="00320470" w:rsidRDefault="00320470" w:rsidP="00F263E8">
            <w:pPr>
              <w:rPr>
                <w:sz w:val="24"/>
                <w:szCs w:val="24"/>
              </w:rPr>
            </w:pPr>
            <w:r>
              <w:lastRenderedPageBreak/>
              <w:t>verb</w:t>
            </w:r>
          </w:p>
        </w:tc>
        <w:tc>
          <w:tcPr>
            <w:tcW w:w="1568" w:type="pct"/>
          </w:tcPr>
          <w:p w14:paraId="54B9EE03" w14:textId="77777777"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14:paraId="7BECD86E"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14:paraId="4837FC7B"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26DDD2BA"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26E9ED75"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14:paraId="5EC1D16B"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09D58D5B" w14:textId="77777777" w:rsidR="00320470" w:rsidRDefault="00320470" w:rsidP="00F263E8">
            <w:pPr>
              <w:rPr>
                <w:sz w:val="24"/>
                <w:szCs w:val="24"/>
              </w:rPr>
            </w:pPr>
            <w:r>
              <w:t>noun</w:t>
            </w:r>
          </w:p>
        </w:tc>
        <w:tc>
          <w:tcPr>
            <w:tcW w:w="1568" w:type="pct"/>
          </w:tcPr>
          <w:p w14:paraId="609C893D"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14:paraId="7049D74D"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5BD5A5A0"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2E3FC052"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14:paraId="1FD5A3CF" w14:textId="7777777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14:paraId="4C8BE896" w14:textId="77777777" w:rsidR="00320470" w:rsidRDefault="00320470" w:rsidP="00F263E8">
            <w:pPr>
              <w:rPr>
                <w:sz w:val="24"/>
                <w:szCs w:val="24"/>
              </w:rPr>
            </w:pPr>
            <w:r>
              <w:t>parameters</w:t>
            </w:r>
          </w:p>
        </w:tc>
        <w:tc>
          <w:tcPr>
            <w:tcW w:w="1568" w:type="pct"/>
          </w:tcPr>
          <w:p w14:paraId="2E669FDB" w14:textId="77777777"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320F5479"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11287D7A" w14:textId="77777777"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59626ACA" w14:textId="77777777"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14:paraId="2FA7AD70" w14:textId="77777777"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4EB5644C" w14:textId="77777777"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14:paraId="74F73237" w14:textId="7777777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14:paraId="61F9FAC3" w14:textId="77777777" w:rsidR="00320470" w:rsidRDefault="00320470" w:rsidP="00F263E8">
            <w:pPr>
              <w:rPr>
                <w:sz w:val="24"/>
                <w:szCs w:val="24"/>
              </w:rPr>
            </w:pPr>
            <w:r>
              <w:t>select</w:t>
            </w:r>
          </w:p>
        </w:tc>
        <w:tc>
          <w:tcPr>
            <w:tcW w:w="1568" w:type="pct"/>
          </w:tcPr>
          <w:p w14:paraId="4E15FE61" w14:textId="77777777"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14:paraId="3CCCAC86"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13036FFE" w14:textId="77777777"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14:paraId="05EC188D" w14:textId="77777777"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14:paraId="4D769251" w14:textId="77777777"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8D81700" w14:textId="77777777"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14:paraId="6D665313" w14:textId="77777777" w:rsidTr="00982866">
        <w:tc>
          <w:tcPr>
            <w:cnfStyle w:val="001000000000" w:firstRow="0" w:lastRow="0" w:firstColumn="1" w:lastColumn="0" w:oddVBand="0" w:evenVBand="0" w:oddHBand="0" w:evenHBand="0" w:firstRowFirstColumn="0" w:firstRowLastColumn="0" w:lastRowFirstColumn="0" w:lastRowLastColumn="0"/>
            <w:tcW w:w="885" w:type="pct"/>
          </w:tcPr>
          <w:p w14:paraId="4A4E524E" w14:textId="77777777" w:rsidR="001E4F05" w:rsidRDefault="001E4F05" w:rsidP="00F263E8">
            <w:r>
              <w:t>value</w:t>
            </w:r>
          </w:p>
        </w:tc>
        <w:tc>
          <w:tcPr>
            <w:tcW w:w="1568" w:type="pct"/>
          </w:tcPr>
          <w:p w14:paraId="39B84A96" w14:textId="77777777"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14:paraId="6E122492" w14:textId="77777777"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14:paraId="4911EB33"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14:paraId="4F78EE99" w14:textId="77777777"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14:paraId="098DE489" w14:textId="77777777" w:rsidR="007F71E3" w:rsidRPr="008871E8" w:rsidRDefault="009576F9" w:rsidP="00BE7B76">
      <w:pPr>
        <w:pStyle w:val="Heading2"/>
        <w:numPr>
          <w:ilvl w:val="1"/>
          <w:numId w:val="6"/>
        </w:numPr>
      </w:pPr>
      <w:bookmarkStart w:id="123" w:name="_Toc314686089"/>
      <w:proofErr w:type="gramStart"/>
      <w:r w:rsidRPr="008871E8">
        <w:lastRenderedPageBreak/>
        <w:t>win</w:t>
      </w:r>
      <w:proofErr w:type="gramEnd"/>
      <w:r w:rsidRPr="008871E8">
        <w:t>-def:EntityObjectGUID</w:t>
      </w:r>
      <w:r w:rsidR="007F71E3" w:rsidRPr="008871E8">
        <w:t>Type</w:t>
      </w:r>
      <w:bookmarkEnd w:id="123"/>
    </w:p>
    <w:p w14:paraId="23850D26" w14:textId="77777777"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14:paraId="5EE08BCD" w14:textId="7777777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4256392E" w14:textId="77777777"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00DC7367" w14:textId="77777777"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2443FA28" w14:textId="77777777"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14:paraId="507342F6" w14:textId="77777777"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67601073" w14:textId="77777777"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14:paraId="6B63ED2F" w14:textId="77777777"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738F0301" w14:textId="77777777"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14:paraId="1F5D8B97" w14:textId="7777777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70DCAC1C" w14:textId="77777777" w:rsidR="00584367" w:rsidRPr="00BD4CA7" w:rsidRDefault="00584367" w:rsidP="007F71E3">
            <w:pPr>
              <w:rPr>
                <w:i/>
              </w:rPr>
            </w:pPr>
            <w:r>
              <w:rPr>
                <w:i/>
              </w:rPr>
              <w:t>&lt;empty string&gt;</w:t>
            </w:r>
          </w:p>
        </w:tc>
        <w:tc>
          <w:tcPr>
            <w:tcW w:w="3161" w:type="dxa"/>
            <w:tcBorders>
              <w:right w:val="single" w:sz="4" w:space="0" w:color="auto"/>
            </w:tcBorders>
          </w:tcPr>
          <w:p w14:paraId="5CC398B8" w14:textId="77777777"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56C6B012" w14:textId="77777777"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2C0ECA8" w14:textId="77777777" w:rsidR="007F71E3" w:rsidRDefault="007F71E3" w:rsidP="007F71E3"/>
    <w:p w14:paraId="1E43C9D7" w14:textId="77777777" w:rsidR="00F16B65" w:rsidRDefault="00F16B65" w:rsidP="00BE7B76">
      <w:pPr>
        <w:pStyle w:val="Heading2"/>
        <w:numPr>
          <w:ilvl w:val="1"/>
          <w:numId w:val="6"/>
        </w:numPr>
      </w:pPr>
      <w:bookmarkStart w:id="124" w:name="_Toc314686090"/>
      <w:proofErr w:type="gramStart"/>
      <w:r>
        <w:t>win</w:t>
      </w:r>
      <w:proofErr w:type="gramEnd"/>
      <w:r>
        <w:t>-def:EntityStateGUIDType</w:t>
      </w:r>
      <w:bookmarkEnd w:id="124"/>
    </w:p>
    <w:p w14:paraId="29A30AA8" w14:textId="77777777"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04EE4FA1"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6EDCA8CB" w14:textId="77777777"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14:paraId="224464D1"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34DC5D26"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2DFD6EAF"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45717847" w14:textId="77777777"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14:paraId="2D201CC0"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43FBCD3D"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276BD37C"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6E8BFB06" w14:textId="77777777" w:rsidR="00F16B65" w:rsidRPr="00BD4CA7" w:rsidRDefault="00F16B65" w:rsidP="00F30A79">
            <w:pPr>
              <w:rPr>
                <w:i/>
              </w:rPr>
            </w:pPr>
            <w:r>
              <w:rPr>
                <w:i/>
              </w:rPr>
              <w:t>&lt;empty string&gt;</w:t>
            </w:r>
          </w:p>
        </w:tc>
        <w:tc>
          <w:tcPr>
            <w:tcW w:w="3161" w:type="dxa"/>
            <w:tcBorders>
              <w:right w:val="single" w:sz="4" w:space="0" w:color="auto"/>
            </w:tcBorders>
          </w:tcPr>
          <w:p w14:paraId="0B2A1204"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6801C83E"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E9CF12B" w14:textId="77777777" w:rsidR="00F16B65" w:rsidRDefault="00F16B65" w:rsidP="007F71E3"/>
    <w:p w14:paraId="15DCF682" w14:textId="77777777" w:rsidR="00F16B65" w:rsidRDefault="00F16B65" w:rsidP="00BE7B76">
      <w:pPr>
        <w:pStyle w:val="Heading2"/>
        <w:numPr>
          <w:ilvl w:val="1"/>
          <w:numId w:val="6"/>
        </w:numPr>
      </w:pPr>
      <w:bookmarkStart w:id="125" w:name="_Toc314686091"/>
      <w:proofErr w:type="gramStart"/>
      <w:r>
        <w:lastRenderedPageBreak/>
        <w:t>win</w:t>
      </w:r>
      <w:proofErr w:type="gramEnd"/>
      <w:r>
        <w:t>-sc:EntityItemGUIDType</w:t>
      </w:r>
      <w:bookmarkEnd w:id="125"/>
    </w:p>
    <w:p w14:paraId="58E9A4AE" w14:textId="77777777"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14:paraId="4829CFBB" w14:textId="77777777"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14:paraId="165F7DAE" w14:textId="77777777"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14:paraId="68654736" w14:textId="77777777"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14:paraId="1069DC01" w14:textId="77777777"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14:paraId="125760F0" w14:textId="77777777"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071309B6" w14:textId="77777777"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14:paraId="00683741" w14:textId="77777777"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14:paraId="391C6B91" w14:textId="77777777"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14:paraId="691F3CE2" w14:textId="77777777"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14:paraId="3D2E8F16" w14:textId="77777777" w:rsidR="00F16B65" w:rsidRPr="00BD4CA7" w:rsidRDefault="00F16B65" w:rsidP="00F30A79">
            <w:pPr>
              <w:rPr>
                <w:i/>
              </w:rPr>
            </w:pPr>
            <w:r>
              <w:rPr>
                <w:i/>
              </w:rPr>
              <w:t>&lt;empty string&gt;</w:t>
            </w:r>
          </w:p>
        </w:tc>
        <w:tc>
          <w:tcPr>
            <w:tcW w:w="3161" w:type="dxa"/>
            <w:tcBorders>
              <w:right w:val="single" w:sz="4" w:space="0" w:color="auto"/>
            </w:tcBorders>
          </w:tcPr>
          <w:p w14:paraId="3E3405CD"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14:paraId="6CCF55E6" w14:textId="77777777"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E6F8C54" w14:textId="77777777" w:rsidR="00F16B65" w:rsidRDefault="00F16B65" w:rsidP="007F71E3"/>
    <w:p w14:paraId="486777BD" w14:textId="77777777" w:rsidR="007F71E3" w:rsidRDefault="00F16B65" w:rsidP="00BE7B76">
      <w:pPr>
        <w:pStyle w:val="Heading2"/>
        <w:numPr>
          <w:ilvl w:val="1"/>
          <w:numId w:val="6"/>
        </w:numPr>
      </w:pPr>
      <w:bookmarkStart w:id="126" w:name="_Toc314686092"/>
      <w:proofErr w:type="gramStart"/>
      <w:r>
        <w:t>win</w:t>
      </w:r>
      <w:proofErr w:type="gramEnd"/>
      <w:r>
        <w:t>-def:EntityObjectCmdletVerb</w:t>
      </w:r>
      <w:r w:rsidR="007F71E3">
        <w:t>Type</w:t>
      </w:r>
      <w:bookmarkEnd w:id="126"/>
    </w:p>
    <w:p w14:paraId="44696600" w14:textId="77777777"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14:paraId="11A1FD0C" w14:textId="77777777"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1A7AEDC3" w14:textId="77777777" w:rsidR="007F71E3" w:rsidRDefault="007F71E3" w:rsidP="007F71E3">
            <w:pPr>
              <w:rPr>
                <w:b w:val="0"/>
                <w:bCs w:val="0"/>
              </w:rPr>
            </w:pPr>
            <w:r w:rsidRPr="00A719C5">
              <w:t>Enumeration Value</w:t>
            </w:r>
          </w:p>
        </w:tc>
        <w:tc>
          <w:tcPr>
            <w:tcW w:w="0" w:type="auto"/>
            <w:tcBorders>
              <w:bottom w:val="single" w:sz="8" w:space="0" w:color="000000" w:themeColor="text1"/>
            </w:tcBorders>
          </w:tcPr>
          <w:p w14:paraId="79000A8F" w14:textId="77777777"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14:paraId="261720A9"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E757AD2" w14:textId="77777777" w:rsidR="007F71E3" w:rsidRPr="00A719C5" w:rsidRDefault="00F16B65" w:rsidP="007F71E3">
            <w:r>
              <w:t>Approve</w:t>
            </w:r>
          </w:p>
        </w:tc>
        <w:tc>
          <w:tcPr>
            <w:tcW w:w="0" w:type="auto"/>
            <w:tcBorders>
              <w:left w:val="single" w:sz="4" w:space="0" w:color="auto"/>
            </w:tcBorders>
          </w:tcPr>
          <w:p w14:paraId="4BF58C60" w14:textId="77777777"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14:paraId="705DE4A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04CA871" w14:textId="77777777" w:rsidR="00F16B65" w:rsidRDefault="00F16B65" w:rsidP="007F71E3">
            <w:r>
              <w:t>Assert</w:t>
            </w:r>
          </w:p>
        </w:tc>
        <w:tc>
          <w:tcPr>
            <w:tcW w:w="0" w:type="auto"/>
            <w:tcBorders>
              <w:left w:val="single" w:sz="4" w:space="0" w:color="auto"/>
            </w:tcBorders>
          </w:tcPr>
          <w:p w14:paraId="77E6E7F7"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14:paraId="26636625"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D1A4A5D" w14:textId="77777777" w:rsidR="00F16B65" w:rsidRDefault="00F16B65" w:rsidP="007F71E3">
            <w:r>
              <w:t>Compare</w:t>
            </w:r>
          </w:p>
        </w:tc>
        <w:tc>
          <w:tcPr>
            <w:tcW w:w="0" w:type="auto"/>
            <w:tcBorders>
              <w:left w:val="single" w:sz="4" w:space="0" w:color="auto"/>
            </w:tcBorders>
          </w:tcPr>
          <w:p w14:paraId="54A3AE52" w14:textId="77777777"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14:paraId="469F159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E525190" w14:textId="77777777" w:rsidR="00F16B65" w:rsidRDefault="00F16B65" w:rsidP="007F71E3">
            <w:r>
              <w:t>Confirm</w:t>
            </w:r>
          </w:p>
        </w:tc>
        <w:tc>
          <w:tcPr>
            <w:tcW w:w="0" w:type="auto"/>
            <w:tcBorders>
              <w:left w:val="single" w:sz="4" w:space="0" w:color="auto"/>
            </w:tcBorders>
          </w:tcPr>
          <w:p w14:paraId="470FDD06"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14:paraId="4B87F2C3"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00CC0C3" w14:textId="77777777" w:rsidR="00F16B65" w:rsidRDefault="00F16B65" w:rsidP="007F71E3">
            <w:r>
              <w:t>Find</w:t>
            </w:r>
          </w:p>
        </w:tc>
        <w:tc>
          <w:tcPr>
            <w:tcW w:w="0" w:type="auto"/>
            <w:tcBorders>
              <w:left w:val="single" w:sz="4" w:space="0" w:color="auto"/>
            </w:tcBorders>
          </w:tcPr>
          <w:p w14:paraId="644BD06E"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14:paraId="39E613AF"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97904C6" w14:textId="77777777" w:rsidR="00F16B65" w:rsidRDefault="00F16B65" w:rsidP="007F71E3">
            <w:r>
              <w:t>Get</w:t>
            </w:r>
          </w:p>
        </w:tc>
        <w:tc>
          <w:tcPr>
            <w:tcW w:w="0" w:type="auto"/>
            <w:tcBorders>
              <w:left w:val="single" w:sz="4" w:space="0" w:color="auto"/>
            </w:tcBorders>
          </w:tcPr>
          <w:p w14:paraId="72B8E2EA"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14:paraId="519C4DE0"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A8DF0F9" w14:textId="77777777" w:rsidR="00F16B65" w:rsidRDefault="00F16B65" w:rsidP="007F71E3">
            <w:r>
              <w:t>Import</w:t>
            </w:r>
          </w:p>
        </w:tc>
        <w:tc>
          <w:tcPr>
            <w:tcW w:w="0" w:type="auto"/>
            <w:tcBorders>
              <w:left w:val="single" w:sz="4" w:space="0" w:color="auto"/>
            </w:tcBorders>
          </w:tcPr>
          <w:p w14:paraId="4262567A"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14:paraId="2269B301"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464761E" w14:textId="77777777" w:rsidR="00F16B65" w:rsidRDefault="00F16B65" w:rsidP="007F71E3">
            <w:r>
              <w:t>Measure</w:t>
            </w:r>
          </w:p>
        </w:tc>
        <w:tc>
          <w:tcPr>
            <w:tcW w:w="0" w:type="auto"/>
            <w:tcBorders>
              <w:left w:val="single" w:sz="4" w:space="0" w:color="auto"/>
            </w:tcBorders>
          </w:tcPr>
          <w:p w14:paraId="4D1464BE"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14:paraId="070BE6C5"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C04E901" w14:textId="77777777" w:rsidR="00F16B65" w:rsidRDefault="00F16B65" w:rsidP="007F71E3">
            <w:r>
              <w:t>Read</w:t>
            </w:r>
          </w:p>
        </w:tc>
        <w:tc>
          <w:tcPr>
            <w:tcW w:w="0" w:type="auto"/>
            <w:tcBorders>
              <w:left w:val="single" w:sz="4" w:space="0" w:color="auto"/>
            </w:tcBorders>
          </w:tcPr>
          <w:p w14:paraId="736BBBAE"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14:paraId="6C3750C7"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EA0BE0C" w14:textId="77777777" w:rsidR="00F16B65" w:rsidRDefault="00F16B65" w:rsidP="007F71E3">
            <w:r>
              <w:t>Request</w:t>
            </w:r>
          </w:p>
        </w:tc>
        <w:tc>
          <w:tcPr>
            <w:tcW w:w="0" w:type="auto"/>
            <w:tcBorders>
              <w:left w:val="single" w:sz="4" w:space="0" w:color="auto"/>
            </w:tcBorders>
          </w:tcPr>
          <w:p w14:paraId="27A7D230"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14:paraId="05895191"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122DE3A" w14:textId="77777777" w:rsidR="00F16B65" w:rsidRDefault="00F16B65" w:rsidP="007F71E3">
            <w:r>
              <w:t>Resolve</w:t>
            </w:r>
          </w:p>
        </w:tc>
        <w:tc>
          <w:tcPr>
            <w:tcW w:w="0" w:type="auto"/>
            <w:tcBorders>
              <w:left w:val="single" w:sz="4" w:space="0" w:color="auto"/>
            </w:tcBorders>
          </w:tcPr>
          <w:p w14:paraId="51B41B54"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14:paraId="48CBB1A7"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00AD84F" w14:textId="77777777" w:rsidR="00F16B65" w:rsidRDefault="00F16B65" w:rsidP="007F71E3">
            <w:r>
              <w:lastRenderedPageBreak/>
              <w:t>Search</w:t>
            </w:r>
          </w:p>
        </w:tc>
        <w:tc>
          <w:tcPr>
            <w:tcW w:w="0" w:type="auto"/>
            <w:tcBorders>
              <w:left w:val="single" w:sz="4" w:space="0" w:color="auto"/>
            </w:tcBorders>
          </w:tcPr>
          <w:p w14:paraId="3B18FDC1"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14:paraId="62BCD5C4"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96B214B" w14:textId="77777777" w:rsidR="00F16B65" w:rsidRDefault="00F16B65" w:rsidP="007F71E3">
            <w:r>
              <w:t>Select</w:t>
            </w:r>
          </w:p>
        </w:tc>
        <w:tc>
          <w:tcPr>
            <w:tcW w:w="0" w:type="auto"/>
            <w:tcBorders>
              <w:left w:val="single" w:sz="4" w:space="0" w:color="auto"/>
            </w:tcBorders>
          </w:tcPr>
          <w:p w14:paraId="2DE91AFB"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14:paraId="623FF49B"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1619E18" w14:textId="77777777" w:rsidR="00F16B65" w:rsidRDefault="00F16B65" w:rsidP="007F71E3">
            <w:r>
              <w:t>Show</w:t>
            </w:r>
          </w:p>
        </w:tc>
        <w:tc>
          <w:tcPr>
            <w:tcW w:w="0" w:type="auto"/>
            <w:tcBorders>
              <w:left w:val="single" w:sz="4" w:space="0" w:color="auto"/>
            </w:tcBorders>
          </w:tcPr>
          <w:p w14:paraId="18FAA2B0"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14:paraId="351AD06B"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A97CC44" w14:textId="77777777" w:rsidR="00F16B65" w:rsidRDefault="00F16B65" w:rsidP="007F71E3">
            <w:r>
              <w:t>Test</w:t>
            </w:r>
          </w:p>
        </w:tc>
        <w:tc>
          <w:tcPr>
            <w:tcW w:w="0" w:type="auto"/>
            <w:tcBorders>
              <w:left w:val="single" w:sz="4" w:space="0" w:color="auto"/>
            </w:tcBorders>
          </w:tcPr>
          <w:p w14:paraId="3C8428B7"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14:paraId="12D218E2"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0BA6DD7" w14:textId="77777777" w:rsidR="00F16B65" w:rsidRDefault="00F16B65" w:rsidP="007F71E3">
            <w:r>
              <w:t>Trace</w:t>
            </w:r>
          </w:p>
        </w:tc>
        <w:tc>
          <w:tcPr>
            <w:tcW w:w="0" w:type="auto"/>
            <w:tcBorders>
              <w:left w:val="single" w:sz="4" w:space="0" w:color="auto"/>
            </w:tcBorders>
          </w:tcPr>
          <w:p w14:paraId="6B14AA31"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14:paraId="21F2D295" w14:textId="77777777"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1114BFA" w14:textId="77777777" w:rsidR="00F16B65" w:rsidRDefault="00F16B65" w:rsidP="007F71E3">
            <w:r>
              <w:t>Watch</w:t>
            </w:r>
          </w:p>
        </w:tc>
        <w:tc>
          <w:tcPr>
            <w:tcW w:w="0" w:type="auto"/>
            <w:tcBorders>
              <w:left w:val="single" w:sz="4" w:space="0" w:color="auto"/>
            </w:tcBorders>
          </w:tcPr>
          <w:p w14:paraId="2F9C804D" w14:textId="77777777"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14:paraId="4FC6201A" w14:textId="77777777"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B8551FA" w14:textId="77777777" w:rsidR="00F16B65" w:rsidRPr="00BD4CA7" w:rsidRDefault="00F16B65" w:rsidP="007F71E3">
            <w:pPr>
              <w:rPr>
                <w:i/>
              </w:rPr>
            </w:pPr>
            <w:r>
              <w:rPr>
                <w:i/>
              </w:rPr>
              <w:t>&lt;empty string&gt;</w:t>
            </w:r>
          </w:p>
        </w:tc>
        <w:tc>
          <w:tcPr>
            <w:tcW w:w="0" w:type="auto"/>
            <w:tcBorders>
              <w:left w:val="single" w:sz="4" w:space="0" w:color="auto"/>
            </w:tcBorders>
          </w:tcPr>
          <w:p w14:paraId="44A6D855" w14:textId="77777777"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7ECA5C82" w14:textId="77777777" w:rsidR="00F16B65" w:rsidRDefault="00F16B65" w:rsidP="00BE7B76">
      <w:pPr>
        <w:pStyle w:val="Heading2"/>
        <w:numPr>
          <w:ilvl w:val="1"/>
          <w:numId w:val="6"/>
        </w:numPr>
      </w:pPr>
      <w:bookmarkStart w:id="127" w:name="_Toc314686093"/>
      <w:proofErr w:type="gramStart"/>
      <w:r>
        <w:t>win</w:t>
      </w:r>
      <w:proofErr w:type="gramEnd"/>
      <w:r>
        <w:t>-def:EntityStateCmdletVerbType</w:t>
      </w:r>
      <w:bookmarkEnd w:id="127"/>
    </w:p>
    <w:p w14:paraId="344BE9FA" w14:textId="77777777"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6E89C188"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5F5BF44F"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65B86864"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789989E2"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5D26C41" w14:textId="77777777" w:rsidR="00C20CF3" w:rsidRPr="00A719C5" w:rsidRDefault="00C20CF3" w:rsidP="00F30A79">
            <w:r>
              <w:t>Approve</w:t>
            </w:r>
          </w:p>
        </w:tc>
        <w:tc>
          <w:tcPr>
            <w:tcW w:w="0" w:type="auto"/>
            <w:tcBorders>
              <w:left w:val="single" w:sz="4" w:space="0" w:color="auto"/>
            </w:tcBorders>
          </w:tcPr>
          <w:p w14:paraId="648FB82D"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33A441F5"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54BA6C0" w14:textId="77777777" w:rsidR="00C20CF3" w:rsidRDefault="00C20CF3" w:rsidP="00F30A79">
            <w:r>
              <w:t>Assert</w:t>
            </w:r>
          </w:p>
        </w:tc>
        <w:tc>
          <w:tcPr>
            <w:tcW w:w="0" w:type="auto"/>
            <w:tcBorders>
              <w:left w:val="single" w:sz="4" w:space="0" w:color="auto"/>
            </w:tcBorders>
          </w:tcPr>
          <w:p w14:paraId="3248F323"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16544949"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F832F58" w14:textId="77777777" w:rsidR="00C20CF3" w:rsidRDefault="00C20CF3" w:rsidP="00F30A79">
            <w:r>
              <w:t>Compare</w:t>
            </w:r>
          </w:p>
        </w:tc>
        <w:tc>
          <w:tcPr>
            <w:tcW w:w="0" w:type="auto"/>
            <w:tcBorders>
              <w:left w:val="single" w:sz="4" w:space="0" w:color="auto"/>
            </w:tcBorders>
          </w:tcPr>
          <w:p w14:paraId="26BC068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2845401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A8C24E0" w14:textId="77777777" w:rsidR="00C20CF3" w:rsidRDefault="00C20CF3" w:rsidP="00F30A79">
            <w:r>
              <w:t>Confirm</w:t>
            </w:r>
          </w:p>
        </w:tc>
        <w:tc>
          <w:tcPr>
            <w:tcW w:w="0" w:type="auto"/>
            <w:tcBorders>
              <w:left w:val="single" w:sz="4" w:space="0" w:color="auto"/>
            </w:tcBorders>
          </w:tcPr>
          <w:p w14:paraId="2D6F776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0D92CD3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3B9056F" w14:textId="77777777" w:rsidR="00C20CF3" w:rsidRDefault="00C20CF3" w:rsidP="00F30A79">
            <w:r>
              <w:t>Find</w:t>
            </w:r>
          </w:p>
        </w:tc>
        <w:tc>
          <w:tcPr>
            <w:tcW w:w="0" w:type="auto"/>
            <w:tcBorders>
              <w:left w:val="single" w:sz="4" w:space="0" w:color="auto"/>
            </w:tcBorders>
          </w:tcPr>
          <w:p w14:paraId="6C121A96"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56BFBFC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3D7F0BA" w14:textId="77777777" w:rsidR="00C20CF3" w:rsidRDefault="00C20CF3" w:rsidP="00F30A79">
            <w:r>
              <w:t>Get</w:t>
            </w:r>
          </w:p>
        </w:tc>
        <w:tc>
          <w:tcPr>
            <w:tcW w:w="0" w:type="auto"/>
            <w:tcBorders>
              <w:left w:val="single" w:sz="4" w:space="0" w:color="auto"/>
            </w:tcBorders>
          </w:tcPr>
          <w:p w14:paraId="1E3AF46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0A51C7A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52E233F" w14:textId="77777777" w:rsidR="00C20CF3" w:rsidRDefault="00C20CF3" w:rsidP="00F30A79">
            <w:r>
              <w:t>Import</w:t>
            </w:r>
          </w:p>
        </w:tc>
        <w:tc>
          <w:tcPr>
            <w:tcW w:w="0" w:type="auto"/>
            <w:tcBorders>
              <w:left w:val="single" w:sz="4" w:space="0" w:color="auto"/>
            </w:tcBorders>
          </w:tcPr>
          <w:p w14:paraId="260AE076"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224D05B8"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E659274" w14:textId="77777777" w:rsidR="00C20CF3" w:rsidRDefault="00C20CF3" w:rsidP="00F30A79">
            <w:r>
              <w:t>Measure</w:t>
            </w:r>
          </w:p>
        </w:tc>
        <w:tc>
          <w:tcPr>
            <w:tcW w:w="0" w:type="auto"/>
            <w:tcBorders>
              <w:left w:val="single" w:sz="4" w:space="0" w:color="auto"/>
            </w:tcBorders>
          </w:tcPr>
          <w:p w14:paraId="19B07A3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562FCDE1"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7FE11BBD" w14:textId="77777777" w:rsidR="00C20CF3" w:rsidRDefault="00C20CF3" w:rsidP="00F30A79">
            <w:r>
              <w:t>Read</w:t>
            </w:r>
          </w:p>
        </w:tc>
        <w:tc>
          <w:tcPr>
            <w:tcW w:w="0" w:type="auto"/>
            <w:tcBorders>
              <w:left w:val="single" w:sz="4" w:space="0" w:color="auto"/>
            </w:tcBorders>
          </w:tcPr>
          <w:p w14:paraId="79F20ED4"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5ABEE97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2FA1C1D" w14:textId="77777777" w:rsidR="00C20CF3" w:rsidRDefault="00C20CF3" w:rsidP="00F30A79">
            <w:r>
              <w:t>Request</w:t>
            </w:r>
          </w:p>
        </w:tc>
        <w:tc>
          <w:tcPr>
            <w:tcW w:w="0" w:type="auto"/>
            <w:tcBorders>
              <w:left w:val="single" w:sz="4" w:space="0" w:color="auto"/>
            </w:tcBorders>
          </w:tcPr>
          <w:p w14:paraId="5015432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6F1E948F"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91076F0" w14:textId="77777777" w:rsidR="00C20CF3" w:rsidRDefault="00C20CF3" w:rsidP="00F30A79">
            <w:r>
              <w:t>Resolve</w:t>
            </w:r>
          </w:p>
        </w:tc>
        <w:tc>
          <w:tcPr>
            <w:tcW w:w="0" w:type="auto"/>
            <w:tcBorders>
              <w:left w:val="single" w:sz="4" w:space="0" w:color="auto"/>
            </w:tcBorders>
          </w:tcPr>
          <w:p w14:paraId="37AFD22B"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773E5436"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3362318" w14:textId="77777777" w:rsidR="00C20CF3" w:rsidRDefault="00C20CF3" w:rsidP="00F30A79">
            <w:r>
              <w:t>Search</w:t>
            </w:r>
          </w:p>
        </w:tc>
        <w:tc>
          <w:tcPr>
            <w:tcW w:w="0" w:type="auto"/>
            <w:tcBorders>
              <w:left w:val="single" w:sz="4" w:space="0" w:color="auto"/>
            </w:tcBorders>
          </w:tcPr>
          <w:p w14:paraId="4EED0DFC"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14472A1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D31A064" w14:textId="77777777" w:rsidR="00C20CF3" w:rsidRDefault="00C20CF3" w:rsidP="00F30A79">
            <w:r>
              <w:t>Select</w:t>
            </w:r>
          </w:p>
        </w:tc>
        <w:tc>
          <w:tcPr>
            <w:tcW w:w="0" w:type="auto"/>
            <w:tcBorders>
              <w:left w:val="single" w:sz="4" w:space="0" w:color="auto"/>
            </w:tcBorders>
          </w:tcPr>
          <w:p w14:paraId="63E2F112"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1DD15FB7"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9267313" w14:textId="77777777" w:rsidR="00C20CF3" w:rsidRDefault="00C20CF3" w:rsidP="00F30A79">
            <w:r>
              <w:t>Show</w:t>
            </w:r>
          </w:p>
        </w:tc>
        <w:tc>
          <w:tcPr>
            <w:tcW w:w="0" w:type="auto"/>
            <w:tcBorders>
              <w:left w:val="single" w:sz="4" w:space="0" w:color="auto"/>
            </w:tcBorders>
          </w:tcPr>
          <w:p w14:paraId="231954A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1DDBB52A"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451A92E" w14:textId="77777777" w:rsidR="00C20CF3" w:rsidRDefault="00C20CF3" w:rsidP="00F30A79">
            <w:r>
              <w:t>Test</w:t>
            </w:r>
          </w:p>
        </w:tc>
        <w:tc>
          <w:tcPr>
            <w:tcW w:w="0" w:type="auto"/>
            <w:tcBorders>
              <w:left w:val="single" w:sz="4" w:space="0" w:color="auto"/>
            </w:tcBorders>
          </w:tcPr>
          <w:p w14:paraId="4BD3F7F1"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41496F0E"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0C1D338" w14:textId="77777777" w:rsidR="00C20CF3" w:rsidRDefault="00C20CF3" w:rsidP="00F30A79">
            <w:r>
              <w:t>Trace</w:t>
            </w:r>
          </w:p>
        </w:tc>
        <w:tc>
          <w:tcPr>
            <w:tcW w:w="0" w:type="auto"/>
            <w:tcBorders>
              <w:left w:val="single" w:sz="4" w:space="0" w:color="auto"/>
            </w:tcBorders>
          </w:tcPr>
          <w:p w14:paraId="76D0BF57"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2D72E39E"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9364F11" w14:textId="77777777" w:rsidR="00C20CF3" w:rsidRDefault="00C20CF3" w:rsidP="00F30A79">
            <w:r>
              <w:t>Watch</w:t>
            </w:r>
          </w:p>
        </w:tc>
        <w:tc>
          <w:tcPr>
            <w:tcW w:w="0" w:type="auto"/>
            <w:tcBorders>
              <w:left w:val="single" w:sz="4" w:space="0" w:color="auto"/>
            </w:tcBorders>
          </w:tcPr>
          <w:p w14:paraId="738416F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530D09E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B92FA0B" w14:textId="77777777" w:rsidR="00C20CF3" w:rsidRPr="00BD4CA7" w:rsidRDefault="00C20CF3" w:rsidP="00F30A79">
            <w:pPr>
              <w:rPr>
                <w:i/>
              </w:rPr>
            </w:pPr>
            <w:r>
              <w:rPr>
                <w:i/>
              </w:rPr>
              <w:t>&lt;empty string&gt;</w:t>
            </w:r>
          </w:p>
        </w:tc>
        <w:tc>
          <w:tcPr>
            <w:tcW w:w="0" w:type="auto"/>
            <w:tcBorders>
              <w:left w:val="single" w:sz="4" w:space="0" w:color="auto"/>
            </w:tcBorders>
          </w:tcPr>
          <w:p w14:paraId="408F4313"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36414F70" w14:textId="77777777" w:rsidR="00F16B65" w:rsidRDefault="00F16B65" w:rsidP="00BE7B76">
      <w:pPr>
        <w:pStyle w:val="Heading2"/>
        <w:numPr>
          <w:ilvl w:val="1"/>
          <w:numId w:val="6"/>
        </w:numPr>
      </w:pPr>
      <w:bookmarkStart w:id="128" w:name="_Toc314686094"/>
      <w:proofErr w:type="gramStart"/>
      <w:r>
        <w:lastRenderedPageBreak/>
        <w:t>win</w:t>
      </w:r>
      <w:proofErr w:type="gramEnd"/>
      <w:r>
        <w:t>-sc:</w:t>
      </w:r>
      <w:r w:rsidR="008873C1">
        <w:t>EntityItemCmdletVerbType</w:t>
      </w:r>
      <w:bookmarkEnd w:id="128"/>
    </w:p>
    <w:p w14:paraId="02914CD7" w14:textId="77777777"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14:paraId="41861EB8" w14:textId="77777777"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14:paraId="1B3D7CB8" w14:textId="77777777" w:rsidR="00C20CF3" w:rsidRDefault="00C20CF3" w:rsidP="00F30A79">
            <w:pPr>
              <w:rPr>
                <w:b w:val="0"/>
                <w:bCs w:val="0"/>
              </w:rPr>
            </w:pPr>
            <w:r w:rsidRPr="00A719C5">
              <w:t>Enumeration Value</w:t>
            </w:r>
          </w:p>
        </w:tc>
        <w:tc>
          <w:tcPr>
            <w:tcW w:w="0" w:type="auto"/>
            <w:tcBorders>
              <w:bottom w:val="single" w:sz="8" w:space="0" w:color="000000" w:themeColor="text1"/>
            </w:tcBorders>
          </w:tcPr>
          <w:p w14:paraId="20E6638F" w14:textId="77777777"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14:paraId="33C22EC3"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51555468" w14:textId="77777777" w:rsidR="00C20CF3" w:rsidRPr="00A719C5" w:rsidRDefault="00C20CF3" w:rsidP="00F30A79">
            <w:r>
              <w:t>Approve</w:t>
            </w:r>
          </w:p>
        </w:tc>
        <w:tc>
          <w:tcPr>
            <w:tcW w:w="0" w:type="auto"/>
            <w:tcBorders>
              <w:left w:val="single" w:sz="4" w:space="0" w:color="auto"/>
            </w:tcBorders>
          </w:tcPr>
          <w:p w14:paraId="5193F245" w14:textId="77777777"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14:paraId="753407DD"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B88C5AF" w14:textId="77777777" w:rsidR="00C20CF3" w:rsidRDefault="00C20CF3" w:rsidP="00F30A79">
            <w:r>
              <w:t>Assert</w:t>
            </w:r>
          </w:p>
        </w:tc>
        <w:tc>
          <w:tcPr>
            <w:tcW w:w="0" w:type="auto"/>
            <w:tcBorders>
              <w:left w:val="single" w:sz="4" w:space="0" w:color="auto"/>
            </w:tcBorders>
          </w:tcPr>
          <w:p w14:paraId="0914920F"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14:paraId="32A711D6"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81E8EE3" w14:textId="77777777" w:rsidR="00C20CF3" w:rsidRDefault="00C20CF3" w:rsidP="00F30A79">
            <w:r>
              <w:t>Compare</w:t>
            </w:r>
          </w:p>
        </w:tc>
        <w:tc>
          <w:tcPr>
            <w:tcW w:w="0" w:type="auto"/>
            <w:tcBorders>
              <w:left w:val="single" w:sz="4" w:space="0" w:color="auto"/>
            </w:tcBorders>
          </w:tcPr>
          <w:p w14:paraId="775C7FFD"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14:paraId="2CEAB5B9"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E63FB35" w14:textId="77777777" w:rsidR="00C20CF3" w:rsidRDefault="00C20CF3" w:rsidP="00F30A79">
            <w:r>
              <w:t>Confirm</w:t>
            </w:r>
          </w:p>
        </w:tc>
        <w:tc>
          <w:tcPr>
            <w:tcW w:w="0" w:type="auto"/>
            <w:tcBorders>
              <w:left w:val="single" w:sz="4" w:space="0" w:color="auto"/>
            </w:tcBorders>
          </w:tcPr>
          <w:p w14:paraId="6CA9107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14:paraId="0E0A1984"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34A4F1A" w14:textId="77777777" w:rsidR="00C20CF3" w:rsidRDefault="00C20CF3" w:rsidP="00F30A79">
            <w:r>
              <w:t>Find</w:t>
            </w:r>
          </w:p>
        </w:tc>
        <w:tc>
          <w:tcPr>
            <w:tcW w:w="0" w:type="auto"/>
            <w:tcBorders>
              <w:left w:val="single" w:sz="4" w:space="0" w:color="auto"/>
            </w:tcBorders>
          </w:tcPr>
          <w:p w14:paraId="14C96A92"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14:paraId="40AF544A"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4819274" w14:textId="77777777" w:rsidR="00C20CF3" w:rsidRDefault="00C20CF3" w:rsidP="00F30A79">
            <w:r>
              <w:t>Get</w:t>
            </w:r>
          </w:p>
        </w:tc>
        <w:tc>
          <w:tcPr>
            <w:tcW w:w="0" w:type="auto"/>
            <w:tcBorders>
              <w:left w:val="single" w:sz="4" w:space="0" w:color="auto"/>
            </w:tcBorders>
          </w:tcPr>
          <w:p w14:paraId="69DC3A24"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14:paraId="5AEC8150"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141733A" w14:textId="77777777" w:rsidR="00C20CF3" w:rsidRDefault="00C20CF3" w:rsidP="00F30A79">
            <w:r>
              <w:t>Import</w:t>
            </w:r>
          </w:p>
        </w:tc>
        <w:tc>
          <w:tcPr>
            <w:tcW w:w="0" w:type="auto"/>
            <w:tcBorders>
              <w:left w:val="single" w:sz="4" w:space="0" w:color="auto"/>
            </w:tcBorders>
          </w:tcPr>
          <w:p w14:paraId="66EE3177"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14:paraId="5F6DA625"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E29C729" w14:textId="77777777" w:rsidR="00C20CF3" w:rsidRDefault="00C20CF3" w:rsidP="00F30A79">
            <w:r>
              <w:t>Measure</w:t>
            </w:r>
          </w:p>
        </w:tc>
        <w:tc>
          <w:tcPr>
            <w:tcW w:w="0" w:type="auto"/>
            <w:tcBorders>
              <w:left w:val="single" w:sz="4" w:space="0" w:color="auto"/>
            </w:tcBorders>
          </w:tcPr>
          <w:p w14:paraId="63CA355A"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14:paraId="26C050D1"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0C8BBB3A" w14:textId="77777777" w:rsidR="00C20CF3" w:rsidRDefault="00C20CF3" w:rsidP="00F30A79">
            <w:r>
              <w:t>Read</w:t>
            </w:r>
          </w:p>
        </w:tc>
        <w:tc>
          <w:tcPr>
            <w:tcW w:w="0" w:type="auto"/>
            <w:tcBorders>
              <w:left w:val="single" w:sz="4" w:space="0" w:color="auto"/>
            </w:tcBorders>
          </w:tcPr>
          <w:p w14:paraId="679A551E"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14:paraId="2FA182BF"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AE93180" w14:textId="77777777" w:rsidR="00C20CF3" w:rsidRDefault="00C20CF3" w:rsidP="00F30A79">
            <w:r>
              <w:t>Request</w:t>
            </w:r>
          </w:p>
        </w:tc>
        <w:tc>
          <w:tcPr>
            <w:tcW w:w="0" w:type="auto"/>
            <w:tcBorders>
              <w:left w:val="single" w:sz="4" w:space="0" w:color="auto"/>
            </w:tcBorders>
          </w:tcPr>
          <w:p w14:paraId="1F1CD198"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14:paraId="53AA6B46"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2219AA6" w14:textId="77777777" w:rsidR="00C20CF3" w:rsidRDefault="00C20CF3" w:rsidP="00F30A79">
            <w:r>
              <w:t>Resolve</w:t>
            </w:r>
          </w:p>
        </w:tc>
        <w:tc>
          <w:tcPr>
            <w:tcW w:w="0" w:type="auto"/>
            <w:tcBorders>
              <w:left w:val="single" w:sz="4" w:space="0" w:color="auto"/>
            </w:tcBorders>
          </w:tcPr>
          <w:p w14:paraId="3E36B429"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14:paraId="3E93C063"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BE2493A" w14:textId="77777777" w:rsidR="00C20CF3" w:rsidRDefault="00C20CF3" w:rsidP="00F30A79">
            <w:r>
              <w:t>Search</w:t>
            </w:r>
          </w:p>
        </w:tc>
        <w:tc>
          <w:tcPr>
            <w:tcW w:w="0" w:type="auto"/>
            <w:tcBorders>
              <w:left w:val="single" w:sz="4" w:space="0" w:color="auto"/>
            </w:tcBorders>
          </w:tcPr>
          <w:p w14:paraId="43200605"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14:paraId="3298FE37"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4548763F" w14:textId="77777777" w:rsidR="00C20CF3" w:rsidRDefault="00C20CF3" w:rsidP="00F30A79">
            <w:r>
              <w:t>Select</w:t>
            </w:r>
          </w:p>
        </w:tc>
        <w:tc>
          <w:tcPr>
            <w:tcW w:w="0" w:type="auto"/>
            <w:tcBorders>
              <w:left w:val="single" w:sz="4" w:space="0" w:color="auto"/>
            </w:tcBorders>
          </w:tcPr>
          <w:p w14:paraId="07ED3864"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14:paraId="51E538AB"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325D4C10" w14:textId="77777777" w:rsidR="00C20CF3" w:rsidRDefault="00C20CF3" w:rsidP="00F30A79">
            <w:r>
              <w:t>Show</w:t>
            </w:r>
          </w:p>
        </w:tc>
        <w:tc>
          <w:tcPr>
            <w:tcW w:w="0" w:type="auto"/>
            <w:tcBorders>
              <w:left w:val="single" w:sz="4" w:space="0" w:color="auto"/>
            </w:tcBorders>
          </w:tcPr>
          <w:p w14:paraId="403BD19D"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14:paraId="1EC21798"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61BBE0A5" w14:textId="77777777" w:rsidR="00C20CF3" w:rsidRDefault="00C20CF3" w:rsidP="00F30A79">
            <w:r>
              <w:t>Test</w:t>
            </w:r>
          </w:p>
        </w:tc>
        <w:tc>
          <w:tcPr>
            <w:tcW w:w="0" w:type="auto"/>
            <w:tcBorders>
              <w:left w:val="single" w:sz="4" w:space="0" w:color="auto"/>
            </w:tcBorders>
          </w:tcPr>
          <w:p w14:paraId="7FA602B0"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14:paraId="4E33A14D"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70FED3A" w14:textId="77777777" w:rsidR="00C20CF3" w:rsidRDefault="00C20CF3" w:rsidP="00F30A79">
            <w:r>
              <w:t>Trace</w:t>
            </w:r>
          </w:p>
        </w:tc>
        <w:tc>
          <w:tcPr>
            <w:tcW w:w="0" w:type="auto"/>
            <w:tcBorders>
              <w:left w:val="single" w:sz="4" w:space="0" w:color="auto"/>
            </w:tcBorders>
          </w:tcPr>
          <w:p w14:paraId="590C76BA"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14:paraId="165D936B" w14:textId="77777777"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2DBFD7BF" w14:textId="77777777" w:rsidR="00C20CF3" w:rsidRDefault="00C20CF3" w:rsidP="00F30A79">
            <w:r>
              <w:t>Watch</w:t>
            </w:r>
          </w:p>
        </w:tc>
        <w:tc>
          <w:tcPr>
            <w:tcW w:w="0" w:type="auto"/>
            <w:tcBorders>
              <w:left w:val="single" w:sz="4" w:space="0" w:color="auto"/>
            </w:tcBorders>
          </w:tcPr>
          <w:p w14:paraId="33C48CE2" w14:textId="77777777"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14:paraId="062235E4" w14:textId="77777777"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14:paraId="1EED3721" w14:textId="77777777" w:rsidR="00C20CF3" w:rsidRPr="00BD4CA7" w:rsidRDefault="00C20CF3" w:rsidP="00F30A79">
            <w:pPr>
              <w:rPr>
                <w:i/>
              </w:rPr>
            </w:pPr>
            <w:r>
              <w:rPr>
                <w:i/>
              </w:rPr>
              <w:t>&lt;empty string&gt;</w:t>
            </w:r>
          </w:p>
        </w:tc>
        <w:tc>
          <w:tcPr>
            <w:tcW w:w="0" w:type="auto"/>
            <w:tcBorders>
              <w:left w:val="single" w:sz="4" w:space="0" w:color="auto"/>
            </w:tcBorders>
          </w:tcPr>
          <w:p w14:paraId="0D68BCDE" w14:textId="77777777"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14:paraId="697A29DE" w14:textId="77777777" w:rsidR="00213124" w:rsidRDefault="00213124" w:rsidP="00213124"/>
    <w:p w14:paraId="0EA512C7" w14:textId="77777777" w:rsidR="00F263E8" w:rsidRPr="00C314AD" w:rsidRDefault="00F263E8" w:rsidP="00BE7B76">
      <w:pPr>
        <w:pStyle w:val="Heading2"/>
        <w:numPr>
          <w:ilvl w:val="1"/>
          <w:numId w:val="6"/>
        </w:numPr>
      </w:pPr>
      <w:bookmarkStart w:id="129" w:name="_Toc314686095"/>
      <w:proofErr w:type="gramStart"/>
      <w:r w:rsidRPr="00C314AD">
        <w:t>win</w:t>
      </w:r>
      <w:proofErr w:type="gramEnd"/>
      <w:r w:rsidRPr="00C314AD">
        <w:t>-def:user_test</w:t>
      </w:r>
      <w:bookmarkEnd w:id="129"/>
    </w:p>
    <w:p w14:paraId="6DCE09B2" w14:textId="77777777"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14:paraId="1456F4B7" w14:textId="77777777" w:rsidR="00F263E8" w:rsidRDefault="00F263E8" w:rsidP="00F263E8">
      <w:r>
        <w:object w:dxaOrig="6460" w:dyaOrig="3869" w14:anchorId="674EDB18">
          <v:shape id="_x0000_i1078" type="#_x0000_t75" style="width:322.95pt;height:193.2pt" o:ole="">
            <v:imagedata r:id="rId120" o:title=""/>
          </v:shape>
          <o:OLEObject Type="Embed" ProgID="Visio.Drawing.11" ShapeID="_x0000_i1078" DrawAspect="Content" ObjectID="_1322040773" r:id="rId121"/>
        </w:object>
      </w:r>
    </w:p>
    <w:p w14:paraId="66F6DE7B" w14:textId="77777777" w:rsidR="00F263E8" w:rsidRPr="00213124" w:rsidRDefault="00F263E8" w:rsidP="00BE7B76">
      <w:pPr>
        <w:pStyle w:val="Heading3"/>
        <w:numPr>
          <w:ilvl w:val="2"/>
          <w:numId w:val="6"/>
        </w:numPr>
        <w:rPr>
          <w:rStyle w:val="Emphasis"/>
          <w:i w:val="0"/>
          <w:iCs w:val="0"/>
        </w:rPr>
      </w:pPr>
      <w:bookmarkStart w:id="130" w:name="_Toc314686096"/>
      <w:r w:rsidRPr="00213124">
        <w:rPr>
          <w:rStyle w:val="Emphasis"/>
          <w:i w:val="0"/>
          <w:iCs w:val="0"/>
        </w:rPr>
        <w:t>Known Supported Platforms</w:t>
      </w:r>
      <w:bookmarkEnd w:id="130"/>
    </w:p>
    <w:p w14:paraId="27C1F1E5" w14:textId="77777777" w:rsidR="00F263E8" w:rsidRDefault="00F263E8" w:rsidP="00BE7B76">
      <w:pPr>
        <w:pStyle w:val="ListParagraph"/>
        <w:numPr>
          <w:ilvl w:val="0"/>
          <w:numId w:val="3"/>
        </w:numPr>
      </w:pPr>
      <w:r>
        <w:t>Windows XP</w:t>
      </w:r>
    </w:p>
    <w:p w14:paraId="5669B688" w14:textId="77777777" w:rsidR="00F263E8" w:rsidRDefault="00F263E8" w:rsidP="00BE7B76">
      <w:pPr>
        <w:pStyle w:val="ListParagraph"/>
        <w:numPr>
          <w:ilvl w:val="0"/>
          <w:numId w:val="3"/>
        </w:numPr>
      </w:pPr>
      <w:r>
        <w:t>Windows Vista</w:t>
      </w:r>
    </w:p>
    <w:p w14:paraId="308C5F2A" w14:textId="77777777" w:rsidR="00F263E8" w:rsidRPr="00CD0931" w:rsidRDefault="00F263E8" w:rsidP="00BE7B76">
      <w:pPr>
        <w:pStyle w:val="ListParagraph"/>
        <w:numPr>
          <w:ilvl w:val="0"/>
          <w:numId w:val="3"/>
        </w:numPr>
      </w:pPr>
      <w:r>
        <w:t>Windows 7</w:t>
      </w:r>
    </w:p>
    <w:p w14:paraId="142BAD58" w14:textId="77777777" w:rsidR="00F263E8" w:rsidRDefault="00F263E8" w:rsidP="00BE7B76">
      <w:pPr>
        <w:pStyle w:val="Heading2"/>
        <w:numPr>
          <w:ilvl w:val="1"/>
          <w:numId w:val="6"/>
        </w:numPr>
      </w:pPr>
      <w:bookmarkStart w:id="131" w:name="_Toc314686097"/>
      <w:proofErr w:type="gramStart"/>
      <w:r>
        <w:t>win</w:t>
      </w:r>
      <w:proofErr w:type="gramEnd"/>
      <w:r>
        <w:t>-def:user_</w:t>
      </w:r>
      <w:r w:rsidRPr="00B429BF">
        <w:t>object</w:t>
      </w:r>
      <w:bookmarkEnd w:id="131"/>
    </w:p>
    <w:p w14:paraId="6AA5CFB3" w14:textId="77777777"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14:paraId="761DF1D9" w14:textId="77777777" w:rsidR="00F263E8" w:rsidRDefault="00F263E8" w:rsidP="00F263E8">
      <w:r>
        <w:object w:dxaOrig="4668" w:dyaOrig="4165" w14:anchorId="57380886">
          <v:shape id="_x0000_i1079" type="#_x0000_t75" style="width:234.55pt;height:209.6pt" o:ole="">
            <v:imagedata r:id="rId122" o:title=""/>
          </v:shape>
          <o:OLEObject Type="Embed" ProgID="Visio.Drawing.11" ShapeID="_x0000_i1079" DrawAspect="Content" ObjectID="_1322040774" r:id="rId123"/>
        </w:object>
      </w:r>
    </w:p>
    <w:p w14:paraId="75D3FA47" w14:textId="77777777" w:rsidR="00972BB3" w:rsidRDefault="00972BB3" w:rsidP="00F263E8"/>
    <w:p w14:paraId="60357E16" w14:textId="77777777" w:rsidR="00972BB3" w:rsidRDefault="00972BB3" w:rsidP="00F263E8"/>
    <w:p w14:paraId="7F32FB6A" w14:textId="77777777"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14:paraId="4AA26735"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E40126" w14:textId="77777777" w:rsidR="00F263E8" w:rsidRDefault="00F263E8" w:rsidP="00F263E8">
            <w:pPr>
              <w:jc w:val="center"/>
              <w:rPr>
                <w:b w:val="0"/>
                <w:bCs w:val="0"/>
              </w:rPr>
            </w:pPr>
            <w:r>
              <w:lastRenderedPageBreak/>
              <w:t>Property</w:t>
            </w:r>
          </w:p>
        </w:tc>
        <w:tc>
          <w:tcPr>
            <w:tcW w:w="0" w:type="auto"/>
          </w:tcPr>
          <w:p w14:paraId="030D0186"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250028AE"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12255B21"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3E25C925"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4D1F22F2"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535E4321" w14:textId="77777777" w:rsidR="00F263E8" w:rsidRDefault="00F263E8" w:rsidP="00F263E8">
            <w:r>
              <w:t>set</w:t>
            </w:r>
          </w:p>
        </w:tc>
        <w:tc>
          <w:tcPr>
            <w:tcW w:w="0" w:type="auto"/>
          </w:tcPr>
          <w:p w14:paraId="624231E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2080B6B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04ED8D5B"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28548280"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14:paraId="1DA43A0C"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3E8C6B77" w14:textId="77777777" w:rsidR="00F263E8" w:rsidRDefault="00F263E8" w:rsidP="00F263E8">
            <w:r>
              <w:t>user</w:t>
            </w:r>
          </w:p>
        </w:tc>
        <w:tc>
          <w:tcPr>
            <w:tcW w:w="0" w:type="auto"/>
          </w:tcPr>
          <w:p w14:paraId="2C038DFF" w14:textId="77777777"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14:paraId="1F6B3A58"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6FA9F91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66C6C1BF"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7203B219"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14:paraId="12D450A3"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2631E3" w14:textId="77777777"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14:paraId="3254C5E8" w14:textId="77777777"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939133E" w14:textId="77777777"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14:paraId="75B0DA5D"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53900A" w14:textId="77777777" w:rsidR="00F263E8" w:rsidRDefault="00F263E8" w:rsidP="00F263E8">
            <w:r>
              <w:t>filter</w:t>
            </w:r>
          </w:p>
        </w:tc>
        <w:tc>
          <w:tcPr>
            <w:tcW w:w="0" w:type="auto"/>
          </w:tcPr>
          <w:p w14:paraId="60C99384"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302D1E86"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4DF8BFEA"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5AE7478D"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1CB62271" w14:textId="77777777" w:rsidR="00213124" w:rsidRPr="00213124" w:rsidRDefault="00213124" w:rsidP="00213124"/>
    <w:p w14:paraId="1253F7E2" w14:textId="77777777" w:rsidR="00213124" w:rsidRDefault="00213124" w:rsidP="00BE7B76">
      <w:pPr>
        <w:pStyle w:val="Heading2"/>
        <w:numPr>
          <w:ilvl w:val="1"/>
          <w:numId w:val="6"/>
        </w:numPr>
      </w:pPr>
      <w:bookmarkStart w:id="132" w:name="_Toc314686098"/>
      <w:proofErr w:type="gramStart"/>
      <w:r>
        <w:t>win</w:t>
      </w:r>
      <w:proofErr w:type="gramEnd"/>
      <w:r>
        <w:t>-def:user_state</w:t>
      </w:r>
      <w:bookmarkEnd w:id="132"/>
    </w:p>
    <w:p w14:paraId="3A5960BC" w14:textId="77777777"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14:paraId="11E0D8A7" w14:textId="77777777" w:rsidR="00F263E8" w:rsidRDefault="00F263E8" w:rsidP="00F263E8">
      <w:r>
        <w:object w:dxaOrig="3705" w:dyaOrig="3811" w14:anchorId="1BABF099">
          <v:shape id="_x0000_i1080" type="#_x0000_t75" style="width:186.05pt;height:191.05pt" o:ole="">
            <v:imagedata r:id="rId124" o:title=""/>
          </v:shape>
          <o:OLEObject Type="Embed" ProgID="Visio.Drawing.11" ShapeID="_x0000_i1080" DrawAspect="Content" ObjectID="_1322040775" r:id="rId125"/>
        </w:object>
      </w:r>
    </w:p>
    <w:p w14:paraId="79E435AA" w14:textId="77777777"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24831C7D"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42EBA109" w14:textId="77777777"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14:paraId="648DADDC"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2A53B7B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68BC162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12AA2611"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62FA78B3"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4E8B7BB" w14:textId="77777777" w:rsidR="00F263E8" w:rsidRPr="009676C4" w:rsidRDefault="00F263E8" w:rsidP="00F263E8">
            <w:r>
              <w:t>user</w:t>
            </w:r>
          </w:p>
        </w:tc>
        <w:tc>
          <w:tcPr>
            <w:tcW w:w="1504" w:type="pct"/>
          </w:tcPr>
          <w:p w14:paraId="7EDD7658"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11120003"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7A97383F"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655BBD4"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2138011"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14:paraId="7124F406" w14:textId="77777777"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B28118" w14:textId="77777777"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14:paraId="280F3363" w14:textId="77777777"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A33233F" w14:textId="77777777"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14:paraId="46DC1043" w14:textId="77777777"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368B528" w14:textId="77777777"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account names in </w:t>
            </w:r>
            <w:r>
              <w:rPr>
                <w:rFonts w:cstheme="minorHAnsi"/>
                <w:color w:val="000000"/>
              </w:rPr>
              <w:lastRenderedPageBreak/>
              <w:t>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14:paraId="35ECEF2E"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3DF55B92" w14:textId="77777777" w:rsidR="00F263E8" w:rsidRDefault="00F263E8" w:rsidP="00F263E8">
            <w:r>
              <w:lastRenderedPageBreak/>
              <w:t>enabled</w:t>
            </w:r>
          </w:p>
        </w:tc>
        <w:tc>
          <w:tcPr>
            <w:tcW w:w="1504" w:type="pct"/>
          </w:tcPr>
          <w:p w14:paraId="08C6C323"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4C38DA0D"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3C11F160"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1765C2C0" w14:textId="77777777"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3D83DDBB"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5DA090B9" w14:textId="77777777" w:rsidR="00F263E8" w:rsidRDefault="00F263E8" w:rsidP="00F263E8">
            <w:r>
              <w:t>group</w:t>
            </w:r>
          </w:p>
        </w:tc>
        <w:tc>
          <w:tcPr>
            <w:tcW w:w="1504" w:type="pct"/>
          </w:tcPr>
          <w:p w14:paraId="73DD0150" w14:textId="77777777"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14:paraId="008860CA"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0AF5C94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12375C7F"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0E43FD9"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7F7269DE"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3545FCF" w14:textId="77777777"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14:paraId="36EC7346" w14:textId="77777777"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80F0D90" w14:textId="77777777"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14:paraId="64880B93" w14:textId="77777777"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5231046E" w14:textId="77777777"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NOT contain the </w:t>
            </w:r>
            <w:r>
              <w:rPr>
                <w:rFonts w:cstheme="minorHAnsi"/>
                <w:color w:val="000000"/>
              </w:rPr>
              <w:lastRenderedPageBreak/>
              <w:t>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14:paraId="58B8F659"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06DE2CBF" w14:textId="77777777" w:rsidR="00F263E8" w:rsidRDefault="004E0DE3" w:rsidP="00F263E8">
            <w:r>
              <w:lastRenderedPageBreak/>
              <w:t>last_logo</w:t>
            </w:r>
            <w:r w:rsidR="00F263E8">
              <w:t>n</w:t>
            </w:r>
          </w:p>
        </w:tc>
        <w:tc>
          <w:tcPr>
            <w:tcW w:w="1504" w:type="pct"/>
          </w:tcPr>
          <w:p w14:paraId="14675EC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5CAAAA8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A5D523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0927D8E8"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4ACFABC4" w14:textId="77777777" w:rsidR="00213124" w:rsidRPr="00213124" w:rsidRDefault="00213124" w:rsidP="00213124"/>
    <w:p w14:paraId="1BFD6C93" w14:textId="77777777" w:rsidR="00213124" w:rsidRDefault="00213124" w:rsidP="00BE7B76">
      <w:pPr>
        <w:pStyle w:val="Heading2"/>
        <w:numPr>
          <w:ilvl w:val="1"/>
          <w:numId w:val="6"/>
        </w:numPr>
      </w:pPr>
      <w:bookmarkStart w:id="133" w:name="_Toc314686099"/>
      <w:proofErr w:type="gramStart"/>
      <w:r>
        <w:t>win</w:t>
      </w:r>
      <w:proofErr w:type="gramEnd"/>
      <w:r>
        <w:t>-sc:user_item</w:t>
      </w:r>
      <w:bookmarkEnd w:id="133"/>
    </w:p>
    <w:p w14:paraId="643B0C3B" w14:textId="77777777"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14:paraId="4851228D" w14:textId="77777777" w:rsidR="00F263E8" w:rsidRDefault="00F263E8" w:rsidP="00F263E8">
      <w:r>
        <w:object w:dxaOrig="3430" w:dyaOrig="2973" w14:anchorId="2E39D0FC">
          <v:shape id="_x0000_i1081" type="#_x0000_t75" style="width:168.25pt;height:149.7pt" o:ole="">
            <v:imagedata r:id="rId126" o:title=""/>
          </v:shape>
          <o:OLEObject Type="Embed" ProgID="Visio.Drawing.11" ShapeID="_x0000_i1081" DrawAspect="Content" ObjectID="_1322040776" r:id="rId127"/>
        </w:object>
      </w:r>
    </w:p>
    <w:p w14:paraId="6BA7635F"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70B66B8C"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F9C1FC9" w14:textId="77777777" w:rsidR="00F263E8" w:rsidRDefault="00F263E8" w:rsidP="00F263E8">
            <w:pPr>
              <w:jc w:val="center"/>
              <w:rPr>
                <w:b w:val="0"/>
                <w:bCs w:val="0"/>
              </w:rPr>
            </w:pPr>
            <w:r>
              <w:t>Property</w:t>
            </w:r>
          </w:p>
        </w:tc>
        <w:tc>
          <w:tcPr>
            <w:tcW w:w="2880" w:type="dxa"/>
          </w:tcPr>
          <w:p w14:paraId="737C27A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7D091B8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61714A21"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5235B039"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593905B0"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148C8D5" w14:textId="77777777" w:rsidR="00F263E8" w:rsidRPr="009676C4" w:rsidRDefault="00F263E8" w:rsidP="00F263E8">
            <w:r>
              <w:t>user</w:t>
            </w:r>
          </w:p>
        </w:tc>
        <w:tc>
          <w:tcPr>
            <w:tcW w:w="2880" w:type="dxa"/>
          </w:tcPr>
          <w:p w14:paraId="004D474F"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2FB55075"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9DC592B"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7555A57A"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71BA37DF"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14:paraId="0FFE5E46"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C736B7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 xml:space="preserve">computer name\user </w:t>
            </w:r>
            <w:r w:rsidRPr="00F74881">
              <w:rPr>
                <w:rFonts w:cstheme="minorHAnsi"/>
                <w:color w:val="000000"/>
              </w:rPr>
              <w:lastRenderedPageBreak/>
              <w:t>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14:paraId="62ED7084"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A026712" w14:textId="77777777"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14:paraId="56B23F75"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7B9C1D35" w14:textId="77777777" w:rsidR="00F263E8" w:rsidRDefault="00F263E8" w:rsidP="00F263E8">
            <w:r>
              <w:lastRenderedPageBreak/>
              <w:t>enabled</w:t>
            </w:r>
          </w:p>
        </w:tc>
        <w:tc>
          <w:tcPr>
            <w:tcW w:w="2880" w:type="dxa"/>
          </w:tcPr>
          <w:p w14:paraId="2F196627"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7C70AF38"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09FEFB5F"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15FE2117"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1481DF6"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40310CD7"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F394439" w14:textId="77777777" w:rsidR="00F263E8" w:rsidRDefault="00F263E8" w:rsidP="00F263E8">
            <w:r>
              <w:t>group</w:t>
            </w:r>
          </w:p>
        </w:tc>
        <w:tc>
          <w:tcPr>
            <w:tcW w:w="2880" w:type="dxa"/>
          </w:tcPr>
          <w:p w14:paraId="22FAF495"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1085C29C"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7687A346"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4C8FB502"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01FDBE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14:paraId="21430B86"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241DE3C8"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14:paraId="29B829CD" w14:textId="77777777"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19287584" w14:textId="77777777"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14:paraId="4746A276"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34C65D50" w14:textId="77777777" w:rsidR="00F263E8" w:rsidRDefault="004E0DE3" w:rsidP="00F263E8">
            <w:r>
              <w:lastRenderedPageBreak/>
              <w:t>last_logo</w:t>
            </w:r>
            <w:r w:rsidR="00F263E8">
              <w:t>n</w:t>
            </w:r>
          </w:p>
        </w:tc>
        <w:tc>
          <w:tcPr>
            <w:tcW w:w="2880" w:type="dxa"/>
          </w:tcPr>
          <w:p w14:paraId="38F68B4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654AB627"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7E3AE44F"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3455AB5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559B70E3"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7BD35537" w14:textId="77777777" w:rsidR="00F263E8" w:rsidRDefault="00F263E8" w:rsidP="00F263E8"/>
    <w:p w14:paraId="757922B4" w14:textId="77777777" w:rsidR="00F263E8" w:rsidRDefault="00F263E8" w:rsidP="00F263E8"/>
    <w:p w14:paraId="433539D1" w14:textId="77777777" w:rsidR="00F263E8" w:rsidRDefault="00F263E8" w:rsidP="00F263E8"/>
    <w:p w14:paraId="6BF7EC74" w14:textId="77777777" w:rsidR="00F263E8" w:rsidRDefault="00F263E8" w:rsidP="00F263E8"/>
    <w:p w14:paraId="2136FCB4" w14:textId="77777777" w:rsidR="00F263E8" w:rsidRDefault="00F263E8" w:rsidP="00F263E8"/>
    <w:p w14:paraId="558941DB" w14:textId="77777777" w:rsidR="00BE7B76" w:rsidRDefault="00BE7B76" w:rsidP="00F263E8"/>
    <w:p w14:paraId="0DB05ECE" w14:textId="77777777" w:rsidR="00213124" w:rsidRDefault="00213124" w:rsidP="00BE7B76">
      <w:pPr>
        <w:pStyle w:val="Heading2"/>
        <w:numPr>
          <w:ilvl w:val="1"/>
          <w:numId w:val="6"/>
        </w:numPr>
      </w:pPr>
      <w:bookmarkStart w:id="134" w:name="_Toc314686100"/>
      <w:proofErr w:type="gramStart"/>
      <w:r>
        <w:t>win</w:t>
      </w:r>
      <w:proofErr w:type="gramEnd"/>
      <w:r>
        <w:t>-</w:t>
      </w:r>
      <w:r w:rsidR="00243C50">
        <w:t>def</w:t>
      </w:r>
      <w:r>
        <w:t>:user</w:t>
      </w:r>
      <w:r w:rsidR="00243C50">
        <w:t>_sid55</w:t>
      </w:r>
      <w:r>
        <w:t>_</w:t>
      </w:r>
      <w:r w:rsidR="00243C50">
        <w:t>test</w:t>
      </w:r>
      <w:bookmarkEnd w:id="134"/>
    </w:p>
    <w:p w14:paraId="4231BC0F" w14:textId="77777777"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14:paraId="09086046" w14:textId="77777777" w:rsidR="00F263E8" w:rsidRDefault="00F263E8" w:rsidP="00F263E8">
      <w:r w:rsidRPr="00AF27C7">
        <w:object w:dxaOrig="7231" w:dyaOrig="4533" w14:anchorId="7B131E3F">
          <v:shape id="_x0000_i1082" type="#_x0000_t75" style="width:5in;height:228.1pt" o:ole="">
            <v:imagedata r:id="rId128" o:title=""/>
          </v:shape>
          <o:OLEObject Type="Embed" ProgID="Visio.Drawing.11" ShapeID="_x0000_i1082" DrawAspect="Content" ObjectID="_1322040777" r:id="rId129"/>
        </w:object>
      </w:r>
    </w:p>
    <w:p w14:paraId="21620239" w14:textId="77777777" w:rsidR="00F263E8" w:rsidRPr="00BE7B76" w:rsidRDefault="00F263E8" w:rsidP="00BE7B76">
      <w:pPr>
        <w:pStyle w:val="Heading3"/>
        <w:numPr>
          <w:ilvl w:val="2"/>
          <w:numId w:val="6"/>
        </w:numPr>
        <w:rPr>
          <w:rStyle w:val="Emphasis"/>
          <w:i w:val="0"/>
          <w:iCs w:val="0"/>
        </w:rPr>
      </w:pPr>
      <w:bookmarkStart w:id="135" w:name="_Toc314686101"/>
      <w:r w:rsidRPr="00BE7B76">
        <w:rPr>
          <w:rStyle w:val="Emphasis"/>
          <w:i w:val="0"/>
          <w:iCs w:val="0"/>
        </w:rPr>
        <w:t>Known Supported Platforms</w:t>
      </w:r>
      <w:bookmarkEnd w:id="135"/>
    </w:p>
    <w:p w14:paraId="47FBFF4D" w14:textId="77777777" w:rsidR="00F263E8" w:rsidRDefault="00F263E8" w:rsidP="00BE7B76">
      <w:pPr>
        <w:pStyle w:val="ListParagraph"/>
        <w:numPr>
          <w:ilvl w:val="0"/>
          <w:numId w:val="3"/>
        </w:numPr>
      </w:pPr>
      <w:r>
        <w:t>Windows XP</w:t>
      </w:r>
    </w:p>
    <w:p w14:paraId="297E0876" w14:textId="77777777" w:rsidR="00F263E8" w:rsidRDefault="00F263E8" w:rsidP="00BE7B76">
      <w:pPr>
        <w:pStyle w:val="ListParagraph"/>
        <w:numPr>
          <w:ilvl w:val="0"/>
          <w:numId w:val="3"/>
        </w:numPr>
      </w:pPr>
      <w:r>
        <w:t>Windows Vista</w:t>
      </w:r>
    </w:p>
    <w:p w14:paraId="63176863" w14:textId="77777777" w:rsidR="00F263E8" w:rsidRPr="00CD0931" w:rsidRDefault="00F263E8" w:rsidP="00BE7B76">
      <w:pPr>
        <w:pStyle w:val="ListParagraph"/>
        <w:numPr>
          <w:ilvl w:val="0"/>
          <w:numId w:val="3"/>
        </w:numPr>
      </w:pPr>
      <w:r>
        <w:t>Windows 7</w:t>
      </w:r>
    </w:p>
    <w:p w14:paraId="140C8FC9" w14:textId="77777777" w:rsidR="00F263E8" w:rsidRDefault="00F263E8" w:rsidP="00BE7B76">
      <w:pPr>
        <w:pStyle w:val="Heading2"/>
        <w:numPr>
          <w:ilvl w:val="1"/>
          <w:numId w:val="6"/>
        </w:numPr>
      </w:pPr>
      <w:bookmarkStart w:id="136" w:name="_Toc314686102"/>
      <w:proofErr w:type="gramStart"/>
      <w:r>
        <w:t>win</w:t>
      </w:r>
      <w:proofErr w:type="gramEnd"/>
      <w:r>
        <w:t>-def:user_sid55_</w:t>
      </w:r>
      <w:r w:rsidRPr="00B429BF">
        <w:t>object</w:t>
      </w:r>
      <w:bookmarkEnd w:id="136"/>
    </w:p>
    <w:p w14:paraId="40F4C220" w14:textId="77777777"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14:paraId="08C810A2" w14:textId="77777777" w:rsidR="00F263E8" w:rsidRDefault="00F263E8" w:rsidP="00F263E8">
      <w:r>
        <w:t xml:space="preserve"> </w:t>
      </w:r>
      <w:r w:rsidRPr="005F2E1E">
        <w:t xml:space="preserve"> </w:t>
      </w:r>
    </w:p>
    <w:p w14:paraId="7E32C381" w14:textId="77777777" w:rsidR="00F263E8" w:rsidRDefault="00F263E8" w:rsidP="00F263E8">
      <w:r>
        <w:object w:dxaOrig="4844" w:dyaOrig="4181" w14:anchorId="277C5AC3">
          <v:shape id="_x0000_i1083" type="#_x0000_t75" style="width:240.25pt;height:211pt" o:ole="">
            <v:imagedata r:id="rId130" o:title=""/>
          </v:shape>
          <o:OLEObject Type="Embed" ProgID="Visio.Drawing.11" ShapeID="_x0000_i1083" DrawAspect="Content" ObjectID="_1322040778" r:id="rId131"/>
        </w:object>
      </w:r>
    </w:p>
    <w:p w14:paraId="7C8335F4" w14:textId="77777777"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14:paraId="2271CCDE"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B9C8DA" w14:textId="77777777" w:rsidR="00F263E8" w:rsidRDefault="00F263E8" w:rsidP="00F263E8">
            <w:pPr>
              <w:jc w:val="center"/>
              <w:rPr>
                <w:b w:val="0"/>
                <w:bCs w:val="0"/>
              </w:rPr>
            </w:pPr>
            <w:r>
              <w:lastRenderedPageBreak/>
              <w:t>Property</w:t>
            </w:r>
          </w:p>
        </w:tc>
        <w:tc>
          <w:tcPr>
            <w:tcW w:w="0" w:type="auto"/>
          </w:tcPr>
          <w:p w14:paraId="025B2CBD"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7ED00475"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0D47E662"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1A5DFAF8"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31904655" w14:textId="77777777"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02CD3326" w14:textId="77777777" w:rsidR="00F263E8" w:rsidRDefault="00F263E8" w:rsidP="00F263E8">
            <w:r>
              <w:t>set</w:t>
            </w:r>
          </w:p>
        </w:tc>
        <w:tc>
          <w:tcPr>
            <w:tcW w:w="0" w:type="auto"/>
          </w:tcPr>
          <w:p w14:paraId="152FEBC2"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6A7438BC"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07B16B2D"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3C695FE2" w14:textId="77777777"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14:paraId="7253B168" w14:textId="77777777" w:rsidTr="00F263E8">
        <w:tc>
          <w:tcPr>
            <w:cnfStyle w:val="001000000000" w:firstRow="0" w:lastRow="0" w:firstColumn="1" w:lastColumn="0" w:oddVBand="0" w:evenVBand="0" w:oddHBand="0" w:evenHBand="0" w:firstRowFirstColumn="0" w:firstRowLastColumn="0" w:lastRowFirstColumn="0" w:lastRowLastColumn="0"/>
            <w:tcW w:w="0" w:type="auto"/>
          </w:tcPr>
          <w:p w14:paraId="06E6ED92" w14:textId="77777777" w:rsidR="00F263E8" w:rsidRDefault="00F263E8" w:rsidP="00F263E8">
            <w:r>
              <w:t>user_sid</w:t>
            </w:r>
          </w:p>
        </w:tc>
        <w:tc>
          <w:tcPr>
            <w:tcW w:w="0" w:type="auto"/>
          </w:tcPr>
          <w:p w14:paraId="6434A07A" w14:textId="77777777"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14:paraId="51FD4920"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7CEB4489"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68B13BE5" w14:textId="77777777"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14:paraId="37D771F5"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C9CE3B" w14:textId="77777777" w:rsidR="00F263E8" w:rsidRDefault="00F263E8" w:rsidP="00F263E8">
            <w:r>
              <w:t>filter</w:t>
            </w:r>
          </w:p>
        </w:tc>
        <w:tc>
          <w:tcPr>
            <w:tcW w:w="0" w:type="auto"/>
          </w:tcPr>
          <w:p w14:paraId="4BF97331"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3BC4FCC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0F219624"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168999A1" w14:textId="77777777"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14:paraId="5F3B8DE2" w14:textId="77777777" w:rsidR="00F263E8" w:rsidRDefault="00F263E8" w:rsidP="00F263E8"/>
    <w:p w14:paraId="0ABEF4B1" w14:textId="77777777" w:rsidR="00F263E8" w:rsidRDefault="00F263E8" w:rsidP="00BE7B76">
      <w:pPr>
        <w:pStyle w:val="Heading2"/>
        <w:numPr>
          <w:ilvl w:val="1"/>
          <w:numId w:val="6"/>
        </w:numPr>
      </w:pPr>
      <w:bookmarkStart w:id="137" w:name="_Toc314686103"/>
      <w:proofErr w:type="gramStart"/>
      <w:r>
        <w:t>win</w:t>
      </w:r>
      <w:proofErr w:type="gramEnd"/>
      <w:r>
        <w:t>-def:user_sid55_state</w:t>
      </w:r>
      <w:bookmarkEnd w:id="137"/>
    </w:p>
    <w:p w14:paraId="5ABDD8C1" w14:textId="77777777"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403155A1" w14:textId="77777777" w:rsidR="00F263E8" w:rsidRDefault="00F263E8" w:rsidP="00F263E8"/>
    <w:p w14:paraId="3FAEE272" w14:textId="77777777" w:rsidR="00F263E8" w:rsidRDefault="00F263E8" w:rsidP="00F263E8">
      <w:r>
        <w:object w:dxaOrig="3705" w:dyaOrig="3729" w14:anchorId="68B2B8B0">
          <v:shape id="_x0000_i1084" type="#_x0000_t75" style="width:186.05pt;height:186.75pt" o:ole="">
            <v:imagedata r:id="rId132" o:title=""/>
          </v:shape>
          <o:OLEObject Type="Embed" ProgID="Visio.Drawing.11" ShapeID="_x0000_i1084" DrawAspect="Content" ObjectID="_1322040779" r:id="rId133"/>
        </w:object>
      </w:r>
    </w:p>
    <w:p w14:paraId="33320AE7" w14:textId="77777777" w:rsidR="00982866" w:rsidRDefault="00982866" w:rsidP="00F263E8"/>
    <w:p w14:paraId="21D91171" w14:textId="77777777" w:rsidR="00F263E8" w:rsidRDefault="00F263E8" w:rsidP="00F263E8"/>
    <w:p w14:paraId="1F7EE782" w14:textId="77777777"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14:paraId="090D8B0E"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2841654" w14:textId="77777777"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14:paraId="005985E3"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05720220"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1C842F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7ABEE96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4DD912F9"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79C5227" w14:textId="77777777" w:rsidR="00F263E8" w:rsidRPr="009676C4" w:rsidRDefault="00F263E8" w:rsidP="00F263E8">
            <w:r>
              <w:t>user_sid</w:t>
            </w:r>
          </w:p>
        </w:tc>
        <w:tc>
          <w:tcPr>
            <w:tcW w:w="1504" w:type="pct"/>
          </w:tcPr>
          <w:p w14:paraId="7308999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2BF99751"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212EC755"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1AA1D79B"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3C9B48E2"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1BB9C71B" w14:textId="77777777" w:rsidR="00F263E8" w:rsidRDefault="00F263E8" w:rsidP="00F263E8">
            <w:r>
              <w:t>enabled</w:t>
            </w:r>
          </w:p>
        </w:tc>
        <w:tc>
          <w:tcPr>
            <w:tcW w:w="1504" w:type="pct"/>
          </w:tcPr>
          <w:p w14:paraId="411818D2"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14:paraId="547D0B1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5C1FC3FA"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49AE3E5D"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14:paraId="608440F8"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2C47CA70" w14:textId="77777777" w:rsidR="00F263E8" w:rsidRDefault="00F263E8" w:rsidP="00F263E8">
            <w:r>
              <w:t>group_sid</w:t>
            </w:r>
          </w:p>
        </w:tc>
        <w:tc>
          <w:tcPr>
            <w:tcW w:w="1504" w:type="pct"/>
          </w:tcPr>
          <w:p w14:paraId="592DF75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14:paraId="5376977A"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79DF91E"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526AA68D"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14:paraId="5CAA1A20" w14:textId="77777777" w:rsidTr="00F263E8">
        <w:tc>
          <w:tcPr>
            <w:cnfStyle w:val="001000000000" w:firstRow="0" w:lastRow="0" w:firstColumn="1" w:lastColumn="0" w:oddVBand="0" w:evenVBand="0" w:oddHBand="0" w:evenHBand="0" w:firstRowFirstColumn="0" w:firstRowLastColumn="0" w:lastRowFirstColumn="0" w:lastRowLastColumn="0"/>
            <w:tcW w:w="1044" w:type="pct"/>
          </w:tcPr>
          <w:p w14:paraId="4CBD4A73" w14:textId="77777777" w:rsidR="0033737C" w:rsidRDefault="0033737C" w:rsidP="001A1B66">
            <w:r>
              <w:t>last_logon</w:t>
            </w:r>
          </w:p>
        </w:tc>
        <w:tc>
          <w:tcPr>
            <w:tcW w:w="1504" w:type="pct"/>
          </w:tcPr>
          <w:p w14:paraId="14DE0E3F" w14:textId="77777777" w:rsidR="0033737C" w:rsidRDefault="0033737C" w:rsidP="001A1B66">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14:paraId="25D55304" w14:textId="77777777" w:rsidR="0033737C" w:rsidRDefault="0033737C" w:rsidP="001A1B66">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03DE88EA" w14:textId="77777777" w:rsidR="0033737C" w:rsidRPr="00F5484A" w:rsidRDefault="0033737C" w:rsidP="001A1B6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14:paraId="0B371EED" w14:textId="77777777" w:rsidR="0033737C" w:rsidRPr="00F5484A" w:rsidRDefault="0033737C" w:rsidP="001A1B6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04B92807" w14:textId="77777777" w:rsidR="00BE7B76" w:rsidRPr="00BE7B76" w:rsidRDefault="00BE7B76" w:rsidP="00BE7B76"/>
    <w:p w14:paraId="4E414552" w14:textId="77777777" w:rsidR="00F263E8" w:rsidRPr="00BE7B76" w:rsidRDefault="00F263E8" w:rsidP="00BE7B76">
      <w:pPr>
        <w:pStyle w:val="Heading2"/>
        <w:numPr>
          <w:ilvl w:val="1"/>
          <w:numId w:val="6"/>
        </w:numPr>
      </w:pPr>
      <w:bookmarkStart w:id="138" w:name="_Toc314686104"/>
      <w:proofErr w:type="gramStart"/>
      <w:r w:rsidRPr="00BE7B76">
        <w:t>win</w:t>
      </w:r>
      <w:proofErr w:type="gramEnd"/>
      <w:r w:rsidRPr="00BE7B76">
        <w:t>-sc:user_sid_item</w:t>
      </w:r>
      <w:bookmarkEnd w:id="138"/>
    </w:p>
    <w:p w14:paraId="390D3E25" w14:textId="77777777"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14:paraId="4C15E5BC" w14:textId="77777777" w:rsidR="00F263E8" w:rsidRDefault="00F263E8" w:rsidP="00F263E8">
      <w:r>
        <w:object w:dxaOrig="3430" w:dyaOrig="2829" w14:anchorId="2B642D94">
          <v:shape id="_x0000_i1085" type="#_x0000_t75" style="width:168.25pt;height:2in" o:ole="">
            <v:imagedata r:id="rId134" o:title=""/>
          </v:shape>
          <o:OLEObject Type="Embed" ProgID="Visio.Drawing.11" ShapeID="_x0000_i1085" DrawAspect="Content" ObjectID="_1322040780" r:id="rId135"/>
        </w:object>
      </w:r>
    </w:p>
    <w:p w14:paraId="7F1B4465" w14:textId="77777777"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14:paraId="5B736D3E" w14:textId="77777777"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41BD47F" w14:textId="77777777" w:rsidR="00F263E8" w:rsidRDefault="00F263E8" w:rsidP="00F263E8">
            <w:pPr>
              <w:jc w:val="center"/>
              <w:rPr>
                <w:b w:val="0"/>
                <w:bCs w:val="0"/>
              </w:rPr>
            </w:pPr>
            <w:r>
              <w:t>Property</w:t>
            </w:r>
          </w:p>
        </w:tc>
        <w:tc>
          <w:tcPr>
            <w:tcW w:w="2880" w:type="dxa"/>
          </w:tcPr>
          <w:p w14:paraId="4AB3E514"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7267FB0B"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1A16B97A"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74D6471F" w14:textId="77777777"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14:paraId="363CC337"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632BC76" w14:textId="77777777" w:rsidR="00F263E8" w:rsidRPr="009676C4" w:rsidRDefault="00F263E8" w:rsidP="00F263E8">
            <w:r>
              <w:t>user_sid</w:t>
            </w:r>
          </w:p>
        </w:tc>
        <w:tc>
          <w:tcPr>
            <w:tcW w:w="2880" w:type="dxa"/>
          </w:tcPr>
          <w:p w14:paraId="1374EC03"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078EED5C"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113493BA" w14:textId="77777777"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29140DFB"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1690DA2" w14:textId="77777777"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14:paraId="08B06866"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5419D3C5" w14:textId="77777777" w:rsidR="00F263E8" w:rsidRDefault="00F263E8" w:rsidP="00F263E8">
            <w:r>
              <w:lastRenderedPageBreak/>
              <w:t>enabled</w:t>
            </w:r>
          </w:p>
        </w:tc>
        <w:tc>
          <w:tcPr>
            <w:tcW w:w="2880" w:type="dxa"/>
          </w:tcPr>
          <w:p w14:paraId="7DDE1A1C"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14:paraId="4C9C9371"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14:paraId="2DD125DA"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BA5E0D4"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35AF0D8B" w14:textId="77777777"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14:paraId="17A74FE3" w14:textId="77777777"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14:paraId="21753229" w14:textId="77777777"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2A1B59E" w14:textId="77777777" w:rsidR="00F263E8" w:rsidRDefault="00F263E8" w:rsidP="00F263E8">
            <w:r>
              <w:t>group_sid</w:t>
            </w:r>
          </w:p>
        </w:tc>
        <w:tc>
          <w:tcPr>
            <w:tcW w:w="2880" w:type="dxa"/>
          </w:tcPr>
          <w:p w14:paraId="40C160D0"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14:paraId="55ABF37D"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0A8D9C7" w14:textId="77777777"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28B77931"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1B114BC" w14:textId="77777777"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r w:rsidR="0033737C" w:rsidRPr="009F2226" w14:paraId="235DA7A1" w14:textId="77777777" w:rsidTr="00F263E8">
        <w:tc>
          <w:tcPr>
            <w:cnfStyle w:val="001000000000" w:firstRow="0" w:lastRow="0" w:firstColumn="1" w:lastColumn="0" w:oddVBand="0" w:evenVBand="0" w:oddHBand="0" w:evenHBand="0" w:firstRowFirstColumn="0" w:firstRowLastColumn="0" w:lastRowFirstColumn="0" w:lastRowLastColumn="0"/>
            <w:tcW w:w="1998" w:type="dxa"/>
          </w:tcPr>
          <w:p w14:paraId="28121BC6" w14:textId="77777777" w:rsidR="0033737C" w:rsidRDefault="0033737C" w:rsidP="001A1B66">
            <w:r>
              <w:t>last_logon</w:t>
            </w:r>
          </w:p>
        </w:tc>
        <w:tc>
          <w:tcPr>
            <w:tcW w:w="2880" w:type="dxa"/>
          </w:tcPr>
          <w:p w14:paraId="59C03C57" w14:textId="77777777" w:rsidR="0033737C" w:rsidRDefault="0033737C" w:rsidP="001A1B66">
            <w:pPr>
              <w:cnfStyle w:val="000000000000" w:firstRow="0" w:lastRow="0" w:firstColumn="0" w:lastColumn="0" w:oddVBand="0" w:evenVBand="0" w:oddHBand="0" w:evenHBand="0" w:firstRowFirstColumn="0" w:firstRowLastColumn="0" w:lastRowFirstColumn="0" w:lastRowLastColumn="0"/>
            </w:pPr>
            <w:r>
              <w:t>oval-sc:</w:t>
            </w:r>
          </w:p>
          <w:p w14:paraId="3ED7C566" w14:textId="77777777" w:rsidR="0033737C" w:rsidRDefault="0033737C" w:rsidP="001A1B66">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14:paraId="76BCB431" w14:textId="77777777" w:rsidR="0033737C" w:rsidRDefault="0033737C" w:rsidP="001A1B66">
            <w:pPr>
              <w:cnfStyle w:val="000000000000" w:firstRow="0" w:lastRow="0" w:firstColumn="0" w:lastColumn="0" w:oddVBand="0" w:evenVBand="0" w:oddHBand="0" w:evenHBand="0" w:firstRowFirstColumn="0" w:firstRowLastColumn="0" w:lastRowFirstColumn="0" w:lastRowLastColumn="0"/>
            </w:pPr>
            <w:r>
              <w:t>0..1</w:t>
            </w:r>
          </w:p>
        </w:tc>
        <w:tc>
          <w:tcPr>
            <w:tcW w:w="990" w:type="dxa"/>
          </w:tcPr>
          <w:p w14:paraId="4059A959" w14:textId="77777777" w:rsidR="0033737C" w:rsidRPr="00F5484A" w:rsidRDefault="0033737C" w:rsidP="001A1B6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AC28463" w14:textId="77777777" w:rsidR="0033737C" w:rsidRPr="00F5484A" w:rsidRDefault="0033737C" w:rsidP="001A1B6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14:paraId="5AF480E9" w14:textId="77777777" w:rsidR="00D86779" w:rsidRDefault="00D86779" w:rsidP="00D86779"/>
    <w:p w14:paraId="7102580A" w14:textId="77777777" w:rsidR="00D86779" w:rsidRDefault="00D86779" w:rsidP="00D86779"/>
    <w:p w14:paraId="01F858F8" w14:textId="77777777" w:rsidR="003F6455" w:rsidRDefault="003F6455" w:rsidP="003F6455"/>
    <w:p w14:paraId="2F79D3C6" w14:textId="77777777" w:rsidR="003F6455" w:rsidRDefault="003F6455" w:rsidP="003F6455"/>
    <w:p w14:paraId="6FBE16D1" w14:textId="77777777" w:rsidR="003F6455" w:rsidRDefault="003F6455" w:rsidP="003F6455"/>
    <w:p w14:paraId="6A7E3022" w14:textId="77777777" w:rsidR="003F6455" w:rsidRDefault="003F6455" w:rsidP="003F6455"/>
    <w:p w14:paraId="06096AE3" w14:textId="77777777" w:rsidR="003F6455" w:rsidRDefault="003F6455" w:rsidP="003F6455"/>
    <w:p w14:paraId="32563479" w14:textId="77777777" w:rsidR="003F6455" w:rsidRDefault="003F6455" w:rsidP="003F6455"/>
    <w:p w14:paraId="3027CDAA" w14:textId="77777777" w:rsidR="003F6455" w:rsidRDefault="003F6455" w:rsidP="003F6455"/>
    <w:p w14:paraId="0209C615" w14:textId="77777777" w:rsidR="003F6455" w:rsidRDefault="003F6455" w:rsidP="00591B85"/>
    <w:p w14:paraId="4C00C681" w14:textId="77777777" w:rsidR="003F6455" w:rsidRDefault="003F6455" w:rsidP="00591B85"/>
    <w:p w14:paraId="54CC2984" w14:textId="77777777" w:rsidR="00953BEB" w:rsidRPr="00BE0E26" w:rsidRDefault="00953BEB" w:rsidP="00BE7B76">
      <w:pPr>
        <w:pStyle w:val="Heading2"/>
        <w:numPr>
          <w:ilvl w:val="1"/>
          <w:numId w:val="6"/>
        </w:numPr>
      </w:pPr>
      <w:bookmarkStart w:id="139" w:name="_Toc314686105"/>
      <w:proofErr w:type="gramStart"/>
      <w:r w:rsidRPr="00BE0E26">
        <w:lastRenderedPageBreak/>
        <w:t>win</w:t>
      </w:r>
      <w:proofErr w:type="gramEnd"/>
      <w:r w:rsidRPr="00BE0E26">
        <w:t>-def:wmi_test</w:t>
      </w:r>
      <w:bookmarkEnd w:id="139"/>
    </w:p>
    <w:p w14:paraId="376197F4" w14:textId="77777777"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w14:anchorId="3D3540FC">
          <v:shape id="_x0000_i1086" type="#_x0000_t75" style="width:4in;height:191.75pt" o:ole="">
            <v:imagedata r:id="rId136" o:title=""/>
          </v:shape>
          <o:OLEObject Type="Embed" ProgID="Visio.Drawing.11" ShapeID="_x0000_i1086" DrawAspect="Content" ObjectID="_1322040781" r:id="rId137"/>
        </w:object>
      </w:r>
    </w:p>
    <w:p w14:paraId="360F2DCE" w14:textId="77777777" w:rsidR="00953BEB" w:rsidRPr="00BE7B76" w:rsidRDefault="00953BEB" w:rsidP="00BE7B76">
      <w:pPr>
        <w:pStyle w:val="Heading3"/>
        <w:numPr>
          <w:ilvl w:val="2"/>
          <w:numId w:val="6"/>
        </w:numPr>
        <w:rPr>
          <w:rStyle w:val="Emphasis"/>
          <w:i w:val="0"/>
        </w:rPr>
      </w:pPr>
      <w:bookmarkStart w:id="140" w:name="_Toc314686106"/>
      <w:commentRangeStart w:id="141"/>
      <w:r w:rsidRPr="00BE7B76">
        <w:rPr>
          <w:rStyle w:val="Emphasis"/>
          <w:i w:val="0"/>
        </w:rPr>
        <w:t>Known Supported Platforms</w:t>
      </w:r>
      <w:commentRangeEnd w:id="141"/>
      <w:r>
        <w:rPr>
          <w:rStyle w:val="CommentReference"/>
          <w:b w:val="0"/>
          <w:bCs w:val="0"/>
        </w:rPr>
        <w:commentReference w:id="141"/>
      </w:r>
      <w:bookmarkEnd w:id="140"/>
    </w:p>
    <w:p w14:paraId="7F5CFA38" w14:textId="77777777" w:rsidR="00953BEB" w:rsidRDefault="00953BEB" w:rsidP="00BE7B76">
      <w:pPr>
        <w:pStyle w:val="ListParagraph"/>
        <w:numPr>
          <w:ilvl w:val="0"/>
          <w:numId w:val="3"/>
        </w:numPr>
      </w:pPr>
      <w:r>
        <w:t>Windows XP</w:t>
      </w:r>
    </w:p>
    <w:p w14:paraId="2CF83400" w14:textId="77777777" w:rsidR="00953BEB" w:rsidRDefault="00953BEB" w:rsidP="00BE7B76">
      <w:pPr>
        <w:pStyle w:val="ListParagraph"/>
        <w:numPr>
          <w:ilvl w:val="0"/>
          <w:numId w:val="3"/>
        </w:numPr>
      </w:pPr>
      <w:r>
        <w:t>Windows Vista</w:t>
      </w:r>
    </w:p>
    <w:p w14:paraId="48EFAF01" w14:textId="77777777" w:rsidR="00953BEB" w:rsidRPr="00CD0931" w:rsidRDefault="00953BEB" w:rsidP="00BE7B76">
      <w:pPr>
        <w:pStyle w:val="ListParagraph"/>
        <w:numPr>
          <w:ilvl w:val="0"/>
          <w:numId w:val="3"/>
        </w:numPr>
      </w:pPr>
      <w:r>
        <w:t>Windows 7</w:t>
      </w:r>
    </w:p>
    <w:p w14:paraId="2E198C63" w14:textId="77777777" w:rsidR="00953BEB" w:rsidRDefault="00953BEB" w:rsidP="00BE7B76">
      <w:pPr>
        <w:pStyle w:val="Heading2"/>
        <w:numPr>
          <w:ilvl w:val="1"/>
          <w:numId w:val="6"/>
        </w:numPr>
      </w:pPr>
      <w:bookmarkStart w:id="142" w:name="_Toc314686107"/>
      <w:proofErr w:type="gramStart"/>
      <w:r>
        <w:t>win</w:t>
      </w:r>
      <w:proofErr w:type="gramEnd"/>
      <w:r>
        <w:t>-def:wmi_object</w:t>
      </w:r>
      <w:bookmarkEnd w:id="142"/>
      <w:r w:rsidDel="00341AB3">
        <w:t xml:space="preserve"> </w:t>
      </w:r>
    </w:p>
    <w:p w14:paraId="252B6F55"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14:paraId="0E5AE0A8" w14:textId="77777777" w:rsidR="00953BEB" w:rsidRDefault="002B74E7" w:rsidP="00953BEB">
      <w:r>
        <w:object w:dxaOrig="5690" w:dyaOrig="4107" w14:anchorId="3F0AE28E">
          <v:shape id="_x0000_i1087" type="#_x0000_t75" style="width:281.6pt;height:203.15pt" o:ole="">
            <v:imagedata r:id="rId138" o:title=""/>
          </v:shape>
          <o:OLEObject Type="Embed" ProgID="Visio.Drawing.11" ShapeID="_x0000_i1087" DrawAspect="Content" ObjectID="_1322040782"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5062888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4F69392A" w14:textId="77777777" w:rsidR="00953BEB" w:rsidRDefault="00953BEB" w:rsidP="00953BEB">
            <w:pPr>
              <w:jc w:val="center"/>
              <w:rPr>
                <w:b w:val="0"/>
                <w:bCs w:val="0"/>
              </w:rPr>
            </w:pPr>
            <w:r>
              <w:t>Property</w:t>
            </w:r>
          </w:p>
        </w:tc>
        <w:tc>
          <w:tcPr>
            <w:tcW w:w="1662" w:type="pct"/>
          </w:tcPr>
          <w:p w14:paraId="12C2D99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5821A3A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1D905A4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45E3D4A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59DAB74"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6F1C65CD" w14:textId="77777777" w:rsidR="00953BEB" w:rsidRDefault="00953BEB" w:rsidP="00953BEB">
            <w:r>
              <w:t>set</w:t>
            </w:r>
          </w:p>
        </w:tc>
        <w:tc>
          <w:tcPr>
            <w:tcW w:w="1662" w:type="pct"/>
          </w:tcPr>
          <w:p w14:paraId="2F7A639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054C0E26"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51C77D4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6D1EE75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14:paraId="5258493F"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1CC7597C" w14:textId="77777777" w:rsidR="00953BEB" w:rsidRPr="009676C4" w:rsidRDefault="00953BEB" w:rsidP="00953BEB">
            <w:r>
              <w:t>namespace</w:t>
            </w:r>
          </w:p>
        </w:tc>
        <w:tc>
          <w:tcPr>
            <w:tcW w:w="1662" w:type="pct"/>
          </w:tcPr>
          <w:p w14:paraId="26C0A37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474B0522"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2410D673"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34FFBF3D" w14:textId="77777777"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14:paraId="01929049"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1FFED7AC" w14:textId="77777777" w:rsidR="00953BEB" w:rsidRDefault="00953BEB" w:rsidP="00953BEB">
            <w:r>
              <w:t>wql</w:t>
            </w:r>
          </w:p>
        </w:tc>
        <w:tc>
          <w:tcPr>
            <w:tcW w:w="1662" w:type="pct"/>
          </w:tcPr>
          <w:p w14:paraId="0EA4968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14:paraId="5B2FD05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5457CFBA"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7C8E8AA" w14:textId="77777777"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14:paraId="16B87218"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6EB601C8" w14:textId="77777777" w:rsidR="00953BEB" w:rsidRDefault="00953BEB" w:rsidP="00953BEB">
            <w:r>
              <w:t>filter</w:t>
            </w:r>
          </w:p>
        </w:tc>
        <w:tc>
          <w:tcPr>
            <w:tcW w:w="1662" w:type="pct"/>
          </w:tcPr>
          <w:p w14:paraId="576F378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60B18A8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161B88F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396299F1"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3CFDB765" w14:textId="77777777" w:rsidR="00953BEB" w:rsidRDefault="00953BEB" w:rsidP="00953BEB"/>
    <w:p w14:paraId="6C716BC4" w14:textId="77777777" w:rsidR="00953BEB" w:rsidRDefault="00953BEB" w:rsidP="00BE7B76">
      <w:pPr>
        <w:pStyle w:val="Heading2"/>
        <w:numPr>
          <w:ilvl w:val="1"/>
          <w:numId w:val="6"/>
        </w:numPr>
      </w:pPr>
      <w:bookmarkStart w:id="143" w:name="_Toc314686108"/>
      <w:proofErr w:type="gramStart"/>
      <w:r>
        <w:t>win</w:t>
      </w:r>
      <w:proofErr w:type="gramEnd"/>
      <w:r>
        <w:t>-def:wmi_state</w:t>
      </w:r>
      <w:bookmarkEnd w:id="143"/>
    </w:p>
    <w:p w14:paraId="56402262" w14:textId="77777777"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14:paraId="7573DDE5" w14:textId="77777777" w:rsidR="00953BEB" w:rsidRDefault="002B74E7" w:rsidP="00953BEB">
      <w:r>
        <w:rPr>
          <w:noProof/>
        </w:rPr>
        <w:drawing>
          <wp:inline distT="0" distB="0" distL="0" distR="0" wp14:anchorId="1FA247B7" wp14:editId="2FA60110">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14:paraId="7914814A" w14:textId="77777777" w:rsidR="00953BEB" w:rsidRDefault="00953BEB" w:rsidP="00953BEB">
      <w:r w:rsidDel="00C858A5">
        <w:t xml:space="preserve"> </w:t>
      </w:r>
    </w:p>
    <w:p w14:paraId="22B0F1B1" w14:textId="77777777" w:rsidR="002D67C5" w:rsidRDefault="002D67C5" w:rsidP="00953BEB"/>
    <w:p w14:paraId="7934C5E0"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76BD688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8981383" w14:textId="77777777" w:rsidR="00953BEB" w:rsidRDefault="00953BEB" w:rsidP="00953BEB">
            <w:pPr>
              <w:jc w:val="center"/>
              <w:rPr>
                <w:b w:val="0"/>
                <w:bCs w:val="0"/>
              </w:rPr>
            </w:pPr>
            <w:r>
              <w:t>Property</w:t>
            </w:r>
          </w:p>
        </w:tc>
        <w:tc>
          <w:tcPr>
            <w:tcW w:w="1431" w:type="pct"/>
          </w:tcPr>
          <w:p w14:paraId="7D31939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1F792D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41CA437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78AE69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13D805A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5FE0ED" w14:textId="77777777" w:rsidR="00953BEB" w:rsidRPr="009676C4" w:rsidRDefault="00953BEB" w:rsidP="00953BEB">
            <w:r>
              <w:t>namespace</w:t>
            </w:r>
          </w:p>
        </w:tc>
        <w:tc>
          <w:tcPr>
            <w:tcW w:w="1431" w:type="pct"/>
          </w:tcPr>
          <w:p w14:paraId="0844D4DE"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53A70A49"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A4270DB"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1F04F55"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B205E8D" w14:textId="77777777"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14:paraId="747599EF"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615D23D1" w14:textId="77777777" w:rsidR="00953BEB" w:rsidRDefault="00953BEB" w:rsidP="00953BEB">
            <w:r>
              <w:lastRenderedPageBreak/>
              <w:t>wql</w:t>
            </w:r>
          </w:p>
        </w:tc>
        <w:tc>
          <w:tcPr>
            <w:tcW w:w="1431" w:type="pct"/>
          </w:tcPr>
          <w:p w14:paraId="4D33EE74"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C4FB6B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7920D3B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B66A90E"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C708A4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14:paraId="3EFE735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E9F655A" w14:textId="77777777" w:rsidR="00953BEB" w:rsidRDefault="00953BEB" w:rsidP="00953BEB">
            <w:r>
              <w:t>result</w:t>
            </w:r>
          </w:p>
        </w:tc>
        <w:tc>
          <w:tcPr>
            <w:tcW w:w="1431" w:type="pct"/>
          </w:tcPr>
          <w:p w14:paraId="24000D88"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3113DA1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14:paraId="61A2B3B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9D4797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45E211" w14:textId="77777777"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429C20FB" w14:textId="77777777" w:rsidR="00953BEB" w:rsidRDefault="00953BEB" w:rsidP="00953BEB"/>
    <w:p w14:paraId="7AAA1C7D" w14:textId="77777777" w:rsidR="00953BEB" w:rsidRPr="008B05C1" w:rsidRDefault="00953BEB" w:rsidP="00BE7B76">
      <w:pPr>
        <w:pStyle w:val="Heading2"/>
        <w:numPr>
          <w:ilvl w:val="1"/>
          <w:numId w:val="6"/>
        </w:numPr>
      </w:pPr>
      <w:bookmarkStart w:id="144" w:name="_Toc314686109"/>
      <w:proofErr w:type="gramStart"/>
      <w:r w:rsidRPr="008B05C1">
        <w:t>win</w:t>
      </w:r>
      <w:proofErr w:type="gramEnd"/>
      <w:r w:rsidRPr="008B05C1">
        <w:t>-sc:</w:t>
      </w:r>
      <w:r>
        <w:t>wmi_item</w:t>
      </w:r>
      <w:bookmarkEnd w:id="144"/>
    </w:p>
    <w:p w14:paraId="6B13E969"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14:paraId="75EE40AD" w14:textId="77777777" w:rsidR="00953BEB" w:rsidRDefault="00BE0E26" w:rsidP="00953BEB">
      <w:r>
        <w:object w:dxaOrig="3430" w:dyaOrig="2305" w14:anchorId="0E838487">
          <v:shape id="_x0000_i1088" type="#_x0000_t75" style="width:173.25pt;height:114.75pt" o:ole="">
            <v:imagedata r:id="rId141" o:title=""/>
          </v:shape>
          <o:OLEObject Type="Embed" ProgID="Visio.Drawing.11" ShapeID="_x0000_i1088" DrawAspect="Content" ObjectID="_1322040783" r:id="rId142"/>
        </w:object>
      </w:r>
    </w:p>
    <w:p w14:paraId="50341D77" w14:textId="77777777" w:rsidR="00953BEB" w:rsidRDefault="00953BEB" w:rsidP="00953BEB"/>
    <w:p w14:paraId="7A5B385E" w14:textId="77777777"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2F38D15C"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188E5BB2" w14:textId="77777777" w:rsidR="00953BEB" w:rsidRDefault="00953BEB" w:rsidP="00953BEB">
            <w:pPr>
              <w:jc w:val="center"/>
              <w:rPr>
                <w:b w:val="0"/>
                <w:bCs w:val="0"/>
              </w:rPr>
            </w:pPr>
            <w:r>
              <w:t>Property</w:t>
            </w:r>
          </w:p>
        </w:tc>
        <w:tc>
          <w:tcPr>
            <w:tcW w:w="1431" w:type="pct"/>
          </w:tcPr>
          <w:p w14:paraId="286084B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19D0648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AAC84A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7769C1B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0A188B1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1C48E77" w14:textId="77777777" w:rsidR="00953BEB" w:rsidRPr="009676C4" w:rsidRDefault="00953BEB" w:rsidP="00953BEB">
            <w:r>
              <w:t>namespace</w:t>
            </w:r>
          </w:p>
        </w:tc>
        <w:tc>
          <w:tcPr>
            <w:tcW w:w="1431" w:type="pct"/>
          </w:tcPr>
          <w:p w14:paraId="5C9A2F1D"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220E5B1B"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1BC9E00B"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2AA4D98B"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3A7148" w14:textId="77777777"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14:paraId="4619983C"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6A9C79BF" w14:textId="77777777" w:rsidR="00953BEB" w:rsidRDefault="00953BEB" w:rsidP="00953BEB">
            <w:r>
              <w:lastRenderedPageBreak/>
              <w:t>wql</w:t>
            </w:r>
          </w:p>
        </w:tc>
        <w:tc>
          <w:tcPr>
            <w:tcW w:w="1431" w:type="pct"/>
          </w:tcPr>
          <w:p w14:paraId="0FF77B6B"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44661FC"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3B29B72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A64D66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982B2FF" w14:textId="77777777"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14:paraId="529C6D8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EF20718" w14:textId="77777777" w:rsidR="00953BEB" w:rsidRDefault="00953BEB" w:rsidP="00953BEB">
            <w:r>
              <w:t>result</w:t>
            </w:r>
          </w:p>
        </w:tc>
        <w:tc>
          <w:tcPr>
            <w:tcW w:w="1431" w:type="pct"/>
          </w:tcPr>
          <w:p w14:paraId="060700A2"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55B0035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14:paraId="5C7C2AA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14:paraId="227DBFB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D305792" w14:textId="77777777"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14:paraId="5623C18B" w14:textId="77777777" w:rsidR="00953BEB" w:rsidRDefault="00953BEB" w:rsidP="00953BEB"/>
    <w:p w14:paraId="34C4CCFC" w14:textId="77777777" w:rsidR="00953BEB" w:rsidRDefault="00953BEB" w:rsidP="00953BEB"/>
    <w:p w14:paraId="7CF8B111" w14:textId="77777777" w:rsidR="00953BEB" w:rsidRDefault="00953BEB" w:rsidP="00953BEB"/>
    <w:p w14:paraId="6BADCAFD" w14:textId="77777777" w:rsidR="00953BEB" w:rsidRDefault="00953BEB" w:rsidP="00953BEB"/>
    <w:p w14:paraId="055148D2" w14:textId="77777777" w:rsidR="00953BEB" w:rsidRDefault="00953BEB" w:rsidP="00953BEB"/>
    <w:p w14:paraId="1A634BFA" w14:textId="77777777" w:rsidR="00953BEB" w:rsidRDefault="00953BEB" w:rsidP="00953BEB"/>
    <w:p w14:paraId="6E666553" w14:textId="77777777" w:rsidR="00953BEB" w:rsidRPr="009B2FD8" w:rsidRDefault="00953BEB" w:rsidP="00BE7B76">
      <w:pPr>
        <w:pStyle w:val="Heading2"/>
        <w:numPr>
          <w:ilvl w:val="1"/>
          <w:numId w:val="6"/>
        </w:numPr>
      </w:pPr>
      <w:bookmarkStart w:id="145" w:name="_Toc314686110"/>
      <w:proofErr w:type="gramStart"/>
      <w:r w:rsidRPr="009B2FD8">
        <w:t>win</w:t>
      </w:r>
      <w:proofErr w:type="gramEnd"/>
      <w:r w:rsidRPr="009B2FD8">
        <w:t>-def:group_test</w:t>
      </w:r>
      <w:bookmarkEnd w:id="145"/>
    </w:p>
    <w:p w14:paraId="694A0122" w14:textId="77777777"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14:paraId="571A696A" w14:textId="77777777"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14:paraId="2B4AEF36" w14:textId="77777777" w:rsidR="00953BEB" w:rsidRDefault="00953BEB" w:rsidP="00953BEB">
      <w:r>
        <w:object w:dxaOrig="6371" w:dyaOrig="3869" w14:anchorId="667FEDFB">
          <v:shape id="_x0000_i1089" type="#_x0000_t75" style="width:317.95pt;height:193.2pt" o:ole="">
            <v:imagedata r:id="rId143" o:title=""/>
          </v:shape>
          <o:OLEObject Type="Embed" ProgID="Visio.Drawing.11" ShapeID="_x0000_i1089" DrawAspect="Content" ObjectID="_1322040784" r:id="rId144"/>
        </w:object>
      </w:r>
    </w:p>
    <w:p w14:paraId="74C7AD13" w14:textId="77777777" w:rsidR="00953BEB" w:rsidRPr="00BE7B76" w:rsidRDefault="00953BEB" w:rsidP="00BE7B76">
      <w:pPr>
        <w:pStyle w:val="Heading3"/>
        <w:numPr>
          <w:ilvl w:val="2"/>
          <w:numId w:val="6"/>
        </w:numPr>
        <w:rPr>
          <w:rStyle w:val="Emphasis"/>
          <w:i w:val="0"/>
          <w:iCs w:val="0"/>
        </w:rPr>
      </w:pPr>
      <w:bookmarkStart w:id="150" w:name="_Toc314686111"/>
      <w:r w:rsidRPr="00BE7B76">
        <w:rPr>
          <w:rStyle w:val="Emphasis"/>
          <w:i w:val="0"/>
          <w:iCs w:val="0"/>
        </w:rPr>
        <w:t>Known Supported Platforms</w:t>
      </w:r>
      <w:bookmarkEnd w:id="150"/>
    </w:p>
    <w:p w14:paraId="2B47B687" w14:textId="77777777" w:rsidR="00953BEB" w:rsidRDefault="00953BEB" w:rsidP="00BE7B76">
      <w:pPr>
        <w:pStyle w:val="ListParagraph"/>
        <w:numPr>
          <w:ilvl w:val="0"/>
          <w:numId w:val="3"/>
        </w:numPr>
      </w:pPr>
      <w:r>
        <w:t>Windows XP</w:t>
      </w:r>
    </w:p>
    <w:p w14:paraId="79321FFF" w14:textId="77777777" w:rsidR="00953BEB" w:rsidRDefault="00953BEB" w:rsidP="00BE7B76">
      <w:pPr>
        <w:pStyle w:val="ListParagraph"/>
        <w:numPr>
          <w:ilvl w:val="0"/>
          <w:numId w:val="3"/>
        </w:numPr>
      </w:pPr>
      <w:r>
        <w:t>Windows Vista</w:t>
      </w:r>
    </w:p>
    <w:p w14:paraId="13027A5E" w14:textId="77777777" w:rsidR="00953BEB" w:rsidRPr="00CD0931" w:rsidRDefault="00953BEB" w:rsidP="00BE7B76">
      <w:pPr>
        <w:pStyle w:val="ListParagraph"/>
        <w:numPr>
          <w:ilvl w:val="0"/>
          <w:numId w:val="3"/>
        </w:numPr>
      </w:pPr>
      <w:r>
        <w:t>Windows 7</w:t>
      </w:r>
    </w:p>
    <w:p w14:paraId="611D1E05" w14:textId="77777777" w:rsidR="00953BEB" w:rsidRDefault="00953BEB" w:rsidP="00E47A68">
      <w:pPr>
        <w:pStyle w:val="Heading2"/>
        <w:numPr>
          <w:ilvl w:val="1"/>
          <w:numId w:val="6"/>
        </w:numPr>
      </w:pPr>
      <w:bookmarkStart w:id="151" w:name="_Toc314686112"/>
      <w:proofErr w:type="gramStart"/>
      <w:r>
        <w:t>win</w:t>
      </w:r>
      <w:proofErr w:type="gramEnd"/>
      <w:r>
        <w:t>-def:group_</w:t>
      </w:r>
      <w:r w:rsidRPr="00B429BF">
        <w:t>object</w:t>
      </w:r>
      <w:bookmarkEnd w:id="151"/>
    </w:p>
    <w:p w14:paraId="351596A9" w14:textId="77777777"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14:paraId="18419A01" w14:textId="77777777" w:rsidR="00953BEB" w:rsidRDefault="00953BEB" w:rsidP="00953BEB">
      <w:r>
        <w:t xml:space="preserve"> </w:t>
      </w:r>
      <w:r w:rsidRPr="005F2E1E">
        <w:t xml:space="preserve"> </w:t>
      </w:r>
    </w:p>
    <w:p w14:paraId="27BDCC37" w14:textId="77777777" w:rsidR="00953BEB" w:rsidRDefault="00953BEB" w:rsidP="00953BEB">
      <w:r>
        <w:object w:dxaOrig="4884" w:dyaOrig="4596" w14:anchorId="54D9A633">
          <v:shape id="_x0000_i1090" type="#_x0000_t75" style="width:245.95pt;height:228.1pt" o:ole="">
            <v:imagedata r:id="rId145" o:title=""/>
          </v:shape>
          <o:OLEObject Type="Embed" ProgID="Visio.Drawing.11" ShapeID="_x0000_i1090" DrawAspect="Content" ObjectID="_1322040785" r:id="rId146"/>
        </w:object>
      </w:r>
    </w:p>
    <w:p w14:paraId="37502822"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14:paraId="00379FAA"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206523" w14:textId="77777777" w:rsidR="00953BEB" w:rsidRDefault="00953BEB" w:rsidP="00953BEB">
            <w:pPr>
              <w:jc w:val="center"/>
              <w:rPr>
                <w:b w:val="0"/>
                <w:bCs w:val="0"/>
              </w:rPr>
            </w:pPr>
            <w:r>
              <w:t>Property</w:t>
            </w:r>
          </w:p>
        </w:tc>
        <w:tc>
          <w:tcPr>
            <w:tcW w:w="0" w:type="auto"/>
          </w:tcPr>
          <w:p w14:paraId="0AD4BFD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1ECF6F1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16E4DD9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6515610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7A476E4D"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70F4DBA0" w14:textId="77777777" w:rsidR="00953BEB" w:rsidRDefault="00953BEB" w:rsidP="00953BEB">
            <w:r>
              <w:lastRenderedPageBreak/>
              <w:t>set</w:t>
            </w:r>
          </w:p>
        </w:tc>
        <w:tc>
          <w:tcPr>
            <w:tcW w:w="0" w:type="auto"/>
          </w:tcPr>
          <w:p w14:paraId="7C9A830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4EA1C68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2F496C2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2EC5EDFA"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0BA641E2"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215F820D" w14:textId="77777777" w:rsidR="00953BEB" w:rsidRDefault="00953BEB" w:rsidP="00953BEB">
            <w:r>
              <w:t>group</w:t>
            </w:r>
          </w:p>
        </w:tc>
        <w:tc>
          <w:tcPr>
            <w:tcW w:w="0" w:type="auto"/>
          </w:tcPr>
          <w:p w14:paraId="680CECC9"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52E4C079"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2CB8B98D"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45B316A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02793354"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7EB2E07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F5B772E"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14:paraId="62F7E0AC"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5A7312D4" w14:textId="77777777"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14:paraId="2318A939"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3A400A" w14:textId="77777777" w:rsidR="00953BEB" w:rsidRDefault="00953BEB" w:rsidP="00953BEB">
            <w:r>
              <w:t>filter</w:t>
            </w:r>
          </w:p>
        </w:tc>
        <w:tc>
          <w:tcPr>
            <w:tcW w:w="0" w:type="auto"/>
          </w:tcPr>
          <w:p w14:paraId="49B7774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1E68C39B"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3424C3B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0175E682"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14:paraId="0420B8B1" w14:textId="77777777" w:rsidR="00953BEB" w:rsidRDefault="00953BEB" w:rsidP="00953BEB"/>
    <w:p w14:paraId="765A1A21" w14:textId="77777777" w:rsidR="00953BEB" w:rsidRDefault="00953BEB" w:rsidP="00953BEB"/>
    <w:p w14:paraId="79A9528B" w14:textId="77777777" w:rsidR="00953BEB" w:rsidRDefault="00953BEB" w:rsidP="00E47A68">
      <w:pPr>
        <w:pStyle w:val="Heading2"/>
        <w:numPr>
          <w:ilvl w:val="1"/>
          <w:numId w:val="6"/>
        </w:numPr>
      </w:pPr>
      <w:bookmarkStart w:id="152" w:name="_Toc314686113"/>
      <w:proofErr w:type="gramStart"/>
      <w:r>
        <w:t>win</w:t>
      </w:r>
      <w:proofErr w:type="gramEnd"/>
      <w:r>
        <w:t>-def:group_state</w:t>
      </w:r>
      <w:bookmarkEnd w:id="152"/>
    </w:p>
    <w:p w14:paraId="6FD08BF7" w14:textId="77777777"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14:paraId="2E966B1B" w14:textId="77777777" w:rsidR="00953BEB" w:rsidRDefault="00953BEB" w:rsidP="00953BEB">
      <w:r>
        <w:object w:dxaOrig="3705" w:dyaOrig="3785" w14:anchorId="3CC9E192">
          <v:shape id="_x0000_i1091" type="#_x0000_t75" style="width:186.05pt;height:191.75pt" o:ole="">
            <v:imagedata r:id="rId147" o:title=""/>
          </v:shape>
          <o:OLEObject Type="Embed" ProgID="Visio.Drawing.11" ShapeID="_x0000_i1091" DrawAspect="Content" ObjectID="_1322040786" r:id="rId148"/>
        </w:object>
      </w:r>
    </w:p>
    <w:p w14:paraId="5B97C5B2"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1ACC9E9F"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888242A" w14:textId="77777777"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14:paraId="49E04BA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3CC425A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4BE66B6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61B2935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FFDDF98"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36EDFDF3" w14:textId="77777777" w:rsidR="00953BEB" w:rsidRPr="009676C4" w:rsidRDefault="00953BEB" w:rsidP="00953BEB">
            <w:r>
              <w:t>group</w:t>
            </w:r>
          </w:p>
        </w:tc>
        <w:tc>
          <w:tcPr>
            <w:tcW w:w="1504" w:type="pct"/>
          </w:tcPr>
          <w:p w14:paraId="633411FE"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5FA3186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0EEB6303"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774223C8"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F63AA9D"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6D9525B8"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DD4F823"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14:paraId="3E400698" w14:textId="77777777"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949D1AE" w14:textId="77777777"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xml:space="preserve">. In particular, group names in Windows are limited to 256 characters and SHOULD NOT contain </w:t>
            </w:r>
            <w:r>
              <w:rPr>
                <w:rFonts w:cstheme="minorHAnsi"/>
                <w:color w:val="000000"/>
              </w:rPr>
              <w:lastRenderedPageBreak/>
              <w:t>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14:paraId="11F4994D"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2977ACD3" w14:textId="77777777" w:rsidR="00953BEB" w:rsidRPr="009676C4" w:rsidRDefault="00953BEB" w:rsidP="00953BEB">
            <w:r>
              <w:lastRenderedPageBreak/>
              <w:t>user</w:t>
            </w:r>
          </w:p>
        </w:tc>
        <w:tc>
          <w:tcPr>
            <w:tcW w:w="1504" w:type="pct"/>
          </w:tcPr>
          <w:p w14:paraId="6F2DF5FD"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5142D4DC"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0BECCFC5"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16EB75DC"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621542B9" w14:textId="77777777"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14:paraId="64ADB02F"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764CFA60"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14:paraId="022E2605" w14:textId="77777777"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F754C15" w14:textId="77777777"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14:paraId="15B735F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FA9D704" w14:textId="77777777" w:rsidR="00953BEB" w:rsidRPr="009676C4" w:rsidRDefault="007F61C3" w:rsidP="00953BEB">
            <w:r>
              <w:t>subgroup</w:t>
            </w:r>
          </w:p>
        </w:tc>
        <w:tc>
          <w:tcPr>
            <w:tcW w:w="1504" w:type="pct"/>
          </w:tcPr>
          <w:p w14:paraId="61AAAF8F"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6C1DEB9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52E32C1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701F1F22"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74FA3EB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w:t>
            </w:r>
            <w:r w:rsidRPr="00572368">
              <w:rPr>
                <w:rFonts w:cstheme="minorHAnsi"/>
                <w:color w:val="000000"/>
              </w:rPr>
              <w:lastRenderedPageBreak/>
              <w:t xml:space="preserve">the name of a particular subgroup in the </w:t>
            </w:r>
            <w:r>
              <w:rPr>
                <w:rFonts w:cstheme="minorHAnsi"/>
                <w:color w:val="000000"/>
              </w:rPr>
              <w:t xml:space="preserve">context of the </w:t>
            </w:r>
            <w:r w:rsidRPr="00572368">
              <w:rPr>
                <w:rFonts w:cstheme="minorHAnsi"/>
                <w:color w:val="000000"/>
              </w:rPr>
              <w:t xml:space="preserve">specified group. </w:t>
            </w:r>
          </w:p>
          <w:p w14:paraId="3F447A33"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110C54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14:paraId="3B6D0AF6"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614A54DC" w14:textId="77777777"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14:paraId="7BA65F6C" w14:textId="77777777"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8A7BAD4" w14:textId="77777777"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14:paraId="309D8A70" w14:textId="77777777" w:rsidR="00E47A68" w:rsidRPr="00E47A68" w:rsidRDefault="00E47A68" w:rsidP="00E47A68"/>
    <w:p w14:paraId="26D4B864" w14:textId="77777777" w:rsidR="00953BEB" w:rsidRDefault="00953BEB" w:rsidP="00E47A68">
      <w:pPr>
        <w:pStyle w:val="Heading2"/>
        <w:numPr>
          <w:ilvl w:val="1"/>
          <w:numId w:val="6"/>
        </w:numPr>
      </w:pPr>
      <w:bookmarkStart w:id="153" w:name="_Toc314686114"/>
      <w:proofErr w:type="gramStart"/>
      <w:r>
        <w:lastRenderedPageBreak/>
        <w:t>win</w:t>
      </w:r>
      <w:proofErr w:type="gramEnd"/>
      <w:r>
        <w:t>-sc:group_item</w:t>
      </w:r>
      <w:bookmarkEnd w:id="153"/>
    </w:p>
    <w:p w14:paraId="49B295AA" w14:textId="77777777"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14:paraId="63248395" w14:textId="77777777"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14:paraId="0AD8C964" w14:textId="77777777" w:rsidR="00953BEB" w:rsidRDefault="00953BEB" w:rsidP="00953BEB">
      <w:r>
        <w:object w:dxaOrig="3430" w:dyaOrig="2815" w14:anchorId="27DF7F39">
          <v:shape id="_x0000_i1092" type="#_x0000_t75" style="width:173.25pt;height:2in" o:ole="">
            <v:imagedata r:id="rId149" o:title=""/>
          </v:shape>
          <o:OLEObject Type="Embed" ProgID="Visio.Drawing.11" ShapeID="_x0000_i1092" DrawAspect="Content" ObjectID="_1322040787" r:id="rId150"/>
        </w:object>
      </w:r>
    </w:p>
    <w:p w14:paraId="39B2C823" w14:textId="77777777"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231DB837"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AB4B325" w14:textId="77777777" w:rsidR="00953BEB" w:rsidRDefault="00953BEB" w:rsidP="00953BEB">
            <w:pPr>
              <w:jc w:val="center"/>
              <w:rPr>
                <w:b w:val="0"/>
                <w:bCs w:val="0"/>
              </w:rPr>
            </w:pPr>
            <w:r>
              <w:t>Property</w:t>
            </w:r>
          </w:p>
        </w:tc>
        <w:tc>
          <w:tcPr>
            <w:tcW w:w="2880" w:type="dxa"/>
          </w:tcPr>
          <w:p w14:paraId="21495069"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149E87F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20D1DA1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2DA80D94"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750E3A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630DA77" w14:textId="77777777" w:rsidR="00953BEB" w:rsidRPr="009676C4" w:rsidRDefault="00953BEB" w:rsidP="00953BEB">
            <w:r>
              <w:t>group</w:t>
            </w:r>
          </w:p>
        </w:tc>
        <w:tc>
          <w:tcPr>
            <w:tcW w:w="2880" w:type="dxa"/>
          </w:tcPr>
          <w:p w14:paraId="5B39E1D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5698FFEB"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69EB0E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50F5D2FB"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1ABB616"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14:paraId="337527BC"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082248D"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14:paraId="0BC10A1F"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07ADF306" w14:textId="77777777"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14:paraId="183BF853"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353A5988" w14:textId="77777777" w:rsidR="00953BEB" w:rsidRDefault="00953BEB" w:rsidP="00953BEB">
            <w:r>
              <w:lastRenderedPageBreak/>
              <w:t>user</w:t>
            </w:r>
          </w:p>
        </w:tc>
        <w:tc>
          <w:tcPr>
            <w:tcW w:w="2880" w:type="dxa"/>
          </w:tcPr>
          <w:p w14:paraId="1A898469"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28A966FE"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05E0F69E"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2261C4CC"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1BC77ED5" w14:textId="77777777"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14:paraId="4F59781C"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3661B5FF"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14:paraId="5D8FB9B9" w14:textId="77777777"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DD4CFFC" w14:textId="77777777"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xml:space="preserve">. In particular, user account names in Windows are limited to 20 characters and SHOULD NOT contain the following illegal characters in the </w:t>
            </w:r>
            <w:r>
              <w:rPr>
                <w:rFonts w:cstheme="minorHAnsi"/>
                <w:color w:val="000000"/>
              </w:rPr>
              <w:lastRenderedPageBreak/>
              <w:t>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14:paraId="1372EFA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FB252B5" w14:textId="77777777" w:rsidR="00953BEB" w:rsidRDefault="00953BEB" w:rsidP="00953BEB">
            <w:r>
              <w:lastRenderedPageBreak/>
              <w:t>subgroup</w:t>
            </w:r>
          </w:p>
        </w:tc>
        <w:tc>
          <w:tcPr>
            <w:tcW w:w="2880" w:type="dxa"/>
          </w:tcPr>
          <w:p w14:paraId="071BB95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4DA1A19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4CC1AC3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3CF7E1CA"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0C9DE43E"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14:paraId="2049DA8B"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4C51CCEE"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14:paraId="792F9668" w14:textId="77777777"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31AA0CB7" w14:textId="77777777"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ign with the MSDN documentation</w:t>
            </w:r>
            <w:r w:rsidR="00ED23F0">
              <w:rPr>
                <w:rStyle w:val="FootnoteReference"/>
                <w:rFonts w:cstheme="minorHAnsi"/>
                <w:color w:val="000000"/>
              </w:rPr>
              <w:footnoteReference w:id="309"/>
            </w:r>
            <w:r w:rsidRPr="006B344D">
              <w:rPr>
                <w:rFonts w:cstheme="minorHAnsi"/>
                <w:color w:val="000000"/>
              </w:rPr>
              <w:t xml:space="preserve">. </w:t>
            </w:r>
          </w:p>
          <w:p w14:paraId="63B6A8E9" w14:textId="77777777"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14:paraId="717AEA14" w14:textId="77777777"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or non-printable ASCII characters in the range </w:t>
            </w:r>
            <w:r>
              <w:rPr>
                <w:rFonts w:cstheme="minorHAnsi"/>
                <w:color w:val="000000"/>
              </w:rPr>
              <w:lastRenderedPageBreak/>
              <w:t>1-31.</w:t>
            </w:r>
          </w:p>
        </w:tc>
      </w:tr>
    </w:tbl>
    <w:p w14:paraId="3B60091F" w14:textId="77777777" w:rsidR="00953BEB" w:rsidRDefault="00953BEB" w:rsidP="00953BEB"/>
    <w:p w14:paraId="6E4AB9FC" w14:textId="77777777" w:rsidR="00953BEB" w:rsidRDefault="00953BEB" w:rsidP="00953BEB"/>
    <w:p w14:paraId="43CDDC94" w14:textId="77777777" w:rsidR="00953BEB" w:rsidRPr="00F44538" w:rsidRDefault="00953BEB" w:rsidP="00E47A68">
      <w:pPr>
        <w:pStyle w:val="Heading2"/>
        <w:numPr>
          <w:ilvl w:val="1"/>
          <w:numId w:val="6"/>
        </w:numPr>
      </w:pPr>
      <w:bookmarkStart w:id="154" w:name="_Toc314686115"/>
      <w:proofErr w:type="gramStart"/>
      <w:r w:rsidRPr="00F44538">
        <w:t>win</w:t>
      </w:r>
      <w:proofErr w:type="gramEnd"/>
      <w:r w:rsidRPr="00F44538">
        <w:t>-def:group_sid_test</w:t>
      </w:r>
      <w:bookmarkEnd w:id="154"/>
    </w:p>
    <w:p w14:paraId="4B93E01F" w14:textId="77777777"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14:paraId="0309F49C" w14:textId="77777777"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14:paraId="2FF9B500" w14:textId="77777777" w:rsidR="00953BEB" w:rsidRDefault="00953BEB" w:rsidP="00953BEB">
      <w:r>
        <w:object w:dxaOrig="6758" w:dyaOrig="4993" w14:anchorId="442077BC">
          <v:shape id="_x0000_i1093" type="#_x0000_t75" style="width:335.75pt;height:251.65pt" o:ole="">
            <v:imagedata r:id="rId151" o:title=""/>
          </v:shape>
          <o:OLEObject Type="Embed" ProgID="Visio.Drawing.11" ShapeID="_x0000_i1093" DrawAspect="Content" ObjectID="_1322040788" r:id="rId152"/>
        </w:object>
      </w:r>
    </w:p>
    <w:p w14:paraId="19A1A0EA" w14:textId="77777777" w:rsidR="00953BEB" w:rsidRPr="00E47A68" w:rsidRDefault="00953BEB" w:rsidP="00E47A68">
      <w:pPr>
        <w:pStyle w:val="Heading3"/>
        <w:numPr>
          <w:ilvl w:val="2"/>
          <w:numId w:val="6"/>
        </w:numPr>
        <w:rPr>
          <w:rStyle w:val="Emphasis"/>
          <w:i w:val="0"/>
          <w:iCs w:val="0"/>
        </w:rPr>
      </w:pPr>
      <w:bookmarkStart w:id="155" w:name="_Toc314686116"/>
      <w:r w:rsidRPr="00E47A68">
        <w:rPr>
          <w:rStyle w:val="Emphasis"/>
          <w:i w:val="0"/>
          <w:iCs w:val="0"/>
        </w:rPr>
        <w:t>Known Supported Platforms</w:t>
      </w:r>
      <w:bookmarkEnd w:id="155"/>
    </w:p>
    <w:p w14:paraId="68A6E84E" w14:textId="77777777" w:rsidR="00953BEB" w:rsidRDefault="00953BEB" w:rsidP="00BE7B76">
      <w:pPr>
        <w:pStyle w:val="ListParagraph"/>
        <w:numPr>
          <w:ilvl w:val="0"/>
          <w:numId w:val="3"/>
        </w:numPr>
      </w:pPr>
      <w:r>
        <w:t>Windows XP</w:t>
      </w:r>
    </w:p>
    <w:p w14:paraId="662AD41F" w14:textId="77777777" w:rsidR="00953BEB" w:rsidRDefault="00953BEB" w:rsidP="00BE7B76">
      <w:pPr>
        <w:pStyle w:val="ListParagraph"/>
        <w:numPr>
          <w:ilvl w:val="0"/>
          <w:numId w:val="3"/>
        </w:numPr>
      </w:pPr>
      <w:r>
        <w:t>Windows Vista</w:t>
      </w:r>
    </w:p>
    <w:p w14:paraId="141896A9" w14:textId="77777777" w:rsidR="00953BEB" w:rsidRPr="00CD0931" w:rsidRDefault="00953BEB" w:rsidP="00BE7B76">
      <w:pPr>
        <w:pStyle w:val="ListParagraph"/>
        <w:numPr>
          <w:ilvl w:val="0"/>
          <w:numId w:val="3"/>
        </w:numPr>
      </w:pPr>
      <w:r>
        <w:lastRenderedPageBreak/>
        <w:t>Windows 7</w:t>
      </w:r>
    </w:p>
    <w:p w14:paraId="0E588C5E" w14:textId="77777777" w:rsidR="00953BEB" w:rsidRDefault="00953BEB" w:rsidP="00E47A68">
      <w:pPr>
        <w:pStyle w:val="Heading2"/>
        <w:numPr>
          <w:ilvl w:val="1"/>
          <w:numId w:val="6"/>
        </w:numPr>
      </w:pPr>
      <w:bookmarkStart w:id="156" w:name="_Toc314686117"/>
      <w:proofErr w:type="gramStart"/>
      <w:r>
        <w:t>win</w:t>
      </w:r>
      <w:proofErr w:type="gramEnd"/>
      <w:r>
        <w:t>-def:group_</w:t>
      </w:r>
      <w:r w:rsidRPr="000F377F">
        <w:t>sid_</w:t>
      </w:r>
      <w:r w:rsidRPr="00B429BF">
        <w:t>object</w:t>
      </w:r>
      <w:bookmarkEnd w:id="156"/>
    </w:p>
    <w:p w14:paraId="760DA3BF" w14:textId="77777777"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14:paraId="044FE009" w14:textId="77777777" w:rsidR="00953BEB" w:rsidRDefault="00953BEB" w:rsidP="00953BEB">
      <w:r>
        <w:t xml:space="preserve"> </w:t>
      </w:r>
      <w:r w:rsidRPr="005F2E1E">
        <w:t xml:space="preserve"> </w:t>
      </w:r>
    </w:p>
    <w:p w14:paraId="07526050" w14:textId="77777777" w:rsidR="00953BEB" w:rsidRDefault="00953BEB" w:rsidP="00953BEB">
      <w:r>
        <w:object w:dxaOrig="5199" w:dyaOrig="4064" w14:anchorId="2C9E52D2">
          <v:shape id="_x0000_i1094" type="#_x0000_t75" style="width:258.75pt;height:203.9pt" o:ole="">
            <v:imagedata r:id="rId153" o:title=""/>
          </v:shape>
          <o:OLEObject Type="Embed" ProgID="Visio.Drawing.11" ShapeID="_x0000_i1094" DrawAspect="Content" ObjectID="_1322040789" r:id="rId154"/>
        </w:object>
      </w:r>
    </w:p>
    <w:p w14:paraId="7E458286" w14:textId="77777777"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14:paraId="3438C035"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AD47FD" w14:textId="77777777" w:rsidR="00953BEB" w:rsidRDefault="00953BEB" w:rsidP="00953BEB">
            <w:pPr>
              <w:jc w:val="center"/>
              <w:rPr>
                <w:b w:val="0"/>
                <w:bCs w:val="0"/>
              </w:rPr>
            </w:pPr>
            <w:r>
              <w:t>Property</w:t>
            </w:r>
          </w:p>
        </w:tc>
        <w:tc>
          <w:tcPr>
            <w:tcW w:w="0" w:type="auto"/>
          </w:tcPr>
          <w:p w14:paraId="51AF91B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14:paraId="5777283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14:paraId="114FED4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14:paraId="424D8D7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58FA6AD7"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14:paraId="00329104" w14:textId="77777777" w:rsidR="00953BEB" w:rsidRDefault="00953BEB" w:rsidP="00953BEB">
            <w:r>
              <w:t>set</w:t>
            </w:r>
          </w:p>
        </w:tc>
        <w:tc>
          <w:tcPr>
            <w:tcW w:w="0" w:type="auto"/>
          </w:tcPr>
          <w:p w14:paraId="2EF1FF2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14:paraId="14D72816"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14:paraId="1D29817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14:paraId="5C58E29C" w14:textId="77777777"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14:paraId="09E574A5" w14:textId="77777777" w:rsidTr="00953BEB">
        <w:tc>
          <w:tcPr>
            <w:cnfStyle w:val="001000000000" w:firstRow="0" w:lastRow="0" w:firstColumn="1" w:lastColumn="0" w:oddVBand="0" w:evenVBand="0" w:oddHBand="0" w:evenHBand="0" w:firstRowFirstColumn="0" w:firstRowLastColumn="0" w:lastRowFirstColumn="0" w:lastRowLastColumn="0"/>
            <w:tcW w:w="0" w:type="auto"/>
          </w:tcPr>
          <w:p w14:paraId="19E190BA" w14:textId="77777777" w:rsidR="00953BEB" w:rsidRDefault="00953BEB" w:rsidP="00953BEB">
            <w:r>
              <w:t>group_sid</w:t>
            </w:r>
          </w:p>
        </w:tc>
        <w:tc>
          <w:tcPr>
            <w:tcW w:w="0" w:type="auto"/>
          </w:tcPr>
          <w:p w14:paraId="7D79E225"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47E59695"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14:paraId="4DCEB6C2"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14:paraId="0E46082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14:paraId="2FB33AD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14:paraId="236E914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B8A14D" w14:textId="77777777" w:rsidR="00953BEB" w:rsidRDefault="00953BEB" w:rsidP="00953BEB">
            <w:r>
              <w:t>filter</w:t>
            </w:r>
          </w:p>
        </w:tc>
        <w:tc>
          <w:tcPr>
            <w:tcW w:w="0" w:type="auto"/>
          </w:tcPr>
          <w:p w14:paraId="4010EC20"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14:paraId="643F69B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14:paraId="6FC715A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14:paraId="43976E48"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14:paraId="63C92C4F" w14:textId="77777777" w:rsidR="00953BEB" w:rsidRDefault="00953BEB" w:rsidP="00953BEB"/>
    <w:p w14:paraId="37B5BDC6" w14:textId="77777777" w:rsidR="00953BEB" w:rsidRDefault="00953BEB" w:rsidP="00953BEB"/>
    <w:p w14:paraId="523E1E0F" w14:textId="77777777" w:rsidR="00953BEB" w:rsidRDefault="00953BEB" w:rsidP="00E47A68">
      <w:pPr>
        <w:pStyle w:val="Heading2"/>
        <w:numPr>
          <w:ilvl w:val="1"/>
          <w:numId w:val="6"/>
        </w:numPr>
      </w:pPr>
      <w:bookmarkStart w:id="157" w:name="_Toc314686118"/>
      <w:proofErr w:type="gramStart"/>
      <w:r>
        <w:lastRenderedPageBreak/>
        <w:t>win</w:t>
      </w:r>
      <w:proofErr w:type="gramEnd"/>
      <w:r>
        <w:t>-def:group_</w:t>
      </w:r>
      <w:r w:rsidRPr="000F377F">
        <w:t>sid_</w:t>
      </w:r>
      <w:r>
        <w:t>state</w:t>
      </w:r>
      <w:bookmarkEnd w:id="157"/>
    </w:p>
    <w:p w14:paraId="34140A14" w14:textId="77777777"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14:paraId="7FD378EE" w14:textId="77777777" w:rsidR="00953BEB" w:rsidRDefault="00953BEB" w:rsidP="00953BEB"/>
    <w:p w14:paraId="6ED3303A" w14:textId="77777777" w:rsidR="00953BEB" w:rsidRDefault="00953BEB" w:rsidP="00953BEB">
      <w:r>
        <w:object w:dxaOrig="3705" w:dyaOrig="4003" w14:anchorId="50DC0EDD">
          <v:shape id="_x0000_i1095" type="#_x0000_t75" style="width:186.05pt;height:198.9pt" o:ole="">
            <v:imagedata r:id="rId155" o:title=""/>
          </v:shape>
          <o:OLEObject Type="Embed" ProgID="Visio.Drawing.11" ShapeID="_x0000_i1095" DrawAspect="Content" ObjectID="_1322040790" r:id="rId156"/>
        </w:object>
      </w:r>
    </w:p>
    <w:p w14:paraId="36EE2552" w14:textId="77777777"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14:paraId="5441F354"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691A8531" w14:textId="77777777"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14:paraId="397490C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14:paraId="47E3E6C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14:paraId="0D1A60FA"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14:paraId="48071F2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04C04AE9"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0120BC27" w14:textId="77777777" w:rsidR="00953BEB" w:rsidRPr="009676C4" w:rsidRDefault="00953BEB" w:rsidP="00953BEB">
            <w:r>
              <w:t>group_sid</w:t>
            </w:r>
          </w:p>
        </w:tc>
        <w:tc>
          <w:tcPr>
            <w:tcW w:w="1504" w:type="pct"/>
          </w:tcPr>
          <w:p w14:paraId="5FDEE774"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05622B55"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222500D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09D40D3"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2BCC8B8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14:paraId="6111D90A"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736B2D21" w14:textId="77777777" w:rsidTr="00953BEB">
        <w:tc>
          <w:tcPr>
            <w:cnfStyle w:val="001000000000" w:firstRow="0" w:lastRow="0" w:firstColumn="1" w:lastColumn="0" w:oddVBand="0" w:evenVBand="0" w:oddHBand="0" w:evenHBand="0" w:firstRowFirstColumn="0" w:firstRowLastColumn="0" w:lastRowFirstColumn="0" w:lastRowLastColumn="0"/>
            <w:tcW w:w="1044" w:type="pct"/>
          </w:tcPr>
          <w:p w14:paraId="60068896" w14:textId="77777777" w:rsidR="00953BEB" w:rsidRPr="009676C4" w:rsidRDefault="00953BEB" w:rsidP="00953BEB">
            <w:r>
              <w:t>user_sid</w:t>
            </w:r>
          </w:p>
        </w:tc>
        <w:tc>
          <w:tcPr>
            <w:tcW w:w="1504" w:type="pct"/>
          </w:tcPr>
          <w:p w14:paraId="75B2C851"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14:paraId="66BBC5DB"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14:paraId="4CA25B45"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14:paraId="0B943173"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4F39B1EA" w14:textId="77777777"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7A0F4B6B"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14:paraId="71AF43FF" w14:textId="77777777" w:rsidR="00953BEB" w:rsidRPr="009676C4" w:rsidRDefault="00953BEB" w:rsidP="00953BEB">
            <w:r>
              <w:t>subgroup_sid</w:t>
            </w:r>
          </w:p>
        </w:tc>
        <w:tc>
          <w:tcPr>
            <w:tcW w:w="1504" w:type="pct"/>
          </w:tcPr>
          <w:p w14:paraId="6BD074F6"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14:paraId="3723EDCA"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14:paraId="786631ED"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14:paraId="03963F3F"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14:paraId="360507F6"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14:paraId="37CD4D05" w14:textId="77777777" w:rsidR="00E47A68" w:rsidRPr="00E47A68" w:rsidRDefault="00E47A68" w:rsidP="00E47A68"/>
    <w:p w14:paraId="5A108A1D" w14:textId="77777777" w:rsidR="00953BEB" w:rsidRDefault="00953BEB" w:rsidP="00E47A68">
      <w:pPr>
        <w:pStyle w:val="Heading2"/>
        <w:numPr>
          <w:ilvl w:val="1"/>
          <w:numId w:val="6"/>
        </w:numPr>
      </w:pPr>
      <w:bookmarkStart w:id="158" w:name="_Toc314686119"/>
      <w:proofErr w:type="gramStart"/>
      <w:r>
        <w:t>win</w:t>
      </w:r>
      <w:proofErr w:type="gramEnd"/>
      <w:r>
        <w:t>-sc:group_sid_item</w:t>
      </w:r>
      <w:bookmarkEnd w:id="158"/>
    </w:p>
    <w:p w14:paraId="478F5772" w14:textId="77777777"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lastRenderedPageBreak/>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14:paraId="611A933E" w14:textId="77777777" w:rsidR="00953BEB" w:rsidRDefault="00953BEB" w:rsidP="00953BEB">
      <w:r>
        <w:object w:dxaOrig="3497" w:dyaOrig="2759" w14:anchorId="2533268E">
          <v:shape id="_x0000_i1096" type="#_x0000_t75" style="width:173.25pt;height:138.3pt" o:ole="">
            <v:imagedata r:id="rId157" o:title=""/>
          </v:shape>
          <o:OLEObject Type="Embed" ProgID="Visio.Drawing.11" ShapeID="_x0000_i1096" DrawAspect="Content" ObjectID="_1322040791" r:id="rId158"/>
        </w:object>
      </w:r>
    </w:p>
    <w:p w14:paraId="538FA1C4" w14:textId="77777777" w:rsidR="00953BEB" w:rsidRDefault="00953BEB" w:rsidP="00953BEB"/>
    <w:p w14:paraId="483DB9CA" w14:textId="77777777"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14:paraId="7DF84379"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30D4F35" w14:textId="77777777" w:rsidR="00953BEB" w:rsidRDefault="00953BEB" w:rsidP="00953BEB">
            <w:pPr>
              <w:jc w:val="center"/>
              <w:rPr>
                <w:b w:val="0"/>
                <w:bCs w:val="0"/>
              </w:rPr>
            </w:pPr>
            <w:r>
              <w:t>Property</w:t>
            </w:r>
          </w:p>
        </w:tc>
        <w:tc>
          <w:tcPr>
            <w:tcW w:w="2880" w:type="dxa"/>
          </w:tcPr>
          <w:p w14:paraId="30A4490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14:paraId="29930BF5"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14:paraId="093E822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14:paraId="3E131AC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4F767276"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84175B7" w14:textId="77777777" w:rsidR="00953BEB" w:rsidRPr="009676C4" w:rsidRDefault="00953BEB" w:rsidP="00953BEB">
            <w:r>
              <w:t>group_sid</w:t>
            </w:r>
          </w:p>
        </w:tc>
        <w:tc>
          <w:tcPr>
            <w:tcW w:w="2880" w:type="dxa"/>
          </w:tcPr>
          <w:p w14:paraId="424DB19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39A2CBF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3577A1F7"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14:paraId="498D5566"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4E120DA2"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14:paraId="25A1E90E"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14:paraId="36B8530F" w14:textId="77777777" w:rsidTr="00953BEB">
        <w:tc>
          <w:tcPr>
            <w:cnfStyle w:val="001000000000" w:firstRow="0" w:lastRow="0" w:firstColumn="1" w:lastColumn="0" w:oddVBand="0" w:evenVBand="0" w:oddHBand="0" w:evenHBand="0" w:firstRowFirstColumn="0" w:firstRowLastColumn="0" w:lastRowFirstColumn="0" w:lastRowLastColumn="0"/>
            <w:tcW w:w="1998" w:type="dxa"/>
          </w:tcPr>
          <w:p w14:paraId="0E11F170" w14:textId="77777777" w:rsidR="00953BEB" w:rsidRPr="009676C4" w:rsidRDefault="00953BEB" w:rsidP="00953BEB">
            <w:r>
              <w:t>user_sid</w:t>
            </w:r>
          </w:p>
        </w:tc>
        <w:tc>
          <w:tcPr>
            <w:tcW w:w="2880" w:type="dxa"/>
          </w:tcPr>
          <w:p w14:paraId="6167FD9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14:paraId="6D79B5D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14:paraId="71420DB0"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14:paraId="0E13FA46" w14:textId="77777777"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2F75011C" w14:textId="77777777"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14:paraId="5307CD2F"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8572FA7" w14:textId="77777777" w:rsidR="00953BEB" w:rsidRPr="009676C4" w:rsidRDefault="00953BEB" w:rsidP="00953BEB">
            <w:r>
              <w:t>subgroup_sid</w:t>
            </w:r>
          </w:p>
        </w:tc>
        <w:tc>
          <w:tcPr>
            <w:tcW w:w="2880" w:type="dxa"/>
          </w:tcPr>
          <w:p w14:paraId="23CC0544"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14:paraId="64F2D53F"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14:paraId="52EBC00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14:paraId="3932CD32" w14:textId="77777777"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14:paraId="6CF6CC48" w14:textId="77777777"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14:paraId="6D57549F" w14:textId="77777777" w:rsidR="00953BEB" w:rsidRDefault="00953BEB" w:rsidP="00953BEB"/>
    <w:p w14:paraId="4A563BB7" w14:textId="77777777" w:rsidR="00953BEB" w:rsidRPr="00A94FBB" w:rsidRDefault="00953BEB" w:rsidP="00953BEB"/>
    <w:p w14:paraId="693DC14E" w14:textId="77777777" w:rsidR="00953BEB" w:rsidRDefault="00953BEB" w:rsidP="00953BEB"/>
    <w:p w14:paraId="012DC7C6" w14:textId="77777777" w:rsidR="00953BEB" w:rsidRDefault="00953BEB" w:rsidP="00953BEB"/>
    <w:p w14:paraId="5455A2C3" w14:textId="77777777" w:rsidR="00953BEB" w:rsidRDefault="00953BEB" w:rsidP="00953BEB"/>
    <w:p w14:paraId="7451F6A5" w14:textId="77777777" w:rsidR="00953BEB" w:rsidRDefault="00953BEB" w:rsidP="00953BEB"/>
    <w:p w14:paraId="076FFB26" w14:textId="77777777" w:rsidR="00953BEB" w:rsidRDefault="00953BEB" w:rsidP="00953BEB"/>
    <w:p w14:paraId="6E02A729" w14:textId="77777777" w:rsidR="00953BEB" w:rsidRDefault="00953BEB" w:rsidP="00953BEB"/>
    <w:p w14:paraId="76D3BF3C" w14:textId="77777777" w:rsidR="00953BEB" w:rsidRDefault="00953BEB" w:rsidP="00953BEB"/>
    <w:p w14:paraId="345C5E01" w14:textId="77777777" w:rsidR="00953BEB" w:rsidRDefault="00953BEB" w:rsidP="00953BEB"/>
    <w:p w14:paraId="568F13EB" w14:textId="77777777" w:rsidR="004527B8" w:rsidRDefault="004527B8" w:rsidP="00953BEB"/>
    <w:p w14:paraId="49FC0A1E" w14:textId="77777777" w:rsidR="004527B8" w:rsidRDefault="004527B8" w:rsidP="00953BEB"/>
    <w:p w14:paraId="651D0261" w14:textId="77777777" w:rsidR="004527B8" w:rsidRDefault="004527B8" w:rsidP="00953BEB"/>
    <w:p w14:paraId="24F12925" w14:textId="77777777" w:rsidR="004527B8" w:rsidRDefault="004527B8" w:rsidP="00953BEB"/>
    <w:p w14:paraId="52C4251D" w14:textId="77777777" w:rsidR="004527B8" w:rsidRDefault="004527B8" w:rsidP="00953BEB"/>
    <w:p w14:paraId="49D0BDF9" w14:textId="77777777" w:rsidR="00953BEB" w:rsidRPr="004508C2" w:rsidRDefault="00953BEB" w:rsidP="00BE7B76">
      <w:pPr>
        <w:pStyle w:val="Heading2"/>
        <w:numPr>
          <w:ilvl w:val="1"/>
          <w:numId w:val="6"/>
        </w:numPr>
      </w:pPr>
      <w:bookmarkStart w:id="159" w:name="_Toc314686120"/>
      <w:proofErr w:type="gramStart"/>
      <w:r w:rsidRPr="004508C2">
        <w:t>win</w:t>
      </w:r>
      <w:proofErr w:type="gramEnd"/>
      <w:r w:rsidRPr="004508C2">
        <w:t>-def:metabase_test</w:t>
      </w:r>
      <w:bookmarkEnd w:id="159"/>
    </w:p>
    <w:p w14:paraId="6814DDA2" w14:textId="77777777"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w14:anchorId="365AC923">
          <v:shape id="_x0000_i1097" type="#_x0000_t75" style="width:324.35pt;height:180.35pt" o:ole="">
            <v:imagedata r:id="rId159" o:title=""/>
          </v:shape>
          <o:OLEObject Type="Embed" ProgID="Visio.Drawing.11" ShapeID="_x0000_i1097" DrawAspect="Content" ObjectID="_1322040792" r:id="rId160"/>
        </w:object>
      </w:r>
    </w:p>
    <w:p w14:paraId="03878A70" w14:textId="77777777" w:rsidR="00953BEB" w:rsidRDefault="00953BEB" w:rsidP="00E47A68">
      <w:pPr>
        <w:pStyle w:val="Heading3"/>
        <w:numPr>
          <w:ilvl w:val="2"/>
          <w:numId w:val="6"/>
        </w:numPr>
        <w:rPr>
          <w:rStyle w:val="Emphasis"/>
          <w:i w:val="0"/>
        </w:rPr>
      </w:pPr>
      <w:bookmarkStart w:id="160" w:name="_Toc314686121"/>
      <w:commentRangeStart w:id="161"/>
      <w:r w:rsidRPr="00143ED0">
        <w:rPr>
          <w:rStyle w:val="Emphasis"/>
          <w:i w:val="0"/>
        </w:rPr>
        <w:t xml:space="preserve">Known </w:t>
      </w:r>
      <w:r>
        <w:rPr>
          <w:rStyle w:val="Emphasis"/>
          <w:i w:val="0"/>
        </w:rPr>
        <w:t>Supported Platforms</w:t>
      </w:r>
      <w:commentRangeEnd w:id="161"/>
      <w:r>
        <w:rPr>
          <w:rStyle w:val="CommentReference"/>
          <w:b w:val="0"/>
          <w:bCs w:val="0"/>
        </w:rPr>
        <w:commentReference w:id="161"/>
      </w:r>
      <w:bookmarkEnd w:id="160"/>
    </w:p>
    <w:p w14:paraId="01D6A476" w14:textId="77777777" w:rsidR="00953BEB" w:rsidRDefault="00953BEB" w:rsidP="00BE7B76">
      <w:pPr>
        <w:pStyle w:val="ListParagraph"/>
        <w:numPr>
          <w:ilvl w:val="0"/>
          <w:numId w:val="3"/>
        </w:numPr>
      </w:pPr>
      <w:r>
        <w:t>Windows XP</w:t>
      </w:r>
    </w:p>
    <w:p w14:paraId="226FF812" w14:textId="77777777" w:rsidR="00953BEB" w:rsidRDefault="00953BEB" w:rsidP="00BE7B76">
      <w:pPr>
        <w:pStyle w:val="ListParagraph"/>
        <w:numPr>
          <w:ilvl w:val="0"/>
          <w:numId w:val="3"/>
        </w:numPr>
      </w:pPr>
      <w:r>
        <w:t>Windows Vista</w:t>
      </w:r>
    </w:p>
    <w:p w14:paraId="3C8C7CAB" w14:textId="77777777" w:rsidR="00953BEB" w:rsidRPr="00CD0931" w:rsidRDefault="00953BEB" w:rsidP="00BE7B76">
      <w:pPr>
        <w:pStyle w:val="ListParagraph"/>
        <w:numPr>
          <w:ilvl w:val="0"/>
          <w:numId w:val="3"/>
        </w:numPr>
      </w:pPr>
      <w:r>
        <w:t>Windows 7</w:t>
      </w:r>
    </w:p>
    <w:p w14:paraId="74978A74" w14:textId="77777777" w:rsidR="00953BEB" w:rsidRDefault="00953BEB" w:rsidP="00BE7B76">
      <w:pPr>
        <w:pStyle w:val="Heading2"/>
        <w:numPr>
          <w:ilvl w:val="1"/>
          <w:numId w:val="6"/>
        </w:numPr>
      </w:pPr>
      <w:bookmarkStart w:id="162" w:name="_Toc314686122"/>
      <w:proofErr w:type="gramStart"/>
      <w:r>
        <w:lastRenderedPageBreak/>
        <w:t>win</w:t>
      </w:r>
      <w:proofErr w:type="gramEnd"/>
      <w:r>
        <w:t>-def:metabase_object</w:t>
      </w:r>
      <w:bookmarkEnd w:id="162"/>
      <w:r w:rsidDel="00341AB3">
        <w:t xml:space="preserve"> </w:t>
      </w:r>
    </w:p>
    <w:p w14:paraId="74A77847"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14:paraId="57BE2A9C" w14:textId="77777777" w:rsidR="00953BEB" w:rsidRDefault="00E577CC" w:rsidP="00953BEB">
      <w:r>
        <w:object w:dxaOrig="5424" w:dyaOrig="3957" w14:anchorId="53E31C5B">
          <v:shape id="_x0000_i1098" type="#_x0000_t75" style="width:270.9pt;height:198.9pt" o:ole="">
            <v:imagedata r:id="rId161" o:title=""/>
          </v:shape>
          <o:OLEObject Type="Embed" ProgID="Visio.Drawing.11" ShapeID="_x0000_i1098" DrawAspect="Content" ObjectID="_1322040793"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14:paraId="597F9D1C"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35759563" w14:textId="77777777" w:rsidR="00953BEB" w:rsidRDefault="00953BEB" w:rsidP="00953BEB">
            <w:pPr>
              <w:jc w:val="center"/>
              <w:rPr>
                <w:b w:val="0"/>
                <w:bCs w:val="0"/>
              </w:rPr>
            </w:pPr>
            <w:r>
              <w:t>Property</w:t>
            </w:r>
          </w:p>
        </w:tc>
        <w:tc>
          <w:tcPr>
            <w:tcW w:w="1662" w:type="pct"/>
          </w:tcPr>
          <w:p w14:paraId="7AF0D452"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14:paraId="040E5A6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14:paraId="35B0058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14:paraId="3CD1D90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66B6B690"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14:paraId="0FBB2486" w14:textId="77777777" w:rsidR="00953BEB" w:rsidRDefault="00953BEB" w:rsidP="00953BEB">
            <w:r>
              <w:t>set</w:t>
            </w:r>
          </w:p>
        </w:tc>
        <w:tc>
          <w:tcPr>
            <w:tcW w:w="1662" w:type="pct"/>
          </w:tcPr>
          <w:p w14:paraId="1974EAF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14:paraId="3567E299"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6D6CD6A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14:paraId="0372D088"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14:paraId="522BE6C4"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0A86A542" w14:textId="77777777" w:rsidR="00953BEB" w:rsidRPr="009676C4" w:rsidRDefault="00953BEB" w:rsidP="00953BEB">
            <w:r>
              <w:t>key</w:t>
            </w:r>
          </w:p>
        </w:tc>
        <w:tc>
          <w:tcPr>
            <w:tcW w:w="1662" w:type="pct"/>
          </w:tcPr>
          <w:p w14:paraId="6A7E7A8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14:paraId="112EF3D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14:paraId="514E644A"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14:paraId="476A4027" w14:textId="77777777"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14:paraId="1EED038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14:paraId="7940DBCB" w14:textId="77777777" w:rsidR="00953BEB" w:rsidRDefault="00953BEB" w:rsidP="00953BEB">
            <w:r>
              <w:t>id</w:t>
            </w:r>
          </w:p>
        </w:tc>
        <w:tc>
          <w:tcPr>
            <w:tcW w:w="1662" w:type="pct"/>
          </w:tcPr>
          <w:p w14:paraId="483CFED8"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14:paraId="6709874C"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14:paraId="73985ED9"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14:paraId="377BAEC8" w14:textId="77777777"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14:paraId="2C394EAB" w14:textId="77777777" w:rsidTr="00953BEB">
        <w:tc>
          <w:tcPr>
            <w:cnfStyle w:val="001000000000" w:firstRow="0" w:lastRow="0" w:firstColumn="1" w:lastColumn="0" w:oddVBand="0" w:evenVBand="0" w:oddHBand="0" w:evenHBand="0" w:firstRowFirstColumn="0" w:firstRowLastColumn="0" w:lastRowFirstColumn="0" w:lastRowLastColumn="0"/>
            <w:tcW w:w="728" w:type="pct"/>
          </w:tcPr>
          <w:p w14:paraId="05AE0A59" w14:textId="77777777" w:rsidR="00953BEB" w:rsidRDefault="00953BEB" w:rsidP="00953BEB">
            <w:r>
              <w:t>filter</w:t>
            </w:r>
          </w:p>
        </w:tc>
        <w:tc>
          <w:tcPr>
            <w:tcW w:w="1662" w:type="pct"/>
          </w:tcPr>
          <w:p w14:paraId="00CFAECF"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14:paraId="3A71F0B3"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14:paraId="402BD10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14:paraId="6BFEE237"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lastRenderedPageBreak/>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14:paraId="2D8BC52C" w14:textId="77777777" w:rsidR="00953BEB" w:rsidRDefault="00953BEB" w:rsidP="00953BEB"/>
    <w:p w14:paraId="6617F4A9" w14:textId="77777777" w:rsidR="00953BEB" w:rsidRDefault="00953BEB" w:rsidP="00BE7B76">
      <w:pPr>
        <w:pStyle w:val="Heading2"/>
        <w:numPr>
          <w:ilvl w:val="1"/>
          <w:numId w:val="6"/>
        </w:numPr>
      </w:pPr>
      <w:bookmarkStart w:id="163" w:name="_Toc314686123"/>
      <w:proofErr w:type="gramStart"/>
      <w:r>
        <w:t>win</w:t>
      </w:r>
      <w:proofErr w:type="gramEnd"/>
      <w:r>
        <w:t>-def:metabase_state</w:t>
      </w:r>
      <w:bookmarkEnd w:id="163"/>
    </w:p>
    <w:p w14:paraId="4011E2C4" w14:textId="77777777"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14:paraId="09355E36" w14:textId="77777777" w:rsidR="00953BEB" w:rsidRDefault="00E145D4" w:rsidP="00953BEB">
      <w:r>
        <w:object w:dxaOrig="3705" w:dyaOrig="3529" w14:anchorId="4AC3A454">
          <v:shape id="_x0000_i1099" type="#_x0000_t75" style="width:186.05pt;height:175.35pt" o:ole="">
            <v:imagedata r:id="rId163" o:title=""/>
          </v:shape>
          <o:OLEObject Type="Embed" ProgID="Visio.Drawing.11" ShapeID="_x0000_i1099" DrawAspect="Content" ObjectID="_1322040794"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714BEB55"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F6BEB66" w14:textId="77777777" w:rsidR="00953BEB" w:rsidRDefault="00953BEB" w:rsidP="00953BEB">
            <w:pPr>
              <w:jc w:val="center"/>
              <w:rPr>
                <w:b w:val="0"/>
                <w:bCs w:val="0"/>
              </w:rPr>
            </w:pPr>
            <w:r>
              <w:t>Property</w:t>
            </w:r>
          </w:p>
        </w:tc>
        <w:tc>
          <w:tcPr>
            <w:tcW w:w="1431" w:type="pct"/>
          </w:tcPr>
          <w:p w14:paraId="4A32813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E94210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63C3E1A8"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6CB4DB3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14:paraId="5A4CEFCF"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8900801" w14:textId="77777777" w:rsidR="00DB237F" w:rsidRDefault="00DB237F" w:rsidP="00953BEB">
            <w:r>
              <w:t>key</w:t>
            </w:r>
          </w:p>
        </w:tc>
        <w:tc>
          <w:tcPr>
            <w:tcW w:w="1431" w:type="pct"/>
          </w:tcPr>
          <w:p w14:paraId="188FC60A"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14:paraId="5EAD1F89" w14:textId="77777777"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329FA390"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1528828" w14:textId="77777777"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63E2CE4" w14:textId="77777777"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14:paraId="1B8D97C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5498AEE4" w14:textId="77777777" w:rsidR="00DB237F" w:rsidRDefault="00DB237F" w:rsidP="00953BEB">
            <w:r>
              <w:t>id</w:t>
            </w:r>
          </w:p>
        </w:tc>
        <w:tc>
          <w:tcPr>
            <w:tcW w:w="1431" w:type="pct"/>
          </w:tcPr>
          <w:p w14:paraId="007A40BE"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14:paraId="6D125951" w14:textId="77777777"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14:paraId="73F95D47" w14:textId="77777777"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407C64E7" w14:textId="77777777"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F37D259" w14:textId="77777777"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14:paraId="2E9817F4"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20428B9" w14:textId="77777777" w:rsidR="00953BEB" w:rsidRDefault="00953BEB" w:rsidP="00953BEB">
            <w:r>
              <w:t>name</w:t>
            </w:r>
          </w:p>
        </w:tc>
        <w:tc>
          <w:tcPr>
            <w:tcW w:w="1431" w:type="pct"/>
          </w:tcPr>
          <w:p w14:paraId="149B17FA"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1CF392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4741AFC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E014A86"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294B95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4"/>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4"/>
            <w:r w:rsidR="000A3527">
              <w:rPr>
                <w:rStyle w:val="CommentReference"/>
                <w:rFonts w:eastAsiaTheme="minorHAnsi"/>
                <w:lang w:bidi="ar-SA"/>
              </w:rPr>
              <w:commentReference w:id="164"/>
            </w:r>
          </w:p>
        </w:tc>
      </w:tr>
      <w:tr w:rsidR="00953BEB" w:rsidRPr="00E74797" w14:paraId="1EADC08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BDBA616" w14:textId="77777777" w:rsidR="00953BEB" w:rsidRDefault="00953BEB" w:rsidP="00953BEB">
            <w:r>
              <w:t>user_type</w:t>
            </w:r>
          </w:p>
        </w:tc>
        <w:tc>
          <w:tcPr>
            <w:tcW w:w="1431" w:type="pct"/>
          </w:tcPr>
          <w:p w14:paraId="547F678B"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36B41943"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3639EA0B"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66D48581"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2129A15"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lastRenderedPageBreak/>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14:paraId="5B5F29BD"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AC04EB9" w14:textId="77777777" w:rsidR="00953BEB" w:rsidRDefault="00953BEB" w:rsidP="00953BEB">
            <w:r>
              <w:lastRenderedPageBreak/>
              <w:t>data_type</w:t>
            </w:r>
          </w:p>
        </w:tc>
        <w:tc>
          <w:tcPr>
            <w:tcW w:w="1431" w:type="pct"/>
          </w:tcPr>
          <w:p w14:paraId="0E98B87F"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13EA96D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29A95A26"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0F4257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14D3E64" w14:textId="77777777"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14:paraId="470B3C77"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6CD12654" w14:textId="77777777" w:rsidR="00953BEB" w:rsidRDefault="00953BEB" w:rsidP="00953BEB">
            <w:r>
              <w:t>data</w:t>
            </w:r>
          </w:p>
        </w:tc>
        <w:tc>
          <w:tcPr>
            <w:tcW w:w="1431" w:type="pct"/>
          </w:tcPr>
          <w:p w14:paraId="2EB84938"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6EDDC7FA"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14:paraId="4D4DAB7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37B7F8EE"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7D5903D" w14:textId="77777777"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3"/>
            </w:r>
            <w:proofErr w:type="gramStart"/>
            <w:r w:rsidR="00DD6D0B">
              <w:rPr>
                <w:rFonts w:cstheme="minorHAnsi"/>
                <w:color w:val="000000"/>
              </w:rPr>
              <w:t xml:space="preserve"> </w:t>
            </w:r>
            <w:r w:rsidRPr="009F7431">
              <w:rPr>
                <w:rFonts w:cstheme="minorHAnsi"/>
                <w:color w:val="000000"/>
              </w:rPr>
              <w:t>.</w:t>
            </w:r>
            <w:proofErr w:type="gramEnd"/>
          </w:p>
        </w:tc>
      </w:tr>
    </w:tbl>
    <w:p w14:paraId="151B85F0" w14:textId="77777777" w:rsidR="00953BEB" w:rsidRDefault="00953BEB" w:rsidP="00953BEB"/>
    <w:p w14:paraId="5BEE0075" w14:textId="77777777" w:rsidR="00953BEB" w:rsidRPr="008B05C1" w:rsidRDefault="00953BEB" w:rsidP="00BE7B76">
      <w:pPr>
        <w:pStyle w:val="Heading2"/>
        <w:numPr>
          <w:ilvl w:val="1"/>
          <w:numId w:val="6"/>
        </w:numPr>
      </w:pPr>
      <w:bookmarkStart w:id="165" w:name="_Toc314686124"/>
      <w:proofErr w:type="gramStart"/>
      <w:r w:rsidRPr="008B05C1">
        <w:t>win</w:t>
      </w:r>
      <w:proofErr w:type="gramEnd"/>
      <w:r w:rsidRPr="008B05C1">
        <w:t>-sc:</w:t>
      </w:r>
      <w:r>
        <w:t>metabase_item</w:t>
      </w:r>
      <w:bookmarkEnd w:id="165"/>
    </w:p>
    <w:p w14:paraId="54947227" w14:textId="77777777"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14:paraId="5DEC205A" w14:textId="77777777" w:rsidR="00953BEB" w:rsidRDefault="00CE5F05" w:rsidP="00953BEB">
      <w:r>
        <w:object w:dxaOrig="3430" w:dyaOrig="3133" w14:anchorId="4E83F91D">
          <v:shape id="_x0000_i1100" type="#_x0000_t75" style="width:173.25pt;height:156.85pt" o:ole="">
            <v:imagedata r:id="rId165" o:title=""/>
          </v:shape>
          <o:OLEObject Type="Embed" ProgID="Visio.Drawing.11" ShapeID="_x0000_i1100" DrawAspect="Content" ObjectID="_1322040795" r:id="rId166"/>
        </w:object>
      </w:r>
    </w:p>
    <w:p w14:paraId="46A202E6" w14:textId="77777777"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3F80451C"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056021A" w14:textId="77777777" w:rsidR="00953BEB" w:rsidRDefault="00953BEB" w:rsidP="00953BEB">
            <w:pPr>
              <w:jc w:val="center"/>
              <w:rPr>
                <w:b w:val="0"/>
                <w:bCs w:val="0"/>
              </w:rPr>
            </w:pPr>
            <w:r>
              <w:t>Property</w:t>
            </w:r>
          </w:p>
        </w:tc>
        <w:tc>
          <w:tcPr>
            <w:tcW w:w="1431" w:type="pct"/>
          </w:tcPr>
          <w:p w14:paraId="0E9B836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7F0CC5B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280A836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3660ED6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14:paraId="7EB03E0E"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6E821F5" w14:textId="77777777" w:rsidR="0049422B" w:rsidRDefault="0049422B" w:rsidP="00953BEB">
            <w:r>
              <w:t>key</w:t>
            </w:r>
          </w:p>
        </w:tc>
        <w:tc>
          <w:tcPr>
            <w:tcW w:w="1431" w:type="pct"/>
          </w:tcPr>
          <w:p w14:paraId="026B853B"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71E2D803"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2685D20C"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6D7D093"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50699CC6" w14:textId="77777777"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14:paraId="72885733"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4A498F07" w14:textId="77777777" w:rsidR="0049422B" w:rsidRDefault="0049422B" w:rsidP="00953BEB">
            <w:r>
              <w:lastRenderedPageBreak/>
              <w:t>id</w:t>
            </w:r>
          </w:p>
        </w:tc>
        <w:tc>
          <w:tcPr>
            <w:tcW w:w="1431" w:type="pct"/>
          </w:tcPr>
          <w:p w14:paraId="0300E7C6"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54C83D71"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0E9FFD5"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14:paraId="4C084873" w14:textId="77777777"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14:paraId="74D034D9"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14:paraId="5397C54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73862ECB" w14:textId="77777777" w:rsidR="0049422B" w:rsidRDefault="0049422B" w:rsidP="00953BEB">
            <w:r>
              <w:t>name</w:t>
            </w:r>
          </w:p>
        </w:tc>
        <w:tc>
          <w:tcPr>
            <w:tcW w:w="1431" w:type="pct"/>
          </w:tcPr>
          <w:p w14:paraId="7DBE17E8"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00A80A5C"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49A20E43"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90A0BF0"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178D532"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6"/>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6"/>
            <w:r>
              <w:rPr>
                <w:rStyle w:val="CommentReference"/>
                <w:rFonts w:eastAsiaTheme="minorHAnsi"/>
                <w:lang w:bidi="ar-SA"/>
              </w:rPr>
              <w:commentReference w:id="166"/>
            </w:r>
          </w:p>
        </w:tc>
      </w:tr>
      <w:tr w:rsidR="0049422B" w:rsidRPr="00E74797" w14:paraId="0145181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007897D4" w14:textId="77777777" w:rsidR="0049422B" w:rsidRDefault="0049422B" w:rsidP="00953BEB">
            <w:r>
              <w:t>user_type</w:t>
            </w:r>
          </w:p>
        </w:tc>
        <w:tc>
          <w:tcPr>
            <w:tcW w:w="1431" w:type="pct"/>
          </w:tcPr>
          <w:p w14:paraId="2D6561BB"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256301E0" w14:textId="77777777"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624BC387"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0F990FBD"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7DFD80DA" w14:textId="77777777"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14:paraId="216A683A"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2B91B2B" w14:textId="77777777" w:rsidR="0049422B" w:rsidRDefault="0049422B" w:rsidP="00953BEB">
            <w:r>
              <w:t>data_type</w:t>
            </w:r>
          </w:p>
        </w:tc>
        <w:tc>
          <w:tcPr>
            <w:tcW w:w="1431" w:type="pct"/>
          </w:tcPr>
          <w:p w14:paraId="2254160B"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14:paraId="0EDE65A3" w14:textId="77777777"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04EDD631"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33EBD37" w14:textId="77777777"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8EDAF4A" w14:textId="77777777"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14:paraId="16D0E7FB"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0A2D3158" w14:textId="77777777" w:rsidR="0049422B" w:rsidRDefault="0049422B" w:rsidP="00953BEB">
            <w:r>
              <w:t>data</w:t>
            </w:r>
          </w:p>
        </w:tc>
        <w:tc>
          <w:tcPr>
            <w:tcW w:w="1431" w:type="pct"/>
          </w:tcPr>
          <w:p w14:paraId="02CAC042"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14:paraId="373E5BCD"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14:paraId="6E548750"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14:paraId="3BD7EF9D" w14:textId="77777777"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66103512" w14:textId="77777777"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30"/>
            </w:r>
            <w:proofErr w:type="gramStart"/>
            <w:r>
              <w:rPr>
                <w:rFonts w:cstheme="minorHAnsi"/>
                <w:color w:val="000000"/>
              </w:rPr>
              <w:t xml:space="preserve"> </w:t>
            </w:r>
            <w:r w:rsidRPr="009F7431">
              <w:rPr>
                <w:rFonts w:cstheme="minorHAnsi"/>
                <w:color w:val="000000"/>
              </w:rPr>
              <w:t>.</w:t>
            </w:r>
            <w:proofErr w:type="gramEnd"/>
          </w:p>
        </w:tc>
      </w:tr>
    </w:tbl>
    <w:p w14:paraId="676045FF" w14:textId="77777777" w:rsidR="00953BEB" w:rsidRDefault="00953BEB" w:rsidP="00953BEB"/>
    <w:p w14:paraId="736A4237" w14:textId="77777777" w:rsidR="00953BEB" w:rsidRDefault="00953BEB" w:rsidP="00953BEB"/>
    <w:p w14:paraId="4E7B3E7A" w14:textId="77777777" w:rsidR="00953BEB" w:rsidRDefault="00953BEB" w:rsidP="00953BEB"/>
    <w:p w14:paraId="6918A9F5" w14:textId="77777777" w:rsidR="00953BEB" w:rsidRDefault="00953BEB" w:rsidP="00953BEB"/>
    <w:p w14:paraId="723CFB76" w14:textId="77777777" w:rsidR="00953BEB" w:rsidRDefault="00953BEB" w:rsidP="00953BEB"/>
    <w:p w14:paraId="2887C771" w14:textId="77777777" w:rsidR="00953BEB" w:rsidRDefault="00953BEB" w:rsidP="00953BEB"/>
    <w:p w14:paraId="7BFB1157" w14:textId="77777777" w:rsidR="00953BEB" w:rsidRPr="009F7431" w:rsidRDefault="00953BEB" w:rsidP="00BE7B76">
      <w:pPr>
        <w:pStyle w:val="Heading2"/>
        <w:numPr>
          <w:ilvl w:val="1"/>
          <w:numId w:val="6"/>
        </w:numPr>
      </w:pPr>
      <w:bookmarkStart w:id="167" w:name="_Toc314686125"/>
      <w:proofErr w:type="gramStart"/>
      <w:r w:rsidRPr="009F7431">
        <w:lastRenderedPageBreak/>
        <w:t>win</w:t>
      </w:r>
      <w:proofErr w:type="gramEnd"/>
      <w:r w:rsidRPr="009F7431">
        <w:t>-def:process_test</w:t>
      </w:r>
      <w:bookmarkEnd w:id="167"/>
    </w:p>
    <w:p w14:paraId="69D527E5" w14:textId="77777777"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w14:anchorId="37F8BC21">
          <v:shape id="_x0000_i1101" type="#_x0000_t75" style="width:317.25pt;height:180.35pt" o:ole="">
            <v:imagedata r:id="rId167" o:title=""/>
          </v:shape>
          <o:OLEObject Type="Embed" ProgID="Visio.Drawing.11" ShapeID="_x0000_i1101" DrawAspect="Content" ObjectID="_1322040796" r:id="rId168"/>
        </w:object>
      </w:r>
    </w:p>
    <w:p w14:paraId="31686E9C" w14:textId="77777777" w:rsidR="00953BEB" w:rsidRPr="00E47A68" w:rsidRDefault="00953BEB" w:rsidP="00E47A68">
      <w:pPr>
        <w:pStyle w:val="Heading3"/>
        <w:numPr>
          <w:ilvl w:val="2"/>
          <w:numId w:val="6"/>
        </w:numPr>
        <w:rPr>
          <w:rStyle w:val="Emphasis"/>
          <w:i w:val="0"/>
        </w:rPr>
      </w:pPr>
      <w:bookmarkStart w:id="168" w:name="_Toc314686126"/>
      <w:commentRangeStart w:id="169"/>
      <w:r w:rsidRPr="00E47A68">
        <w:rPr>
          <w:rStyle w:val="Emphasis"/>
          <w:i w:val="0"/>
        </w:rPr>
        <w:t>Known Supported Platforms</w:t>
      </w:r>
      <w:commentRangeEnd w:id="169"/>
      <w:r>
        <w:rPr>
          <w:rStyle w:val="CommentReference"/>
          <w:b w:val="0"/>
          <w:bCs w:val="0"/>
        </w:rPr>
        <w:commentReference w:id="169"/>
      </w:r>
      <w:bookmarkEnd w:id="168"/>
    </w:p>
    <w:p w14:paraId="0E68182A" w14:textId="77777777" w:rsidR="00953BEB" w:rsidRDefault="00953BEB" w:rsidP="00BE7B76">
      <w:pPr>
        <w:pStyle w:val="ListParagraph"/>
        <w:numPr>
          <w:ilvl w:val="0"/>
          <w:numId w:val="3"/>
        </w:numPr>
      </w:pPr>
      <w:r>
        <w:t>Windows XP</w:t>
      </w:r>
    </w:p>
    <w:p w14:paraId="4A73AD4B" w14:textId="77777777" w:rsidR="00953BEB" w:rsidRDefault="00953BEB" w:rsidP="00BE7B76">
      <w:pPr>
        <w:pStyle w:val="ListParagraph"/>
        <w:numPr>
          <w:ilvl w:val="0"/>
          <w:numId w:val="3"/>
        </w:numPr>
      </w:pPr>
      <w:r>
        <w:t>Windows Vista</w:t>
      </w:r>
    </w:p>
    <w:p w14:paraId="52CBEC43" w14:textId="77777777" w:rsidR="00953BEB" w:rsidRPr="00CD0931" w:rsidRDefault="00953BEB" w:rsidP="00BE7B76">
      <w:pPr>
        <w:pStyle w:val="ListParagraph"/>
        <w:numPr>
          <w:ilvl w:val="0"/>
          <w:numId w:val="3"/>
        </w:numPr>
      </w:pPr>
      <w:r>
        <w:t>Windows 7</w:t>
      </w:r>
    </w:p>
    <w:p w14:paraId="7433B442" w14:textId="77777777" w:rsidR="00953BEB" w:rsidRDefault="00953BEB" w:rsidP="00BE7B76">
      <w:pPr>
        <w:pStyle w:val="Heading2"/>
        <w:numPr>
          <w:ilvl w:val="1"/>
          <w:numId w:val="6"/>
        </w:numPr>
      </w:pPr>
      <w:bookmarkStart w:id="170" w:name="_Toc314686127"/>
      <w:proofErr w:type="gramStart"/>
      <w:r>
        <w:t>win</w:t>
      </w:r>
      <w:proofErr w:type="gramEnd"/>
      <w:r>
        <w:t>-def:process_object</w:t>
      </w:r>
      <w:bookmarkEnd w:id="170"/>
      <w:r w:rsidDel="00341AB3">
        <w:t xml:space="preserve"> </w:t>
      </w:r>
    </w:p>
    <w:p w14:paraId="7E9733B8" w14:textId="77777777"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14:paraId="09A821D8" w14:textId="77777777" w:rsidR="00953BEB" w:rsidRDefault="00B07B9C" w:rsidP="00953BEB">
      <w:r>
        <w:object w:dxaOrig="5709" w:dyaOrig="3966" w14:anchorId="5C561BB9">
          <v:shape id="_x0000_i1102" type="#_x0000_t75" style="width:282.3pt;height:197.45pt" o:ole="">
            <v:imagedata r:id="rId169" o:title=""/>
          </v:shape>
          <o:OLEObject Type="Embed" ProgID="Visio.Drawing.11" ShapeID="_x0000_i1102" DrawAspect="Content" ObjectID="_1322040797"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14:paraId="01BE1048"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122702A9" w14:textId="77777777" w:rsidR="00953BEB" w:rsidRDefault="00953BEB" w:rsidP="00953BEB">
            <w:pPr>
              <w:jc w:val="center"/>
              <w:rPr>
                <w:b w:val="0"/>
                <w:bCs w:val="0"/>
              </w:rPr>
            </w:pPr>
            <w:r>
              <w:t>Property</w:t>
            </w:r>
          </w:p>
        </w:tc>
        <w:tc>
          <w:tcPr>
            <w:tcW w:w="1585" w:type="pct"/>
          </w:tcPr>
          <w:p w14:paraId="7D9DC0CB"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14:paraId="27FA1CD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14:paraId="4130352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14:paraId="7173C79F"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14:paraId="3F336174" w14:textId="77777777"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14:paraId="738354D3" w14:textId="77777777" w:rsidR="00953BEB" w:rsidRDefault="00953BEB" w:rsidP="00953BEB">
            <w:r>
              <w:lastRenderedPageBreak/>
              <w:t>set</w:t>
            </w:r>
          </w:p>
        </w:tc>
        <w:tc>
          <w:tcPr>
            <w:tcW w:w="1585" w:type="pct"/>
          </w:tcPr>
          <w:p w14:paraId="105A051D"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14:paraId="6882E7A6"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14:paraId="00FDBB6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14:paraId="210B07B5"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14:paraId="6D16585B" w14:textId="77777777" w:rsidTr="00953BEB">
        <w:tc>
          <w:tcPr>
            <w:cnfStyle w:val="001000000000" w:firstRow="0" w:lastRow="0" w:firstColumn="1" w:lastColumn="0" w:oddVBand="0" w:evenVBand="0" w:oddHBand="0" w:evenHBand="0" w:firstRowFirstColumn="0" w:firstRowLastColumn="0" w:lastRowFirstColumn="0" w:lastRowLastColumn="0"/>
            <w:tcW w:w="823" w:type="pct"/>
          </w:tcPr>
          <w:p w14:paraId="312E750C" w14:textId="77777777" w:rsidR="00953BEB" w:rsidRPr="009676C4" w:rsidRDefault="00953BEB" w:rsidP="00953BEB">
            <w:r>
              <w:t>command_line</w:t>
            </w:r>
          </w:p>
        </w:tc>
        <w:tc>
          <w:tcPr>
            <w:tcW w:w="1585" w:type="pct"/>
          </w:tcPr>
          <w:p w14:paraId="5E4D1DAE"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4F78919F"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14:paraId="5F7772CD"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14:paraId="047C0DD9"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14:paraId="262BFC79" w14:textId="77777777"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14:paraId="0081821B" w14:textId="77777777"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0368F89D" w14:textId="77777777"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14:paraId="3F4A107F"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14:paraId="0D487EAD" w14:textId="77777777" w:rsidR="00953BEB" w:rsidRPr="009F7431" w:rsidRDefault="00953BEB" w:rsidP="00953BEB">
            <w:r w:rsidRPr="009F7431">
              <w:t>filter</w:t>
            </w:r>
          </w:p>
        </w:tc>
        <w:tc>
          <w:tcPr>
            <w:tcW w:w="1585" w:type="pct"/>
          </w:tcPr>
          <w:p w14:paraId="31305E62"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14:paraId="27A19D89"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14:paraId="7E2552A1"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14:paraId="78DFDDBA" w14:textId="77777777"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14:paraId="1767AF95" w14:textId="77777777" w:rsidR="00953BEB" w:rsidRDefault="00953BEB" w:rsidP="00953BEB"/>
    <w:p w14:paraId="7FC799A1" w14:textId="77777777" w:rsidR="00953BEB" w:rsidRDefault="00953BEB" w:rsidP="00BE7B76">
      <w:pPr>
        <w:pStyle w:val="Heading2"/>
        <w:numPr>
          <w:ilvl w:val="1"/>
          <w:numId w:val="6"/>
        </w:numPr>
      </w:pPr>
      <w:bookmarkStart w:id="171" w:name="_Toc314686128"/>
      <w:proofErr w:type="gramStart"/>
      <w:r>
        <w:t>win</w:t>
      </w:r>
      <w:proofErr w:type="gramEnd"/>
      <w:r>
        <w:t>-def:process_state</w:t>
      </w:r>
      <w:bookmarkEnd w:id="171"/>
    </w:p>
    <w:p w14:paraId="275D9FAA" w14:textId="77777777"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14:paraId="4DC2FF12" w14:textId="77777777" w:rsidR="00953BEB" w:rsidRDefault="0058334A" w:rsidP="00953BEB">
      <w:r>
        <w:object w:dxaOrig="3705" w:dyaOrig="3529" w14:anchorId="6E726AF6">
          <v:shape id="_x0000_i1103" type="#_x0000_t75" style="width:186.05pt;height:175.35pt" o:ole="">
            <v:imagedata r:id="rId171" o:title=""/>
          </v:shape>
          <o:OLEObject Type="Embed" ProgID="Visio.Drawing.11" ShapeID="_x0000_i1103" DrawAspect="Content" ObjectID="_1322040798"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7BB7F90B"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4CC025DD" w14:textId="77777777" w:rsidR="00953BEB" w:rsidRDefault="00953BEB" w:rsidP="00953BEB">
            <w:pPr>
              <w:jc w:val="center"/>
              <w:rPr>
                <w:b w:val="0"/>
                <w:bCs w:val="0"/>
              </w:rPr>
            </w:pPr>
            <w:r w:rsidDel="00C858A5">
              <w:t xml:space="preserve"> </w:t>
            </w:r>
            <w:r>
              <w:t>Property</w:t>
            </w:r>
          </w:p>
        </w:tc>
        <w:tc>
          <w:tcPr>
            <w:tcW w:w="1431" w:type="pct"/>
          </w:tcPr>
          <w:p w14:paraId="02795E57"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524D4EC"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710926BE"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7204306"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14:paraId="66F2F063"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BDA2038" w14:textId="77777777" w:rsidR="00953BEB" w:rsidRDefault="00953BEB" w:rsidP="00953BEB">
            <w:r>
              <w:t>command_line</w:t>
            </w:r>
          </w:p>
        </w:tc>
        <w:tc>
          <w:tcPr>
            <w:tcW w:w="1431" w:type="pct"/>
          </w:tcPr>
          <w:p w14:paraId="5A12DCAF"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20A90556"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0F3E6CF7"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68E70676"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1EFC8B1" w14:textId="77777777"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14:paraId="25106915"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0FCE7C0" w14:textId="77777777" w:rsidR="00953BEB" w:rsidRDefault="00953BEB" w:rsidP="00953BEB">
            <w:r>
              <w:t>pid</w:t>
            </w:r>
          </w:p>
        </w:tc>
        <w:tc>
          <w:tcPr>
            <w:tcW w:w="1431" w:type="pct"/>
          </w:tcPr>
          <w:p w14:paraId="51537CCD"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14:paraId="0AE7AC54"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4CABC8C"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0B0433E"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14:paraId="7A49C7E9"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19C1004" w14:textId="77777777" w:rsidR="00953BEB" w:rsidRDefault="00953BEB" w:rsidP="00953BEB">
            <w:r>
              <w:t>ppid</w:t>
            </w:r>
          </w:p>
        </w:tc>
        <w:tc>
          <w:tcPr>
            <w:tcW w:w="1431" w:type="pct"/>
          </w:tcPr>
          <w:p w14:paraId="5B1F2492"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14:paraId="54CADAF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53E360E"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EAC7D25"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14:paraId="37790120"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7B871CD1" w14:textId="77777777" w:rsidR="00953BEB" w:rsidRDefault="00953BEB" w:rsidP="00953BEB">
            <w:r>
              <w:t>priority</w:t>
            </w:r>
          </w:p>
        </w:tc>
        <w:tc>
          <w:tcPr>
            <w:tcW w:w="1431" w:type="pct"/>
          </w:tcPr>
          <w:p w14:paraId="096982C7"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2FCAC1B8" w14:textId="77777777"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07676E1"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BBB50B5"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4C1407B8" w14:textId="77777777"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14:paraId="0B829C27"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382CF5F4" w14:textId="77777777" w:rsidR="00953BEB" w:rsidRDefault="00953BEB" w:rsidP="00953BEB">
            <w:r>
              <w:t>image_path</w:t>
            </w:r>
          </w:p>
        </w:tc>
        <w:tc>
          <w:tcPr>
            <w:tcW w:w="1431" w:type="pct"/>
          </w:tcPr>
          <w:p w14:paraId="2FE45680" w14:textId="77777777"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14:paraId="65D74391" w14:textId="77777777"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14:paraId="0E47EE11"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7884B43A" w14:textId="77777777"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602FBCD" w14:textId="77777777"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14:paraId="7E9876D2"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CAD2BE2" w14:textId="77777777" w:rsidR="00953BEB" w:rsidRDefault="00953BEB" w:rsidP="00953BEB">
            <w:r>
              <w:t>current_dir</w:t>
            </w:r>
          </w:p>
        </w:tc>
        <w:tc>
          <w:tcPr>
            <w:tcW w:w="1431" w:type="pct"/>
          </w:tcPr>
          <w:p w14:paraId="0A793AEC" w14:textId="77777777"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14:paraId="67D61D97"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14:paraId="1C3A09FE"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799E0A78" w14:textId="77777777"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3F049C73" w14:textId="77777777"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2EF2AF2F" w14:textId="77777777"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2F377BE3" w14:textId="77777777"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other words, if y.exe was found in path x:\, then </w:t>
            </w:r>
            <w:r>
              <w:rPr>
                <w:rFonts w:cstheme="minorHAnsi"/>
                <w:color w:val="000000"/>
              </w:rPr>
              <w:lastRenderedPageBreak/>
              <w:t>image_path would return y.exe and current_dir would return x:\. Image Path Name returns x:\y.exe in Task Manager.</w:t>
            </w:r>
          </w:p>
        </w:tc>
      </w:tr>
    </w:tbl>
    <w:p w14:paraId="3A1361CE" w14:textId="77777777" w:rsidR="00953BEB" w:rsidRDefault="00953BEB" w:rsidP="00953BEB"/>
    <w:p w14:paraId="149BFE12" w14:textId="77777777" w:rsidR="00953BEB" w:rsidRPr="008B05C1" w:rsidRDefault="00953BEB" w:rsidP="00BE7B76">
      <w:pPr>
        <w:pStyle w:val="Heading2"/>
        <w:numPr>
          <w:ilvl w:val="1"/>
          <w:numId w:val="6"/>
        </w:numPr>
      </w:pPr>
      <w:bookmarkStart w:id="172" w:name="_Toc314686129"/>
      <w:proofErr w:type="gramStart"/>
      <w:r w:rsidRPr="008B05C1">
        <w:t>win</w:t>
      </w:r>
      <w:proofErr w:type="gramEnd"/>
      <w:r w:rsidRPr="008B05C1">
        <w:t>-sc:</w:t>
      </w:r>
      <w:r>
        <w:t>process_item</w:t>
      </w:r>
      <w:bookmarkEnd w:id="172"/>
    </w:p>
    <w:p w14:paraId="3F6EB109" w14:textId="77777777"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14:paraId="148A7E77" w14:textId="77777777" w:rsidR="00953BEB" w:rsidRDefault="003F06A7" w:rsidP="00953BEB">
      <w:r>
        <w:object w:dxaOrig="3576" w:dyaOrig="2881" w14:anchorId="367E48A4">
          <v:shape id="_x0000_i1104" type="#_x0000_t75" style="width:180.35pt;height:2in" o:ole="">
            <v:imagedata r:id="rId173" o:title=""/>
          </v:shape>
          <o:OLEObject Type="Embed" ProgID="Visio.Drawing.11" ShapeID="_x0000_i1104" DrawAspect="Content" ObjectID="_1322040799"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14:paraId="0033C796" w14:textId="77777777"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202246B1" w14:textId="77777777" w:rsidR="00953BEB" w:rsidRDefault="00953BEB" w:rsidP="00953BEB">
            <w:pPr>
              <w:jc w:val="center"/>
              <w:rPr>
                <w:b w:val="0"/>
                <w:bCs w:val="0"/>
              </w:rPr>
            </w:pPr>
            <w:r>
              <w:t>Property</w:t>
            </w:r>
          </w:p>
        </w:tc>
        <w:tc>
          <w:tcPr>
            <w:tcW w:w="1431" w:type="pct"/>
          </w:tcPr>
          <w:p w14:paraId="5DFEB543"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14:paraId="0F7CB7B0"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14:paraId="3E9FA771"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14:paraId="0DE75EFD" w14:textId="77777777"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14:paraId="480FDBCF"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D7C7765" w14:textId="77777777" w:rsidR="00725D4E" w:rsidRDefault="00725D4E" w:rsidP="00953BEB">
            <w:r>
              <w:t>command_line</w:t>
            </w:r>
          </w:p>
        </w:tc>
        <w:tc>
          <w:tcPr>
            <w:tcW w:w="1431" w:type="pct"/>
          </w:tcPr>
          <w:p w14:paraId="0AFD367D"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2F1FFE47"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14:paraId="796AAB5A"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0C3C996E"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0BD6BCA6" w14:textId="77777777"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14:paraId="42CE9A97"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370742F" w14:textId="77777777" w:rsidR="00725D4E" w:rsidRDefault="00725D4E" w:rsidP="00953BEB">
            <w:r>
              <w:t>pid</w:t>
            </w:r>
          </w:p>
        </w:tc>
        <w:tc>
          <w:tcPr>
            <w:tcW w:w="1431" w:type="pct"/>
          </w:tcPr>
          <w:p w14:paraId="2C25FCB4"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14:paraId="485C3FC2"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606E26D" w14:textId="77777777"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129271F"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14:paraId="2DF164D0"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0B0D73E4" w14:textId="77777777" w:rsidR="00725D4E" w:rsidRDefault="00725D4E" w:rsidP="00953BEB">
            <w:r>
              <w:t>ppid</w:t>
            </w:r>
          </w:p>
        </w:tc>
        <w:tc>
          <w:tcPr>
            <w:tcW w:w="1431" w:type="pct"/>
          </w:tcPr>
          <w:p w14:paraId="1E23ADEC"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14:paraId="59D40422"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14:paraId="35AF7E8B"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8966D72"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14:paraId="0155E91D"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20B55475" w14:textId="77777777" w:rsidR="00725D4E" w:rsidRDefault="00725D4E" w:rsidP="00953BEB">
            <w:r>
              <w:t>priority</w:t>
            </w:r>
          </w:p>
        </w:tc>
        <w:tc>
          <w:tcPr>
            <w:tcW w:w="1431" w:type="pct"/>
          </w:tcPr>
          <w:p w14:paraId="6775DEA0"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2FEA7CF6" w14:textId="77777777"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51C8C53A"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1E43367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38C1D8A" w14:textId="77777777"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14:paraId="5C49C532" w14:textId="7777777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14:paraId="57DCB6EE" w14:textId="77777777" w:rsidR="00725D4E" w:rsidRDefault="00725D4E" w:rsidP="00953BEB">
            <w:r>
              <w:t>image_path</w:t>
            </w:r>
          </w:p>
        </w:tc>
        <w:tc>
          <w:tcPr>
            <w:tcW w:w="1431" w:type="pct"/>
          </w:tcPr>
          <w:p w14:paraId="4962A78C" w14:textId="77777777"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14:paraId="68C2780E" w14:textId="77777777"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14:paraId="078494E5"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14:paraId="0450C693" w14:textId="77777777"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29DE9D6A" w14:textId="77777777"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 xml:space="preserve">Alternate name: Image </w:t>
            </w:r>
            <w:r w:rsidRPr="00880CA8">
              <w:rPr>
                <w:rFonts w:cstheme="minorHAnsi"/>
                <w:color w:val="000000"/>
              </w:rPr>
              <w:lastRenderedPageBreak/>
              <w:t>Name.  The name of the executable</w:t>
            </w:r>
            <w:r>
              <w:rPr>
                <w:rFonts w:cstheme="minorHAnsi"/>
                <w:color w:val="000000"/>
              </w:rPr>
              <w:t xml:space="preserve"> file in question. If it is 32-bit, the "Image Name" does not contain the "* 32" part of the name.</w:t>
            </w:r>
          </w:p>
        </w:tc>
      </w:tr>
      <w:tr w:rsidR="00725D4E" w:rsidRPr="00E74797" w14:paraId="122BF02F" w14:textId="77777777" w:rsidTr="00953BEB">
        <w:tc>
          <w:tcPr>
            <w:cnfStyle w:val="001000000000" w:firstRow="0" w:lastRow="0" w:firstColumn="1" w:lastColumn="0" w:oddVBand="0" w:evenVBand="0" w:oddHBand="0" w:evenHBand="0" w:firstRowFirstColumn="0" w:firstRowLastColumn="0" w:lastRowFirstColumn="0" w:lastRowLastColumn="0"/>
            <w:tcW w:w="1086" w:type="pct"/>
          </w:tcPr>
          <w:p w14:paraId="151EF944" w14:textId="77777777" w:rsidR="00725D4E" w:rsidRDefault="00725D4E" w:rsidP="00953BEB">
            <w:r>
              <w:lastRenderedPageBreak/>
              <w:t>current_dir</w:t>
            </w:r>
          </w:p>
        </w:tc>
        <w:tc>
          <w:tcPr>
            <w:tcW w:w="1431" w:type="pct"/>
          </w:tcPr>
          <w:p w14:paraId="604D60F8" w14:textId="77777777"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14:paraId="138DFDF0"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14:paraId="49538C9F"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14:paraId="25467E97" w14:textId="77777777"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14:paraId="1C731DA1" w14:textId="77777777"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14:paraId="07447ADD" w14:textId="77777777"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14:paraId="692A2DCD" w14:textId="77777777"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14:paraId="3AAA0554" w14:textId="77777777" w:rsidR="00953BEB" w:rsidRDefault="00953BEB" w:rsidP="00953BEB"/>
    <w:p w14:paraId="279B4195" w14:textId="77777777" w:rsidR="000D2CFD" w:rsidRDefault="00725D4E" w:rsidP="00107243">
      <w:pPr>
        <w:pStyle w:val="Heading1"/>
      </w:pPr>
      <w:bookmarkStart w:id="173" w:name="_Toc308163879"/>
      <w:bookmarkStart w:id="174" w:name="_Toc308440429"/>
      <w:bookmarkStart w:id="175" w:name="_Toc308440757"/>
      <w:bookmarkStart w:id="176" w:name="_Toc308440991"/>
      <w:bookmarkStart w:id="177" w:name="_Toc308532672"/>
      <w:bookmarkStart w:id="178" w:name="_Toc308557162"/>
      <w:bookmarkStart w:id="179" w:name="_Toc308163880"/>
      <w:bookmarkStart w:id="180" w:name="_Toc308440430"/>
      <w:bookmarkStart w:id="181" w:name="_Toc308440758"/>
      <w:bookmarkStart w:id="182" w:name="_Toc308440992"/>
      <w:bookmarkStart w:id="183" w:name="_Toc308532673"/>
      <w:bookmarkStart w:id="184" w:name="_Toc308557163"/>
      <w:bookmarkStart w:id="185" w:name="_Toc314686130"/>
      <w:bookmarkEnd w:id="173"/>
      <w:bookmarkEnd w:id="174"/>
      <w:bookmarkEnd w:id="175"/>
      <w:bookmarkEnd w:id="176"/>
      <w:bookmarkEnd w:id="177"/>
      <w:bookmarkEnd w:id="178"/>
      <w:bookmarkEnd w:id="179"/>
      <w:bookmarkEnd w:id="180"/>
      <w:bookmarkEnd w:id="181"/>
      <w:bookmarkEnd w:id="182"/>
      <w:bookmarkEnd w:id="183"/>
      <w:bookmarkEnd w:id="184"/>
      <w:r>
        <w:t>A</w:t>
      </w:r>
      <w:r w:rsidR="00B71DB3">
        <w:t>ppendix A</w:t>
      </w:r>
      <w:r w:rsidR="00561E3D">
        <w:t xml:space="preserve"> – Normative References</w:t>
      </w:r>
      <w:bookmarkEnd w:id="185"/>
    </w:p>
    <w:bookmarkEnd w:id="12"/>
    <w:p w14:paraId="0A2FB159" w14:textId="77777777" w:rsidR="00561E3D" w:rsidRDefault="00561E3D" w:rsidP="00732400">
      <w:pPr>
        <w:pStyle w:val="NoSpacing"/>
      </w:pPr>
    </w:p>
    <w:p w14:paraId="62B349FE" w14:textId="77777777"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14:paraId="132A8AFD" w14:textId="77777777" w:rsidR="00732400" w:rsidRDefault="001A1B66" w:rsidP="00732400">
      <w:pPr>
        <w:pStyle w:val="NoSpacing"/>
      </w:pPr>
      <w:hyperlink r:id="rId175" w:history="1">
        <w:r w:rsidR="00732400">
          <w:rPr>
            <w:rStyle w:val="Hyperlink"/>
          </w:rPr>
          <w:t>http://www.ietf.org/rfc/rfc2119.txt</w:t>
        </w:r>
      </w:hyperlink>
    </w:p>
    <w:p w14:paraId="6222CD19" w14:textId="77777777" w:rsidR="00732400" w:rsidRDefault="00732400" w:rsidP="00E74797">
      <w:pPr>
        <w:pStyle w:val="NoSpacing"/>
      </w:pPr>
    </w:p>
    <w:p w14:paraId="6C2312F8" w14:textId="77777777" w:rsidR="00E74797" w:rsidRDefault="00E74797" w:rsidP="00E74797">
      <w:pPr>
        <w:pStyle w:val="NoSpacing"/>
      </w:pPr>
      <w:r>
        <w:t>[</w:t>
      </w:r>
      <w:r w:rsidR="00446C17">
        <w:t>2</w:t>
      </w:r>
      <w:r>
        <w:t>] The OVAL Language Specification</w:t>
      </w:r>
    </w:p>
    <w:p w14:paraId="189B9A99" w14:textId="77777777" w:rsidR="000D2CFD" w:rsidRDefault="001A1B66" w:rsidP="00E74797">
      <w:pPr>
        <w:pStyle w:val="NoSpacing"/>
        <w:rPr>
          <w:rStyle w:val="Hyperlink"/>
        </w:rPr>
      </w:pPr>
      <w:hyperlink r:id="rId176" w:anchor="specification" w:history="1">
        <w:r w:rsidR="00E74797" w:rsidRPr="002C742E">
          <w:rPr>
            <w:rStyle w:val="Hyperlink"/>
          </w:rPr>
          <w:t>http://oval.mitre.org/language/version5.10#specification</w:t>
        </w:r>
      </w:hyperlink>
    </w:p>
    <w:p w14:paraId="2486A5A4" w14:textId="77777777" w:rsidR="00591B85" w:rsidRDefault="00591B85" w:rsidP="00E74797">
      <w:pPr>
        <w:pStyle w:val="NoSpacing"/>
        <w:rPr>
          <w:rStyle w:val="Hyperlink"/>
        </w:rPr>
      </w:pPr>
    </w:p>
    <w:p w14:paraId="5C8D580C" w14:textId="77777777" w:rsidR="00B71DB3" w:rsidRDefault="00B71DB3" w:rsidP="00561E3D">
      <w:pPr>
        <w:pStyle w:val="Heading1"/>
      </w:pPr>
      <w:bookmarkStart w:id="186" w:name="_Toc278864777"/>
      <w:bookmarkStart w:id="187" w:name="_Toc314686131"/>
      <w:r>
        <w:t xml:space="preserve">Appendix B - </w:t>
      </w:r>
      <w:r w:rsidRPr="004E5F03">
        <w:t>Change Log</w:t>
      </w:r>
      <w:bookmarkEnd w:id="186"/>
      <w:bookmarkEnd w:id="187"/>
    </w:p>
    <w:p w14:paraId="3577AB89" w14:textId="77777777"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14:paraId="4AFC852E" w14:textId="77777777" w:rsidR="00E805F1" w:rsidRDefault="00E805F1" w:rsidP="0080185B">
      <w:pPr>
        <w:pStyle w:val="ListParagraph"/>
        <w:numPr>
          <w:ilvl w:val="0"/>
          <w:numId w:val="21"/>
        </w:numPr>
      </w:pPr>
      <w:r>
        <w:t>Added last_logon entity to user_sid55_state and user_sid_item. (Section 2.89, 2.90)</w:t>
      </w:r>
    </w:p>
    <w:p w14:paraId="548E0A74" w14:textId="77777777" w:rsidR="00E805F1" w:rsidRDefault="00E805F1" w:rsidP="0080185B">
      <w:pPr>
        <w:pStyle w:val="ListParagraph"/>
        <w:numPr>
          <w:ilvl w:val="0"/>
          <w:numId w:val="21"/>
        </w:numPr>
      </w:pPr>
      <w:r>
        <w:t>Corrected spelling errors on last_logon entities for user_state and user_item elements. (Section 2.86)</w:t>
      </w:r>
    </w:p>
    <w:p w14:paraId="6833EEB0" w14:textId="77777777" w:rsidR="00813735" w:rsidRDefault="0080185B" w:rsidP="0080185B">
      <w:pPr>
        <w:pStyle w:val="ListParagraph"/>
        <w:numPr>
          <w:ilvl w:val="0"/>
          <w:numId w:val="21"/>
        </w:numPr>
      </w:pPr>
      <w:r>
        <w:t>Added a sentence to the win-def</w:t>
      </w:r>
      <w:proofErr w:type="gramStart"/>
      <w:r>
        <w:t>:group</w:t>
      </w:r>
      <w:proofErr w:type="gramEnd"/>
      <w:r>
        <w:t xml:space="preserve">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7" w:history="1">
        <w:r w:rsidRPr="006128D8">
          <w:rPr>
            <w:rStyle w:val="Hyperlink"/>
          </w:rPr>
          <w:t>https://github.com/OVALProject/Language/issues/132</w:t>
        </w:r>
      </w:hyperlink>
      <w:r>
        <w:t>. (Section 2.95)</w:t>
      </w:r>
    </w:p>
    <w:p w14:paraId="2B58BB04" w14:textId="77777777" w:rsidR="001F7886" w:rsidRDefault="001F7886" w:rsidP="001F7886">
      <w:pPr>
        <w:pStyle w:val="ListParagraph"/>
        <w:numPr>
          <w:ilvl w:val="0"/>
          <w:numId w:val="21"/>
        </w:numPr>
      </w:pPr>
      <w:r>
        <w:t>Added new reg type entries into:</w:t>
      </w:r>
    </w:p>
    <w:p w14:paraId="060B6392" w14:textId="77777777" w:rsidR="001F7886" w:rsidRDefault="001F7886" w:rsidP="001F7886">
      <w:pPr>
        <w:pStyle w:val="ListParagraph"/>
        <w:numPr>
          <w:ilvl w:val="1"/>
          <w:numId w:val="21"/>
        </w:numPr>
      </w:pPr>
      <w:r>
        <w:t>win-def:entityStateRegistryTypetype description table (Section 2.22)</w:t>
      </w:r>
    </w:p>
    <w:p w14:paraId="7DF786B7" w14:textId="77777777" w:rsidR="001F7886" w:rsidRDefault="001F7886" w:rsidP="001F7886">
      <w:pPr>
        <w:pStyle w:val="ListParagraph"/>
        <w:numPr>
          <w:ilvl w:val="1"/>
          <w:numId w:val="21"/>
        </w:numPr>
      </w:pPr>
      <w:r>
        <w:t>win-sc:EntityItemRegistryTypeType description table  (Section 2.23)</w:t>
      </w:r>
    </w:p>
    <w:p w14:paraId="1BF820E8" w14:textId="77777777" w:rsidR="001F7886" w:rsidRPr="0080185B" w:rsidRDefault="001A1B66" w:rsidP="001F7886">
      <w:pPr>
        <w:pStyle w:val="ListParagraph"/>
        <w:numPr>
          <w:ilvl w:val="1"/>
          <w:numId w:val="21"/>
        </w:numPr>
      </w:pPr>
      <w:hyperlink r:id="rId178" w:history="1">
        <w:r w:rsidR="001F7886" w:rsidRPr="00296C43">
          <w:rPr>
            <w:rStyle w:val="Hyperlink"/>
          </w:rPr>
          <w:t>https://github.com/OVALProject/Language/issues/102</w:t>
        </w:r>
      </w:hyperlink>
      <w:r w:rsidR="001F7886">
        <w:t xml:space="preserve"> </w:t>
      </w:r>
    </w:p>
    <w:p w14:paraId="191312AA" w14:textId="77777777"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14:paraId="0BBFC7F2" w14:textId="77777777" w:rsidR="0056206F" w:rsidRDefault="0056206F" w:rsidP="0056206F">
      <w:pPr>
        <w:pStyle w:val="ListParagraph"/>
        <w:numPr>
          <w:ilvl w:val="0"/>
          <w:numId w:val="18"/>
        </w:numPr>
        <w:spacing w:line="240" w:lineRule="auto"/>
      </w:pPr>
      <w:r>
        <w:lastRenderedPageBreak/>
        <w:t>Removed the restriction that required the name entity in the win-def</w:t>
      </w:r>
      <w:proofErr w:type="gramStart"/>
      <w:r>
        <w:t>:registry</w:t>
      </w:r>
      <w:proofErr w:type="gramEnd"/>
      <w:r>
        <w:t xml:space="preserve">_test to be nilled when the key entity was nilled. This addresses </w:t>
      </w:r>
      <w:hyperlink r:id="rId179" w:history="1">
        <w:r w:rsidRPr="001B034D">
          <w:rPr>
            <w:rStyle w:val="Hyperlink"/>
          </w:rPr>
          <w:t>https://github.com/OVALProject/Language/issues/1</w:t>
        </w:r>
      </w:hyperlink>
      <w:r>
        <w:t xml:space="preserve">. </w:t>
      </w:r>
    </w:p>
    <w:p w14:paraId="57664DA1" w14:textId="77777777"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w:t>
      </w:r>
      <w:proofErr w:type="gramStart"/>
      <w:r>
        <w:t>:registry</w:t>
      </w:r>
      <w:proofErr w:type="gramEnd"/>
      <w:r>
        <w:t xml:space="preserve">_test only represents the last time a key or any of its values were modified. This addresses </w:t>
      </w:r>
      <w:hyperlink r:id="rId180" w:history="1">
        <w:r w:rsidRPr="009579A3">
          <w:rPr>
            <w:rStyle w:val="Hyperlink"/>
          </w:rPr>
          <w:t>https://github.com/OVALProject/Language/issues/15</w:t>
        </w:r>
      </w:hyperlink>
      <w:r>
        <w:t>.</w:t>
      </w:r>
    </w:p>
    <w:p w14:paraId="0ABCF49B" w14:textId="77777777" w:rsidR="0016371C" w:rsidRPr="006552DB" w:rsidRDefault="0016371C" w:rsidP="0016371C">
      <w:pPr>
        <w:pStyle w:val="ListParagraph"/>
        <w:numPr>
          <w:ilvl w:val="0"/>
          <w:numId w:val="18"/>
        </w:numPr>
        <w:spacing w:line="240" w:lineRule="auto"/>
        <w:rPr>
          <w:b/>
        </w:rPr>
      </w:pPr>
      <w:r>
        <w:t xml:space="preserve">Updated version and date information for 5.11 Draft 1. </w:t>
      </w:r>
    </w:p>
    <w:p w14:paraId="0E008CFE" w14:textId="77777777" w:rsidR="0016371C" w:rsidRDefault="0016371C" w:rsidP="0016371C">
      <w:pPr>
        <w:spacing w:line="240" w:lineRule="auto"/>
        <w:contextualSpacing/>
      </w:pPr>
      <w:r w:rsidRPr="00234A04">
        <w:rPr>
          <w:rStyle w:val="Strong"/>
        </w:rPr>
        <w:t>Version 5.10 Revision 1</w:t>
      </w:r>
      <w:r>
        <w:rPr>
          <w:rStyle w:val="Strong"/>
        </w:rPr>
        <w:t xml:space="preserve"> – January 19, 2012</w:t>
      </w:r>
    </w:p>
    <w:p w14:paraId="462DA5F8" w14:textId="77777777"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14:paraId="6044EFB0" w14:textId="77777777" w:rsidR="00026301" w:rsidRDefault="00026301" w:rsidP="002F25F4">
      <w:pPr>
        <w:pStyle w:val="Heading1"/>
      </w:pPr>
      <w:bookmarkStart w:id="188" w:name="_Toc314686132"/>
      <w:r>
        <w:t xml:space="preserve">Appendix </w:t>
      </w:r>
      <w:r w:rsidR="00B71DB3">
        <w:t>C</w:t>
      </w:r>
      <w:r>
        <w:t xml:space="preserve"> - Terms and Acronyms</w:t>
      </w:r>
      <w:bookmarkEnd w:id="188"/>
    </w:p>
    <w:p w14:paraId="4FAC0F8C" w14:textId="77777777" w:rsidR="00026301" w:rsidRPr="00026301" w:rsidRDefault="00026301" w:rsidP="00026301"/>
    <w:p w14:paraId="16DD5B2F" w14:textId="77777777" w:rsidR="00C837BF" w:rsidRPr="00C837BF" w:rsidRDefault="00C837BF" w:rsidP="00C837BF"/>
    <w:p w14:paraId="44FFCE13" w14:textId="77777777" w:rsidR="00C837BF" w:rsidRPr="00C837BF" w:rsidRDefault="00C837BF" w:rsidP="00C837BF"/>
    <w:sectPr w:rsidR="00C837BF" w:rsidRPr="00C837BF" w:rsidSect="00C837BF">
      <w:headerReference w:type="default" r:id="rId181"/>
      <w:headerReference w:type="first" r:id="rId18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14:paraId="25B59D5D" w14:textId="77777777" w:rsidR="001A1B66" w:rsidRDefault="001A1B66" w:rsidP="00792765">
      <w:pPr>
        <w:pStyle w:val="CommentText"/>
      </w:pPr>
      <w:r>
        <w:rPr>
          <w:rStyle w:val="CommentReference"/>
        </w:rPr>
        <w:annotationRef/>
      </w:r>
      <w:r>
        <w:t>We probably want to consider adding windows 2000, windows server 2003, windows server 2008, and windows server 2008 r2.</w:t>
      </w:r>
    </w:p>
  </w:comment>
  <w:comment w:id="44" w:author="Haynes, Dan" w:date="2012-01-09T12:09:00Z" w:initials="DJH">
    <w:p w14:paraId="4362ADD6" w14:textId="77777777" w:rsidR="001A1B66" w:rsidRDefault="001A1B66" w:rsidP="00792765">
      <w:pPr>
        <w:pStyle w:val="CommentText"/>
      </w:pPr>
      <w:r>
        <w:rPr>
          <w:rStyle w:val="CommentReference"/>
        </w:rPr>
        <w:annotationRef/>
      </w:r>
      <w:r>
        <w:t>We probably want to consider adding windows 2000, windows server 2003, windows server 2008, and windows server 2008 r2.</w:t>
      </w:r>
    </w:p>
  </w:comment>
  <w:comment w:id="51" w:author="Haynes, Dan" w:date="2011-12-21T09:57:00Z" w:initials="DJH">
    <w:p w14:paraId="3BB3B54C" w14:textId="77777777" w:rsidR="001A1B66" w:rsidRDefault="001A1B66" w:rsidP="00591B85">
      <w:pPr>
        <w:pStyle w:val="CommentText"/>
      </w:pPr>
      <w:r>
        <w:rPr>
          <w:rStyle w:val="CommentReference"/>
        </w:rPr>
        <w:annotationRef/>
      </w:r>
      <w:r>
        <w:t>We probably want to consider adding windows 2000, windows server 2003, windows server 2008, and windows server 2008 r2.</w:t>
      </w:r>
    </w:p>
  </w:comment>
  <w:comment w:id="58" w:author="Haynes, Dan" w:date="2011-12-21T09:57:00Z" w:initials="DJH">
    <w:p w14:paraId="783EF42E" w14:textId="77777777" w:rsidR="001A1B66" w:rsidRDefault="001A1B66" w:rsidP="00591B85">
      <w:pPr>
        <w:pStyle w:val="CommentText"/>
      </w:pPr>
      <w:r>
        <w:rPr>
          <w:rStyle w:val="CommentReference"/>
        </w:rPr>
        <w:annotationRef/>
      </w:r>
      <w:r>
        <w:t>We probably want to consider adding windows 2000, windows server 2003, windows server 2008, and windows server 2008 r2.</w:t>
      </w:r>
    </w:p>
  </w:comment>
  <w:comment w:id="65" w:author="Haynes, Dan" w:date="2011-12-21T09:57:00Z" w:initials="DJH">
    <w:p w14:paraId="222A852B" w14:textId="77777777" w:rsidR="001A1B66" w:rsidRDefault="001A1B66" w:rsidP="00591B85">
      <w:pPr>
        <w:pStyle w:val="CommentText"/>
      </w:pPr>
      <w:r>
        <w:rPr>
          <w:rStyle w:val="CommentReference"/>
        </w:rPr>
        <w:annotationRef/>
      </w:r>
      <w:r>
        <w:t>We probably want to consider adding windows 2000, windows server 2003, windows server 2008, and windows server 2008 r2.</w:t>
      </w:r>
    </w:p>
  </w:comment>
  <w:comment w:id="68" w:author="Melachrinoudis, Stelios" w:date="2011-12-21T09:57:00Z" w:initials="MS">
    <w:p w14:paraId="54439138" w14:textId="77777777" w:rsidR="001A1B66" w:rsidRDefault="001A1B66" w:rsidP="00591B85">
      <w:pPr>
        <w:pStyle w:val="CommentText"/>
      </w:pPr>
      <w:r>
        <w:rPr>
          <w:rStyle w:val="CommentReference"/>
        </w:rPr>
        <w:annotationRef/>
      </w:r>
      <w:r>
        <w:t>Is this actually being checked or monitored in the Windows schema?</w:t>
      </w:r>
    </w:p>
  </w:comment>
  <w:comment w:id="70" w:author="Melachrinoudis, Stelios" w:date="2011-12-21T09:57:00Z" w:initials="MS">
    <w:p w14:paraId="3F26FFF0" w14:textId="77777777" w:rsidR="001A1B66" w:rsidRDefault="001A1B66" w:rsidP="00591B85">
      <w:pPr>
        <w:pStyle w:val="CommentText"/>
      </w:pPr>
      <w:r>
        <w:rPr>
          <w:rStyle w:val="CommentReference"/>
        </w:rPr>
        <w:annotationRef/>
      </w:r>
      <w:r>
        <w:t>Is this actually being checked or monitored in the Windows schema?</w:t>
      </w:r>
    </w:p>
  </w:comment>
  <w:comment w:id="75" w:author="Haynes, Dan" w:date="2011-12-21T09:57:00Z" w:initials="DJH">
    <w:p w14:paraId="563577EC" w14:textId="77777777" w:rsidR="001A1B66" w:rsidRDefault="001A1B66" w:rsidP="00591B85">
      <w:pPr>
        <w:pStyle w:val="CommentText"/>
      </w:pPr>
      <w:r>
        <w:rPr>
          <w:rStyle w:val="CommentReference"/>
        </w:rPr>
        <w:annotationRef/>
      </w:r>
      <w:r>
        <w:t>We probably want to consider adding windows 2000, windows server 2003, windows server 2008, and windows server 2008 r2.</w:t>
      </w:r>
    </w:p>
  </w:comment>
  <w:comment w:id="76" w:author="Melachrinoudis, Stelios" w:date="2011-12-21T09:57:00Z" w:initials="MS">
    <w:p w14:paraId="5C467B7D" w14:textId="77777777" w:rsidR="001A1B66" w:rsidRDefault="001A1B66" w:rsidP="00591B85">
      <w:pPr>
        <w:pStyle w:val="CommentText"/>
      </w:pPr>
      <w:r>
        <w:rPr>
          <w:rStyle w:val="CommentReference"/>
        </w:rPr>
        <w:annotationRef/>
      </w:r>
      <w:r>
        <w:t>The Kerberos Ticket Event category is not listed on the MSDN website.</w:t>
      </w:r>
    </w:p>
  </w:comment>
  <w:comment w:id="79" w:author="Melachrinoudis, Stelios" w:date="2012-01-19T09:20:00Z" w:initials="MS">
    <w:p w14:paraId="16FC53B0" w14:textId="77777777" w:rsidR="001A1B66" w:rsidRDefault="001A1B66">
      <w:pPr>
        <w:pStyle w:val="CommentText"/>
      </w:pPr>
      <w:r>
        <w:rPr>
          <w:rStyle w:val="CommentReference"/>
        </w:rPr>
        <w:annotationRef/>
      </w:r>
      <w:r>
        <w:t>Is there a reference that says what the GUID is it?</w:t>
      </w:r>
    </w:p>
  </w:comment>
  <w:comment w:id="81" w:author="Melachrinoudis, Stelios" w:date="2012-01-19T09:46:00Z" w:initials="MS">
    <w:p w14:paraId="69234247" w14:textId="77777777" w:rsidR="001A1B66" w:rsidRDefault="001A1B66" w:rsidP="005B09B7">
      <w:pPr>
        <w:pStyle w:val="CommentText"/>
      </w:pPr>
      <w:r>
        <w:rPr>
          <w:rStyle w:val="CommentReference"/>
        </w:rPr>
        <w:annotationRef/>
      </w:r>
      <w:r>
        <w:t>Is there a reference that says this GUID is?</w:t>
      </w:r>
    </w:p>
  </w:comment>
  <w:comment w:id="86" w:author="Haynes, Dan" w:date="2011-12-21T09:57:00Z" w:initials="DJH">
    <w:p w14:paraId="08B2989B" w14:textId="77777777" w:rsidR="001A1B66" w:rsidRDefault="001A1B66" w:rsidP="00591B85">
      <w:pPr>
        <w:pStyle w:val="CommentText"/>
      </w:pPr>
      <w:r>
        <w:rPr>
          <w:rStyle w:val="CommentReference"/>
        </w:rPr>
        <w:annotationRef/>
      </w:r>
      <w:r>
        <w:t>We probably want to consider adding windows 2000, windows server 2003, windows server 2008, and windows server 2008 r2.</w:t>
      </w:r>
    </w:p>
  </w:comment>
  <w:comment w:id="89" w:author="Haynes, Dan" w:date="2012-01-19T09:58:00Z" w:initials="DJH">
    <w:p w14:paraId="46951A9F" w14:textId="77777777" w:rsidR="001A1B66" w:rsidRDefault="001A1B66">
      <w:pPr>
        <w:pStyle w:val="CommentText"/>
      </w:pPr>
      <w:r>
        <w:rPr>
          <w:rStyle w:val="CommentReference"/>
        </w:rPr>
        <w:annotationRef/>
      </w:r>
      <w:r>
        <w:t xml:space="preserve">This is found in Microsoft's </w:t>
      </w:r>
      <w:proofErr w:type="gramStart"/>
      <w:r>
        <w:t>lmaccess.h .</w:t>
      </w:r>
      <w:proofErr w:type="gramEnd"/>
      <w:r>
        <w:t xml:space="preserve">  Maybe we can find a Microsoft link for this.</w:t>
      </w:r>
    </w:p>
  </w:comment>
  <w:comment w:id="93" w:author="Haynes, Dan" w:date="2011-12-21T18:42:00Z" w:initials="DJH">
    <w:p w14:paraId="612B14F6" w14:textId="77777777" w:rsidR="001A1B66" w:rsidRDefault="001A1B66" w:rsidP="00D16A0D">
      <w:pPr>
        <w:pStyle w:val="CommentText"/>
      </w:pPr>
      <w:r>
        <w:rPr>
          <w:rStyle w:val="CommentReference"/>
        </w:rPr>
        <w:annotationRef/>
      </w:r>
      <w:r>
        <w:t>We probably want to consider adding windows 2000, windows server 2003, windows server 2008, and windows server 2008 r2.</w:t>
      </w:r>
    </w:p>
  </w:comment>
  <w:comment w:id="96" w:author="Melachrinoudis, Stelios" w:date="2012-01-12T17:13:00Z" w:initials="MS">
    <w:p w14:paraId="4CCFFAFB" w14:textId="77777777" w:rsidR="001A1B66" w:rsidRDefault="001A1B66">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8" w:author="Melachrinoudis, Stelios" w:date="2012-01-12T17:13:00Z" w:initials="MS">
    <w:p w14:paraId="61DC5250" w14:textId="77777777" w:rsidR="001A1B66" w:rsidRDefault="001A1B66">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1" w:author="Haynes, Dan" w:date="2011-12-21T18:07:00Z" w:initials="DJH">
    <w:p w14:paraId="5C4EACD0" w14:textId="77777777" w:rsidR="001A1B66" w:rsidRDefault="001A1B66" w:rsidP="003F6455">
      <w:pPr>
        <w:pStyle w:val="CommentText"/>
      </w:pPr>
      <w:r>
        <w:rPr>
          <w:rStyle w:val="CommentReference"/>
        </w:rPr>
        <w:annotationRef/>
      </w:r>
      <w:r>
        <w:t>We probably want to consider adding windows 2000, windows server 2003, windows server 2008, and windows server 2008 r2.</w:t>
      </w:r>
    </w:p>
  </w:comment>
  <w:comment w:id="119" w:author="Haynes, Dan" w:date="2011-12-22T10:53:00Z" w:initials="DJH">
    <w:p w14:paraId="51489B07" w14:textId="77777777" w:rsidR="001A1B66" w:rsidRDefault="001A1B66" w:rsidP="00D86779">
      <w:pPr>
        <w:pStyle w:val="CommentText"/>
      </w:pPr>
      <w:r>
        <w:rPr>
          <w:rStyle w:val="CommentReference"/>
        </w:rPr>
        <w:annotationRef/>
      </w:r>
      <w:r>
        <w:t>We probably want to consider adding windows 2000, windows server 2003, windows server 2008, and windows server 2008 r2.</w:t>
      </w:r>
    </w:p>
  </w:comment>
  <w:comment w:id="141" w:author="Haynes, Dan" w:date="2012-01-09T11:52:00Z" w:initials="DJH">
    <w:p w14:paraId="697031DC" w14:textId="77777777" w:rsidR="001A1B66" w:rsidRDefault="001A1B66" w:rsidP="00953BEB">
      <w:pPr>
        <w:pStyle w:val="CommentText"/>
      </w:pPr>
      <w:r>
        <w:rPr>
          <w:rStyle w:val="CommentReference"/>
        </w:rPr>
        <w:annotationRef/>
      </w:r>
      <w:r>
        <w:t>We probably want to consider adding windows 2000, windows server 2003, windows server 2008, and windows server 2008 r2.</w:t>
      </w:r>
    </w:p>
  </w:comment>
  <w:comment w:id="161" w:author="Haynes, Dan" w:date="2012-01-09T11:52:00Z" w:initials="DJH">
    <w:p w14:paraId="1035A85B" w14:textId="77777777" w:rsidR="001A1B66" w:rsidRDefault="001A1B66" w:rsidP="00953BEB">
      <w:pPr>
        <w:pStyle w:val="CommentText"/>
      </w:pPr>
      <w:r>
        <w:rPr>
          <w:rStyle w:val="CommentReference"/>
        </w:rPr>
        <w:annotationRef/>
      </w:r>
      <w:r>
        <w:t>We probably want to consider adding windows 2000, windows server 2003, windows server 2008, and windows server 2008 r2.</w:t>
      </w:r>
    </w:p>
  </w:comment>
  <w:comment w:id="164" w:author="Melachrinoudis, Stelios" w:date="2012-01-12T20:16:00Z" w:initials="MS">
    <w:p w14:paraId="75885FF4" w14:textId="77777777" w:rsidR="001A1B66" w:rsidRDefault="001A1B66">
      <w:pPr>
        <w:pStyle w:val="CommentText"/>
      </w:pPr>
      <w:r>
        <w:rPr>
          <w:rStyle w:val="CommentReference"/>
        </w:rPr>
        <w:annotationRef/>
      </w:r>
      <w:r>
        <w:t>Need a reference for what a metabase name might look like or where to find it.</w:t>
      </w:r>
    </w:p>
  </w:comment>
  <w:comment w:id="166" w:author="Melachrinoudis, Stelios" w:date="2012-01-12T20:16:00Z" w:initials="MS">
    <w:p w14:paraId="0BD61CFD" w14:textId="77777777" w:rsidR="001A1B66" w:rsidRDefault="001A1B66">
      <w:pPr>
        <w:pStyle w:val="CommentText"/>
      </w:pPr>
      <w:r>
        <w:rPr>
          <w:rStyle w:val="CommentReference"/>
        </w:rPr>
        <w:annotationRef/>
      </w:r>
      <w:r>
        <w:t>Need a reference for what a metabase name might look like or where to find it.</w:t>
      </w:r>
    </w:p>
  </w:comment>
  <w:comment w:id="169" w:author="Haynes, Dan" w:date="2012-01-09T11:52:00Z" w:initials="DJH">
    <w:p w14:paraId="3022C770" w14:textId="77777777" w:rsidR="001A1B66" w:rsidRDefault="001A1B66"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2C9EE6" w14:textId="77777777" w:rsidR="001A1B66" w:rsidRDefault="001A1B66" w:rsidP="00C837BF">
      <w:pPr>
        <w:spacing w:after="0" w:line="240" w:lineRule="auto"/>
      </w:pPr>
      <w:r>
        <w:separator/>
      </w:r>
    </w:p>
  </w:endnote>
  <w:endnote w:type="continuationSeparator" w:id="0">
    <w:p w14:paraId="14D29CF2" w14:textId="77777777" w:rsidR="001A1B66" w:rsidRDefault="001A1B66"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MS Shell Dlg 2">
    <w:altName w:val="Arial Unicode MS"/>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890172" w14:textId="77777777" w:rsidR="001A1B66" w:rsidRDefault="001A1B66" w:rsidP="00C837BF">
      <w:pPr>
        <w:spacing w:after="0" w:line="240" w:lineRule="auto"/>
      </w:pPr>
      <w:r>
        <w:separator/>
      </w:r>
    </w:p>
  </w:footnote>
  <w:footnote w:type="continuationSeparator" w:id="0">
    <w:p w14:paraId="654BADED" w14:textId="77777777" w:rsidR="001A1B66" w:rsidRDefault="001A1B66" w:rsidP="00C837BF">
      <w:pPr>
        <w:spacing w:after="0" w:line="240" w:lineRule="auto"/>
      </w:pPr>
      <w:r>
        <w:continuationSeparator/>
      </w:r>
    </w:p>
  </w:footnote>
  <w:footnote w:id="1">
    <w:p w14:paraId="5C3D766A" w14:textId="77777777" w:rsidR="001A1B66" w:rsidRPr="00DD6637" w:rsidRDefault="001A1B66"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14:paraId="3CF4A25D" w14:textId="77777777" w:rsidR="001A1B66" w:rsidRPr="00DD6637" w:rsidRDefault="001A1B66"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14:paraId="1005AC2B" w14:textId="77777777" w:rsidR="001A1B66" w:rsidRPr="00DD6637" w:rsidRDefault="001A1B66">
      <w:pPr>
        <w:pStyle w:val="FootnoteText"/>
      </w:pPr>
    </w:p>
  </w:footnote>
  <w:footnote w:id="3">
    <w:p w14:paraId="44AAB40E" w14:textId="77777777" w:rsidR="001A1B66" w:rsidRPr="00DD6637" w:rsidRDefault="001A1B66"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14:paraId="63CA4D08" w14:textId="77777777" w:rsidR="001A1B66" w:rsidRPr="00DD6637" w:rsidRDefault="001A1B66"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14:paraId="62FA24D7" w14:textId="77777777" w:rsidR="001A1B66" w:rsidRPr="00DD6637" w:rsidRDefault="001A1B66"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14:paraId="31642C64" w14:textId="77777777" w:rsidR="001A1B66" w:rsidRPr="00DD6637" w:rsidRDefault="001A1B66"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14:paraId="6B07BB76" w14:textId="77777777" w:rsidR="001A1B66" w:rsidRPr="00DD6637" w:rsidRDefault="001A1B66"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14:paraId="22AF947B" w14:textId="77777777" w:rsidR="001A1B66" w:rsidRPr="00DD6637" w:rsidRDefault="001A1B66"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14:paraId="44DFFAD7" w14:textId="77777777" w:rsidR="001A1B66" w:rsidRPr="00DD6637" w:rsidRDefault="001A1B66"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14:paraId="5FA6E0DF" w14:textId="77777777" w:rsidR="001A1B66" w:rsidRDefault="001A1B66"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14:paraId="200DB1E4" w14:textId="77777777" w:rsidR="001A1B66" w:rsidRDefault="001A1B66"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14:paraId="486E3A5D" w14:textId="77777777" w:rsidR="001A1B66" w:rsidRPr="004D4DED" w:rsidRDefault="001A1B66"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14:paraId="47C1E703" w14:textId="77777777" w:rsidR="001A1B66" w:rsidRPr="00B10F13" w:rsidRDefault="001A1B66" w:rsidP="00792765">
      <w:pPr>
        <w:pStyle w:val="FootnoteText"/>
        <w:contextualSpacing/>
      </w:pPr>
      <w:r w:rsidRPr="00B10F13">
        <w:t xml:space="preserve"> </w:t>
      </w:r>
    </w:p>
  </w:footnote>
  <w:footnote w:id="13">
    <w:p w14:paraId="74C84723" w14:textId="77777777" w:rsidR="001A1B66" w:rsidRPr="00731CF6" w:rsidRDefault="001A1B66"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14:paraId="425DFCE1" w14:textId="77777777" w:rsidR="001A1B66" w:rsidRPr="00731CF6" w:rsidRDefault="001A1B66"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14:paraId="2ABB249F" w14:textId="77777777" w:rsidR="001A1B66" w:rsidRPr="00731CF6" w:rsidRDefault="001A1B66"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14:paraId="6878BC47" w14:textId="77777777" w:rsidR="001A1B66" w:rsidRPr="00731CF6" w:rsidRDefault="001A1B66"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14:paraId="7ADBEBCC" w14:textId="77777777" w:rsidR="001A1B66" w:rsidRPr="00731CF6" w:rsidRDefault="001A1B66"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14:paraId="61F1E28D" w14:textId="77777777" w:rsidR="001A1B66" w:rsidRDefault="001A1B66" w:rsidP="00792765">
      <w:pPr>
        <w:pStyle w:val="FootnoteText"/>
      </w:pPr>
    </w:p>
  </w:footnote>
  <w:footnote w:id="18">
    <w:p w14:paraId="178D155D" w14:textId="77777777" w:rsidR="001A1B66" w:rsidRPr="00D52175" w:rsidRDefault="001A1B66"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14:paraId="1A7957F8" w14:textId="77777777" w:rsidR="001A1B66" w:rsidRPr="00D52175" w:rsidRDefault="001A1B66"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14:paraId="3C308E00" w14:textId="77777777" w:rsidR="001A1B66" w:rsidRPr="00D52175" w:rsidRDefault="001A1B66"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14:paraId="2DC465BA" w14:textId="77777777" w:rsidR="001A1B66" w:rsidRPr="007208BA" w:rsidRDefault="001A1B66"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14:paraId="627F4E3C" w14:textId="77777777" w:rsidR="001A1B66" w:rsidRPr="005049FE" w:rsidRDefault="001A1B66"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14:paraId="48E94071" w14:textId="77777777" w:rsidR="001A1B66" w:rsidRPr="005049FE" w:rsidRDefault="001A1B66"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14:paraId="375A176D" w14:textId="77777777" w:rsidR="001A1B66" w:rsidRPr="005049FE" w:rsidRDefault="001A1B66"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14:paraId="16418B6A" w14:textId="77777777" w:rsidR="001A1B66" w:rsidRPr="005049FE" w:rsidRDefault="001A1B66"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14:paraId="6B8E1AAD" w14:textId="77777777" w:rsidR="001A1B66" w:rsidRPr="005049FE" w:rsidRDefault="001A1B66"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14:paraId="45A24F64" w14:textId="77777777" w:rsidR="001A1B66" w:rsidRPr="00531760" w:rsidRDefault="001A1B66"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14:paraId="7ECC8292" w14:textId="77777777" w:rsidR="001A1B66" w:rsidRPr="00531760" w:rsidRDefault="001A1B66"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14:paraId="06BA13AD" w14:textId="77777777" w:rsidR="001A1B66" w:rsidRPr="00531760" w:rsidRDefault="001A1B66"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14:paraId="2B919869" w14:textId="77777777" w:rsidR="001A1B66" w:rsidRPr="00531760" w:rsidRDefault="001A1B66"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14:paraId="0B90AF57" w14:textId="77777777" w:rsidR="001A1B66" w:rsidRPr="00531760" w:rsidRDefault="001A1B66"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14:paraId="48A3631D" w14:textId="77777777" w:rsidR="001A1B66" w:rsidRDefault="001A1B66"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14:paraId="3F1E2674" w14:textId="77777777" w:rsidR="001A1B66" w:rsidRDefault="001A1B66"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14:paraId="02B5FE98" w14:textId="77777777" w:rsidR="001A1B66" w:rsidRDefault="001A1B66"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14:paraId="1AF4C784" w14:textId="77777777" w:rsidR="001A1B66" w:rsidRPr="00F6318D" w:rsidRDefault="001A1B66"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14:paraId="3B96D292" w14:textId="77777777" w:rsidR="001A1B66" w:rsidRPr="00F6318D" w:rsidRDefault="001A1B66"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14:paraId="2418FDB0" w14:textId="77777777" w:rsidR="001A1B66" w:rsidRPr="00F6318D" w:rsidRDefault="001A1B66"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14:paraId="6DC909D3" w14:textId="77777777" w:rsidR="001A1B66" w:rsidRPr="00F6318D" w:rsidRDefault="001A1B66"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14:paraId="548AC908" w14:textId="77777777" w:rsidR="001A1B66" w:rsidRPr="00F6318D" w:rsidRDefault="001A1B66"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14:paraId="6B4F089A" w14:textId="77777777" w:rsidR="001A1B66" w:rsidRPr="00F6318D" w:rsidRDefault="001A1B66"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14:paraId="5209EDD6" w14:textId="77777777" w:rsidR="001A1B66" w:rsidRDefault="001A1B66"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14:paraId="61F6082D" w14:textId="77777777" w:rsidR="001A1B66" w:rsidRPr="00B40F34" w:rsidRDefault="001A1B66"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14:paraId="36A49398" w14:textId="77777777" w:rsidR="001A1B66" w:rsidRPr="001205B1" w:rsidRDefault="001A1B66"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14:paraId="62BF019D" w14:textId="77777777" w:rsidR="001A1B66" w:rsidRDefault="001A1B66"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14:paraId="54ADC43E" w14:textId="77777777" w:rsidR="001A1B66" w:rsidRPr="00CE78FA" w:rsidRDefault="001A1B66"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14:paraId="294E610E" w14:textId="77777777" w:rsidR="001A1B66" w:rsidRPr="00CE78FA" w:rsidRDefault="001A1B66"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14:paraId="3EEE2A75" w14:textId="77777777" w:rsidR="001A1B66" w:rsidRPr="00CE78FA" w:rsidRDefault="001A1B66"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14:paraId="51DF9236" w14:textId="77777777" w:rsidR="001A1B66" w:rsidRPr="00CE78FA" w:rsidRDefault="001A1B66"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14:paraId="08F8F4F1" w14:textId="77777777" w:rsidR="001A1B66" w:rsidRDefault="001A1B66"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14:paraId="51D9746D" w14:textId="77777777" w:rsidR="001A1B66" w:rsidRPr="004A67EA" w:rsidRDefault="001A1B66"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14:paraId="1E546040" w14:textId="77777777" w:rsidR="001A1B66" w:rsidRPr="004A67EA" w:rsidRDefault="001A1B66"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14:paraId="25FD4B3F" w14:textId="77777777" w:rsidR="001A1B66" w:rsidRPr="004A67EA" w:rsidRDefault="001A1B66"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14:paraId="013C7B1E" w14:textId="77777777" w:rsidR="001A1B66" w:rsidRPr="004A67EA" w:rsidRDefault="001A1B66"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14:paraId="084BEF77" w14:textId="77777777" w:rsidR="001A1B66" w:rsidRDefault="001A1B66" w:rsidP="00792765">
      <w:pPr>
        <w:pStyle w:val="FootnoteText"/>
      </w:pPr>
    </w:p>
  </w:footnote>
  <w:footnote w:id="54">
    <w:p w14:paraId="642E593C" w14:textId="77777777" w:rsidR="001A1B66" w:rsidRPr="00655F00" w:rsidRDefault="001A1B66"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14:paraId="61223031" w14:textId="77777777" w:rsidR="001A1B66" w:rsidRPr="00655F00" w:rsidRDefault="001A1B66"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14:paraId="779FC4C7" w14:textId="77777777" w:rsidR="001A1B66" w:rsidRPr="00655F00" w:rsidRDefault="001A1B66"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14:paraId="474D0599" w14:textId="77777777" w:rsidR="001A1B66" w:rsidRPr="00655F00" w:rsidRDefault="001A1B66"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14:paraId="70DC896F" w14:textId="77777777" w:rsidR="001A1B66" w:rsidRPr="00655F00" w:rsidRDefault="001A1B66"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14:paraId="579152C5" w14:textId="77777777" w:rsidR="001A1B66" w:rsidRPr="00655F00" w:rsidRDefault="001A1B66"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14:paraId="7D213BAF" w14:textId="77777777" w:rsidR="001A1B66" w:rsidRDefault="001A1B66" w:rsidP="00792765">
      <w:pPr>
        <w:pStyle w:val="FootnoteText"/>
      </w:pPr>
    </w:p>
  </w:footnote>
  <w:footnote w:id="60">
    <w:p w14:paraId="7EFBACE5" w14:textId="77777777" w:rsidR="001A1B66" w:rsidRPr="009E5097" w:rsidRDefault="001A1B66"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14:paraId="1824C501" w14:textId="77777777" w:rsidR="001A1B66" w:rsidRPr="009E5097" w:rsidRDefault="001A1B66"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14:paraId="55A67BEC" w14:textId="77777777" w:rsidR="001A1B66" w:rsidRPr="009E5097" w:rsidRDefault="001A1B66"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14:paraId="6EECEE4A" w14:textId="77777777" w:rsidR="001A1B66" w:rsidRPr="009E5097" w:rsidRDefault="001A1B66"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14:paraId="127E79C2" w14:textId="77777777" w:rsidR="001A1B66" w:rsidRPr="009E5097" w:rsidRDefault="001A1B66"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14:paraId="1911B81C" w14:textId="77777777" w:rsidR="001A1B66" w:rsidRPr="009E5097" w:rsidRDefault="001A1B66"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14:paraId="57D0B93A" w14:textId="77777777" w:rsidR="001A1B66" w:rsidRDefault="001A1B66" w:rsidP="00792765">
      <w:pPr>
        <w:pStyle w:val="FootnoteText"/>
      </w:pPr>
    </w:p>
  </w:footnote>
  <w:footnote w:id="66">
    <w:p w14:paraId="7D5EC29A" w14:textId="77777777" w:rsidR="001A1B66" w:rsidRPr="00A66933" w:rsidRDefault="001A1B66"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14:paraId="375C9AA9" w14:textId="77777777" w:rsidR="001A1B66" w:rsidRPr="00A66933" w:rsidRDefault="001A1B66"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14:paraId="76A62407" w14:textId="77777777" w:rsidR="001A1B66" w:rsidRPr="00A66933" w:rsidRDefault="001A1B66"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14:paraId="5EC10A31" w14:textId="77777777" w:rsidR="001A1B66" w:rsidRPr="00A66933" w:rsidRDefault="001A1B66"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14:paraId="2EB0D823" w14:textId="77777777" w:rsidR="001A1B66" w:rsidRPr="00A66933" w:rsidRDefault="001A1B66"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14:paraId="5160847D" w14:textId="77777777" w:rsidR="001A1B66" w:rsidRPr="00A66933" w:rsidRDefault="001A1B66"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14:paraId="7EC79E13" w14:textId="77777777" w:rsidR="001A1B66" w:rsidRPr="00A66933" w:rsidRDefault="001A1B66"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14:paraId="4B0849F8" w14:textId="77777777" w:rsidR="001A1B66" w:rsidRPr="00A66933" w:rsidRDefault="001A1B66"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14:paraId="180A8DBB" w14:textId="77777777" w:rsidR="001A1B66" w:rsidRDefault="001A1B66" w:rsidP="00792765">
      <w:pPr>
        <w:pStyle w:val="FootnoteText"/>
      </w:pPr>
    </w:p>
  </w:footnote>
  <w:footnote w:id="74">
    <w:p w14:paraId="67EC0238" w14:textId="77777777" w:rsidR="001A1B66" w:rsidRDefault="001A1B66"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14:paraId="641DFC87" w14:textId="77777777" w:rsidR="001A1B66" w:rsidRDefault="001A1B66"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14:paraId="6D6DAD3E" w14:textId="77777777" w:rsidR="001A1B66" w:rsidRDefault="001A1B66">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14:paraId="239C1A70" w14:textId="77777777" w:rsidR="001A1B66" w:rsidRDefault="001A1B66">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14:paraId="36AEF85B" w14:textId="77777777" w:rsidR="001A1B66" w:rsidRDefault="001A1B66">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14:paraId="717A8157" w14:textId="77777777" w:rsidR="001A1B66" w:rsidRDefault="001A1B66"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14:paraId="03C0CEFC" w14:textId="77777777" w:rsidR="001A1B66" w:rsidRDefault="001A1B66">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14:paraId="16D14E13" w14:textId="77777777" w:rsidR="001A1B66" w:rsidRDefault="001A1B66"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14:paraId="76ACEF0A" w14:textId="77777777" w:rsidR="001A1B66" w:rsidRDefault="001A1B66">
      <w:pPr>
        <w:pStyle w:val="FootnoteText"/>
      </w:pPr>
    </w:p>
  </w:footnote>
  <w:footnote w:id="82">
    <w:p w14:paraId="635B3F0D" w14:textId="77777777" w:rsidR="001A1B66" w:rsidRDefault="001A1B66">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14:paraId="3E8ECFA2" w14:textId="77777777" w:rsidR="001A1B66" w:rsidRDefault="001A1B66">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14:paraId="07C041A3" w14:textId="77777777" w:rsidR="001A1B66" w:rsidRPr="00CA1267" w:rsidRDefault="001A1B66"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14:paraId="75A2BE23" w14:textId="77777777" w:rsidR="001A1B66" w:rsidRDefault="001A1B66">
      <w:pPr>
        <w:pStyle w:val="FootnoteText"/>
      </w:pPr>
    </w:p>
  </w:footnote>
  <w:footnote w:id="85">
    <w:p w14:paraId="7F654031" w14:textId="77777777" w:rsidR="001A1B66" w:rsidRDefault="001A1B66">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14:paraId="6A5CA530" w14:textId="77777777" w:rsidR="001A1B66" w:rsidRDefault="001A1B66"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14:paraId="7F3A1958" w14:textId="77777777" w:rsidR="001A1B66" w:rsidRDefault="001A1B66">
      <w:pPr>
        <w:pStyle w:val="FootnoteText"/>
      </w:pPr>
    </w:p>
  </w:footnote>
  <w:footnote w:id="87">
    <w:p w14:paraId="72EB4F49" w14:textId="77777777" w:rsidR="001A1B66" w:rsidRDefault="001A1B66">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14:paraId="484D8959" w14:textId="77777777" w:rsidR="001A1B66" w:rsidRDefault="001A1B66"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14:paraId="619AEF7A" w14:textId="77777777" w:rsidR="001A1B66" w:rsidRDefault="001A1B66">
      <w:pPr>
        <w:pStyle w:val="FootnoteText"/>
      </w:pPr>
    </w:p>
  </w:footnote>
  <w:footnote w:id="89">
    <w:p w14:paraId="0FE1F47D" w14:textId="77777777" w:rsidR="001A1B66" w:rsidRDefault="001A1B66">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14:paraId="6A6D18BA" w14:textId="77777777" w:rsidR="001A1B66" w:rsidRDefault="001A1B66">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14:paraId="765A960C" w14:textId="77777777" w:rsidR="001A1B66" w:rsidRPr="00CA1267" w:rsidRDefault="001A1B66"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14:paraId="0C3B3B94" w14:textId="77777777" w:rsidR="001A1B66" w:rsidRDefault="001A1B66">
      <w:pPr>
        <w:pStyle w:val="FootnoteText"/>
      </w:pPr>
    </w:p>
  </w:footnote>
  <w:footnote w:id="92">
    <w:p w14:paraId="576961EC" w14:textId="77777777" w:rsidR="001A1B66" w:rsidRDefault="001A1B66">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14:paraId="00DE8DAE" w14:textId="77777777" w:rsidR="001A1B66" w:rsidRDefault="001A1B66"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14:paraId="74EDF1BF" w14:textId="77777777" w:rsidR="001A1B66" w:rsidRDefault="001A1B66"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14:paraId="67602CAA" w14:textId="77777777" w:rsidR="001A1B66" w:rsidRDefault="001A1B66"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14:paraId="6F9E59EF" w14:textId="77777777" w:rsidR="001A1B66" w:rsidRDefault="001A1B66"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14:paraId="28ED2069" w14:textId="77777777" w:rsidR="001A1B66" w:rsidRDefault="001A1B66" w:rsidP="00450AAB">
      <w:pPr>
        <w:pStyle w:val="FootnoteText"/>
      </w:pPr>
    </w:p>
  </w:footnote>
  <w:footnote w:id="97">
    <w:p w14:paraId="2C0115EA" w14:textId="77777777" w:rsidR="001A1B66" w:rsidRDefault="001A1B66"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14:paraId="40B28D92" w14:textId="77777777" w:rsidR="001A1B66" w:rsidRDefault="001A1B66">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14:paraId="1CEDF288" w14:textId="77777777" w:rsidR="001A1B66" w:rsidRDefault="001A1B66">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14:paraId="6F7E12BC" w14:textId="77777777" w:rsidR="001A1B66" w:rsidRDefault="001A1B66">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14:paraId="52A1B380" w14:textId="77777777" w:rsidR="001A1B66" w:rsidRDefault="001A1B66">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14:paraId="2070236C" w14:textId="77777777" w:rsidR="001A1B66" w:rsidRDefault="001A1B66">
      <w:pPr>
        <w:pStyle w:val="FootnoteText"/>
      </w:pPr>
      <w:r>
        <w:rPr>
          <w:rStyle w:val="FootnoteReference"/>
        </w:rPr>
        <w:footnoteRef/>
      </w:r>
      <w:r>
        <w:t xml:space="preserve"> For more information see </w:t>
      </w:r>
      <w:hyperlink r:id="rId104" w:history="1">
        <w:r w:rsidRPr="00AE51B1">
          <w:rPr>
            <w:rStyle w:val="Hyperlink"/>
          </w:rPr>
          <w:t>http://msdn.microsoft.com/en-us/library/windows/desktop/aa379166(v=vs.85).aspx</w:t>
        </w:r>
      </w:hyperlink>
    </w:p>
  </w:footnote>
  <w:footnote w:id="103">
    <w:p w14:paraId="090BAB9F" w14:textId="77777777" w:rsidR="001A1B66" w:rsidRPr="00725D4E" w:rsidRDefault="001A1B66"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14:paraId="1FC3ADE2" w14:textId="77777777" w:rsidR="001A1B66" w:rsidRDefault="001A1B66">
      <w:pPr>
        <w:pStyle w:val="FootnoteText"/>
      </w:pPr>
    </w:p>
  </w:footnote>
  <w:footnote w:id="104">
    <w:p w14:paraId="30F276A4" w14:textId="77777777" w:rsidR="001A1B66" w:rsidRDefault="001A1B66">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14:paraId="60BE4C9D" w14:textId="77777777" w:rsidR="001A1B66" w:rsidRDefault="001A1B66">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14:paraId="7F8E1778" w14:textId="77777777" w:rsidR="001A1B66" w:rsidRDefault="001A1B66"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14:paraId="09276124" w14:textId="77777777" w:rsidR="001A1B66" w:rsidRDefault="001A1B66">
      <w:pPr>
        <w:pStyle w:val="FootnoteText"/>
      </w:pPr>
    </w:p>
  </w:footnote>
  <w:footnote w:id="107">
    <w:p w14:paraId="46C65002" w14:textId="77777777" w:rsidR="001A1B66" w:rsidRDefault="001A1B66">
      <w:pPr>
        <w:pStyle w:val="FootnoteText"/>
      </w:pPr>
      <w:r>
        <w:rPr>
          <w:rStyle w:val="FootnoteReference"/>
        </w:rPr>
        <w:footnoteRef/>
      </w:r>
      <w:r>
        <w:t xml:space="preserve"> For more information see </w:t>
      </w:r>
      <w:hyperlink r:id="rId109" w:history="1">
        <w:r w:rsidRPr="00AE51B1">
          <w:rPr>
            <w:rStyle w:val="Hyperlink"/>
          </w:rPr>
          <w:t>http://msdn.microsoft.com/en-us/library/windows/desktop/aa379166(v=vs.85).aspx</w:t>
        </w:r>
      </w:hyperlink>
    </w:p>
  </w:footnote>
  <w:footnote w:id="108">
    <w:p w14:paraId="40F843D4" w14:textId="77777777" w:rsidR="001A1B66" w:rsidRPr="00E91B41" w:rsidRDefault="001A1B66"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14:paraId="0F4EF376" w14:textId="77777777" w:rsidR="001A1B66" w:rsidRPr="00E91B41" w:rsidRDefault="001A1B66"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14:paraId="62DEA85E"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14:paraId="12EE0853"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14:paraId="50C21A63"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14:paraId="417B37AF"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14:paraId="2F1407BF" w14:textId="77777777" w:rsidR="001A1B66" w:rsidRDefault="001A1B66">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14:paraId="2E79F5B1"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14:paraId="17D34FD6"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14:paraId="20AA71A0"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14:paraId="45D5D965"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14:paraId="3801E277"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14:paraId="3B59C2DA"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14:paraId="7D94F3F1"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14:paraId="565F6115"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14:paraId="241C3846"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14:paraId="69A7A081"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14:paraId="5EC57537"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14:paraId="582E9E96"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14:paraId="0F86D802" w14:textId="77777777" w:rsidR="001A1B66" w:rsidRDefault="001A1B66">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14:paraId="43196D56" w14:textId="77777777" w:rsidR="001A1B66" w:rsidRDefault="001A1B66">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14:paraId="41846751" w14:textId="77777777" w:rsidR="001A1B66" w:rsidRDefault="001A1B66">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14:paraId="0F7C578F" w14:textId="77777777" w:rsidR="001A1B66" w:rsidRDefault="001A1B66">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14:paraId="3037C737" w14:textId="77777777" w:rsidR="001A1B66" w:rsidRDefault="001A1B66">
      <w:pPr>
        <w:pStyle w:val="FootnoteText"/>
      </w:pPr>
      <w:r>
        <w:rPr>
          <w:rStyle w:val="FootnoteReference"/>
        </w:rPr>
        <w:footnoteRef/>
      </w:r>
      <w:r>
        <w:t xml:space="preserve"> For more information see </w:t>
      </w:r>
      <w:hyperlink r:id="rId133" w:history="1">
        <w:r w:rsidRPr="00AE51B1">
          <w:rPr>
            <w:rStyle w:val="Hyperlink"/>
          </w:rPr>
          <w:t>http://msdn.microsoft.com/en-us/library/windows/desktop/aa379166(v=vs.85).aspx</w:t>
        </w:r>
      </w:hyperlink>
    </w:p>
  </w:footnote>
  <w:footnote w:id="132">
    <w:p w14:paraId="66E260A5" w14:textId="77777777" w:rsidR="001A1B66" w:rsidRPr="00E91B41" w:rsidRDefault="001A1B66"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14:paraId="15A287B7" w14:textId="77777777" w:rsidR="001A1B66" w:rsidRPr="00E91B41" w:rsidRDefault="001A1B66"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14:paraId="173D2EEE"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14:paraId="213E23D3"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14:paraId="67F11471"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14:paraId="26AA1522"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14:paraId="65F98A46" w14:textId="77777777" w:rsidR="001A1B66" w:rsidRDefault="001A1B66">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14:paraId="313A7FDD"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14:paraId="2C48125C"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14:paraId="63F51B6D"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14:paraId="4D2A13CA"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14:paraId="62461B80"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14:paraId="3699E5A7"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14:paraId="490BFD93"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14:paraId="6C0BDC4C"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14:paraId="1E0F3F08"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14:paraId="49F1CD47"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14:paraId="5C5CFF8C"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14:paraId="76C48721"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14:paraId="6C81050E" w14:textId="77777777" w:rsidR="001A1B66" w:rsidRDefault="001A1B66">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14:paraId="2CABE4E5" w14:textId="77777777" w:rsidR="001A1B66" w:rsidRPr="00D718A9" w:rsidRDefault="001A1B66"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14:paraId="5978F3F1" w14:textId="77777777" w:rsidR="001A1B66" w:rsidRPr="00725D4E" w:rsidRDefault="001A1B66"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14:paraId="10333AB9" w14:textId="77777777" w:rsidR="001A1B66" w:rsidRDefault="001A1B66">
      <w:pPr>
        <w:pStyle w:val="FootnoteText"/>
      </w:pPr>
    </w:p>
  </w:footnote>
  <w:footnote w:id="154">
    <w:p w14:paraId="18607A57" w14:textId="77777777" w:rsidR="001A1B66" w:rsidRDefault="001A1B66">
      <w:pPr>
        <w:pStyle w:val="FootnoteText"/>
      </w:pPr>
      <w:r>
        <w:rPr>
          <w:rStyle w:val="FootnoteReference"/>
        </w:rPr>
        <w:footnoteRef/>
      </w:r>
      <w:r>
        <w:t xml:space="preserve"> For mo</w:t>
      </w:r>
      <w:r w:rsidRPr="00D718A9">
        <w:t xml:space="preserve">re information see </w:t>
      </w:r>
      <w:hyperlink r:id="rId156" w:history="1">
        <w:r w:rsidRPr="00AE51B1">
          <w:rPr>
            <w:rStyle w:val="Hyperlink"/>
          </w:rPr>
          <w:t>http://msdn.microsoft.com/en-us/library/windows/desktop/aa379166(v=vs.85).aspx</w:t>
        </w:r>
      </w:hyperlink>
    </w:p>
  </w:footnote>
  <w:footnote w:id="155">
    <w:p w14:paraId="484218BF" w14:textId="77777777" w:rsidR="001A1B66" w:rsidRDefault="001A1B66" w:rsidP="006277BA">
      <w:pPr>
        <w:pStyle w:val="FootnoteText"/>
      </w:pPr>
      <w:r>
        <w:rPr>
          <w:rStyle w:val="FootnoteReference"/>
        </w:rPr>
        <w:footnoteRef/>
      </w:r>
      <w:r>
        <w:t xml:space="preserve"> For mo</w:t>
      </w:r>
      <w:r w:rsidRPr="00D718A9">
        <w:t xml:space="preserve">re information see </w:t>
      </w:r>
      <w:hyperlink r:id="rId157" w:history="1">
        <w:r w:rsidRPr="00AE51B1">
          <w:rPr>
            <w:rStyle w:val="Hyperlink"/>
          </w:rPr>
          <w:t>http://msdn.microsoft.com/en-us/library/windows/desktop/aa379166(v=vs.85).aspx</w:t>
        </w:r>
      </w:hyperlink>
    </w:p>
  </w:footnote>
  <w:footnote w:id="156">
    <w:p w14:paraId="2ABC399F" w14:textId="77777777" w:rsidR="001A1B66" w:rsidRPr="00E91B41" w:rsidRDefault="001A1B66"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14:paraId="11FB4143" w14:textId="77777777" w:rsidR="001A1B66" w:rsidRPr="00E91B41" w:rsidRDefault="001A1B66"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14:paraId="6F03592A"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14:paraId="6E809871"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14:paraId="56650E60"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14:paraId="7DE5654B"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14:paraId="646BE814" w14:textId="77777777" w:rsidR="001A1B66" w:rsidRDefault="001A1B66">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14:paraId="1AB32E98"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14:paraId="670F4333"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14:paraId="4F91EE64"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14:paraId="2C735DA1" w14:textId="77777777" w:rsidR="001A1B66" w:rsidRDefault="001A1B66">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14:paraId="60DBA129" w14:textId="77777777" w:rsidR="001A1B66" w:rsidRDefault="001A1B66">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14:paraId="64C27A28" w14:textId="77777777" w:rsidR="001A1B66" w:rsidRPr="003500B2" w:rsidRDefault="001A1B66"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14:paraId="13D54FB0" w14:textId="77777777" w:rsidR="001A1B66" w:rsidRDefault="001A1B66">
      <w:pPr>
        <w:pStyle w:val="FootnoteText"/>
      </w:pPr>
    </w:p>
  </w:footnote>
  <w:footnote w:id="169">
    <w:p w14:paraId="795ECFC7" w14:textId="77777777" w:rsidR="001A1B66" w:rsidRPr="00C16362" w:rsidRDefault="001A1B66"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14:paraId="4555F204" w14:textId="77777777" w:rsidR="001A1B66" w:rsidRPr="00C16362" w:rsidRDefault="001A1B66"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14:paraId="0D324C83" w14:textId="77777777" w:rsidR="001A1B66" w:rsidRDefault="001A1B66" w:rsidP="006277BA">
      <w:pPr>
        <w:pStyle w:val="FootnoteText"/>
      </w:pPr>
      <w:r>
        <w:rPr>
          <w:rStyle w:val="FootnoteReference"/>
        </w:rPr>
        <w:footnoteRef/>
      </w:r>
      <w:r>
        <w:t xml:space="preserve"> For mo</w:t>
      </w:r>
      <w:r w:rsidRPr="00D718A9">
        <w:t xml:space="preserve">re information see </w:t>
      </w:r>
      <w:hyperlink r:id="rId173" w:history="1">
        <w:r w:rsidRPr="00AE51B1">
          <w:rPr>
            <w:rStyle w:val="Hyperlink"/>
          </w:rPr>
          <w:t>http://msdn.microsoft.com/en-us/library/windows/desktop/aa379166(v=vs.85).aspx</w:t>
        </w:r>
      </w:hyperlink>
    </w:p>
  </w:footnote>
  <w:footnote w:id="172">
    <w:p w14:paraId="5DADF4E3" w14:textId="77777777" w:rsidR="001A1B66" w:rsidRPr="00E91B41" w:rsidRDefault="001A1B66"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14:paraId="75988440" w14:textId="77777777" w:rsidR="001A1B66" w:rsidRPr="00E91B41" w:rsidRDefault="001A1B66"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14:paraId="771678A4"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14:paraId="341F3346"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14:paraId="2BFEDC79"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14:paraId="6B5CD1D7" w14:textId="77777777" w:rsidR="001A1B66" w:rsidRPr="00E91B41" w:rsidRDefault="001A1B66"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14:paraId="62EB14AC" w14:textId="77777777" w:rsidR="001A1B66" w:rsidRDefault="001A1B66">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14:paraId="6F84F627"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14:paraId="5AE4370B"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14:paraId="00208B06" w14:textId="77777777" w:rsidR="001A1B66" w:rsidRDefault="001A1B66"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14:paraId="7B82197A" w14:textId="77777777" w:rsidR="001A1B66" w:rsidRDefault="001A1B66">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14:paraId="49185548" w14:textId="77777777" w:rsidR="001A1B66" w:rsidRDefault="001A1B66">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14:paraId="458C8C0A" w14:textId="77777777" w:rsidR="001A1B66" w:rsidRPr="00C16362" w:rsidRDefault="001A1B66"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14:paraId="3BE53027" w14:textId="77777777" w:rsidR="001A1B66" w:rsidRPr="00C16362" w:rsidRDefault="001A1B66"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14:paraId="62751DCF" w14:textId="77777777" w:rsidR="001A1B66" w:rsidRPr="00383C6D" w:rsidRDefault="001A1B66"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14:paraId="42057FA4" w14:textId="77777777" w:rsidR="001A1B66" w:rsidRDefault="001A1B66" w:rsidP="00383C6D">
      <w:pPr>
        <w:pStyle w:val="FootnoteText"/>
      </w:pPr>
    </w:p>
  </w:footnote>
  <w:footnote w:id="187">
    <w:p w14:paraId="67FE9091" w14:textId="77777777" w:rsidR="001A1B66" w:rsidRDefault="001A1B66"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14:paraId="2BFCEA49" w14:textId="77777777" w:rsidR="001A1B66" w:rsidRDefault="001A1B66">
      <w:pPr>
        <w:pStyle w:val="FootnoteText"/>
      </w:pPr>
    </w:p>
  </w:footnote>
  <w:footnote w:id="188">
    <w:p w14:paraId="20B4C3AB" w14:textId="77777777" w:rsidR="001A1B66" w:rsidRDefault="001A1B66">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14:paraId="51C34618" w14:textId="77777777" w:rsidR="001A1B66" w:rsidRDefault="001A1B66"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14:paraId="4B64F1CA" w14:textId="77777777" w:rsidR="001A1B66" w:rsidRDefault="001A1B66">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14:paraId="7A9CC1DF" w14:textId="77777777" w:rsidR="001A1B66" w:rsidRPr="00CB4FE8" w:rsidRDefault="001A1B66"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14:paraId="6AC69300" w14:textId="77777777" w:rsidR="001A1B66" w:rsidRDefault="001A1B66" w:rsidP="00180562">
      <w:pPr>
        <w:pStyle w:val="FootnoteText"/>
      </w:pPr>
    </w:p>
  </w:footnote>
  <w:footnote w:id="192">
    <w:p w14:paraId="5F02651A" w14:textId="77777777" w:rsidR="001A1B66" w:rsidRDefault="001A1B66"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14:paraId="79ED8B41" w14:textId="77777777" w:rsidR="001A1B66" w:rsidRDefault="001A1B66"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14:paraId="290443A3" w14:textId="77777777" w:rsidR="001A1B66" w:rsidRPr="00CB4FE8" w:rsidRDefault="001A1B66"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14:paraId="23A383FB" w14:textId="77777777" w:rsidR="001A1B66" w:rsidRDefault="001A1B66" w:rsidP="00180562">
      <w:pPr>
        <w:pStyle w:val="FootnoteText"/>
      </w:pPr>
    </w:p>
  </w:footnote>
  <w:footnote w:id="195">
    <w:p w14:paraId="530AFDC3" w14:textId="77777777" w:rsidR="001A1B66" w:rsidRDefault="001A1B66"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14:paraId="67B609EA" w14:textId="77777777" w:rsidR="001A1B66" w:rsidRDefault="001A1B66"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14:paraId="4DA73B4F" w14:textId="77777777" w:rsidR="001A1B66" w:rsidRDefault="001A1B66">
      <w:pPr>
        <w:pStyle w:val="FootnoteText"/>
      </w:pPr>
    </w:p>
  </w:footnote>
  <w:footnote w:id="197">
    <w:p w14:paraId="239B35B8" w14:textId="77777777" w:rsidR="001A1B66" w:rsidRDefault="001A1B66"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14:paraId="14689C87" w14:textId="77777777" w:rsidR="001A1B66" w:rsidRDefault="001A1B66" w:rsidP="005352AA">
      <w:pPr>
        <w:pStyle w:val="FootnoteText"/>
      </w:pPr>
    </w:p>
  </w:footnote>
  <w:footnote w:id="198">
    <w:p w14:paraId="0C49A1DD" w14:textId="77777777" w:rsidR="001A1B66" w:rsidRDefault="001A1B66"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14:paraId="7FD36550" w14:textId="77777777" w:rsidR="001A1B66" w:rsidRPr="000528EB" w:rsidRDefault="001A1B66"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14:paraId="6BE29995" w14:textId="77777777" w:rsidR="001A1B66" w:rsidRDefault="001A1B66">
      <w:pPr>
        <w:pStyle w:val="FootnoteText"/>
      </w:pPr>
    </w:p>
  </w:footnote>
  <w:footnote w:id="200">
    <w:p w14:paraId="6F2ADC24" w14:textId="77777777" w:rsidR="001A1B66" w:rsidRDefault="001A1B66">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14:paraId="5A4C4A63" w14:textId="77777777" w:rsidR="001A1B66" w:rsidRDefault="001A1B66">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14:paraId="3BCE94CD" w14:textId="77777777" w:rsidR="001A1B66" w:rsidRDefault="001A1B66">
      <w:pPr>
        <w:pStyle w:val="FootnoteText"/>
      </w:pPr>
    </w:p>
  </w:footnote>
  <w:footnote w:id="202">
    <w:p w14:paraId="7F2F5855" w14:textId="77777777" w:rsidR="001A1B66" w:rsidRPr="00563B30" w:rsidRDefault="001A1B66"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14:paraId="565CA93E" w14:textId="77777777" w:rsidR="001A1B66" w:rsidRDefault="001A1B66">
      <w:pPr>
        <w:pStyle w:val="FootnoteText"/>
      </w:pPr>
    </w:p>
  </w:footnote>
  <w:footnote w:id="203">
    <w:p w14:paraId="3BD58CCF" w14:textId="77777777" w:rsidR="001A1B66" w:rsidRDefault="001A1B6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14:paraId="0A87C083" w14:textId="77777777" w:rsidR="001A1B66" w:rsidRDefault="001A1B66">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14:paraId="14F116DE" w14:textId="77777777" w:rsidR="001A1B66" w:rsidRDefault="001A1B66"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14:paraId="0006FBBF" w14:textId="77777777" w:rsidR="001A1B66" w:rsidRDefault="001A1B66">
      <w:pPr>
        <w:pStyle w:val="FootnoteText"/>
      </w:pPr>
    </w:p>
  </w:footnote>
  <w:footnote w:id="206">
    <w:p w14:paraId="26F49199" w14:textId="77777777" w:rsidR="001A1B66" w:rsidRDefault="001A1B66">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14:paraId="0F8271CE" w14:textId="77777777" w:rsidR="001A1B66" w:rsidRDefault="001A1B66">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14:paraId="1A549712" w14:textId="77777777" w:rsidR="001A1B66" w:rsidRPr="00CF17A1" w:rsidRDefault="001A1B66"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14:paraId="3A345FF6" w14:textId="77777777" w:rsidR="001A1B66" w:rsidRDefault="001A1B66">
      <w:pPr>
        <w:pStyle w:val="FootnoteText"/>
      </w:pPr>
    </w:p>
  </w:footnote>
  <w:footnote w:id="209">
    <w:p w14:paraId="065232B8" w14:textId="77777777" w:rsidR="001A1B66" w:rsidRDefault="001A1B66"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14:paraId="1A7061DC" w14:textId="77777777" w:rsidR="001A1B66" w:rsidRDefault="001A1B66"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14:paraId="6467046B" w14:textId="77777777" w:rsidR="001A1B66" w:rsidRDefault="001A1B66"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14:paraId="5F21725B" w14:textId="77777777" w:rsidR="001A1B66" w:rsidRDefault="001A1B66">
      <w:pPr>
        <w:pStyle w:val="FootnoteText"/>
      </w:pPr>
    </w:p>
  </w:footnote>
  <w:footnote w:id="211">
    <w:p w14:paraId="212D0612" w14:textId="77777777" w:rsidR="001A1B66" w:rsidRDefault="001A1B66"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14:paraId="574EA16D" w14:textId="77777777" w:rsidR="001A1B66" w:rsidRDefault="001A1B66"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14:paraId="7E93B7F9" w14:textId="77777777" w:rsidR="001A1B66" w:rsidRDefault="001A1B66" w:rsidP="009A4825">
      <w:pPr>
        <w:pStyle w:val="FootnoteText"/>
      </w:pPr>
    </w:p>
  </w:footnote>
  <w:footnote w:id="212">
    <w:p w14:paraId="0405C272" w14:textId="77777777" w:rsidR="001A1B66" w:rsidRPr="007E542D" w:rsidRDefault="001A1B66"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14:paraId="6C0153F9" w14:textId="77777777" w:rsidR="001A1B66" w:rsidRPr="007E542D" w:rsidRDefault="001A1B66"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14:paraId="09FF5904" w14:textId="77777777" w:rsidR="001A1B66" w:rsidRPr="007E542D" w:rsidRDefault="001A1B66" w:rsidP="009A4825">
      <w:pPr>
        <w:pStyle w:val="FootnoteText"/>
      </w:pPr>
    </w:p>
  </w:footnote>
  <w:footnote w:id="213">
    <w:p w14:paraId="2406B51D" w14:textId="77777777" w:rsidR="001A1B66" w:rsidRPr="007E542D" w:rsidRDefault="001A1B66"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14:paraId="305ED807" w14:textId="77777777" w:rsidR="001A1B66" w:rsidRPr="007E542D" w:rsidRDefault="001A1B66">
      <w:pPr>
        <w:pStyle w:val="FootnoteText"/>
      </w:pPr>
    </w:p>
  </w:footnote>
  <w:footnote w:id="214">
    <w:p w14:paraId="41924AC0" w14:textId="77777777" w:rsidR="001A1B66" w:rsidRPr="007E542D" w:rsidRDefault="001A1B66"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14:paraId="244A8929" w14:textId="77777777" w:rsidR="001A1B66" w:rsidRDefault="001A1B66">
      <w:pPr>
        <w:pStyle w:val="FootnoteText"/>
      </w:pPr>
    </w:p>
  </w:footnote>
  <w:footnote w:id="215">
    <w:p w14:paraId="5A7CA277" w14:textId="77777777" w:rsidR="001A1B66" w:rsidRDefault="001A1B66">
      <w:pPr>
        <w:pStyle w:val="FootnoteText"/>
      </w:pPr>
      <w:r>
        <w:rPr>
          <w:rStyle w:val="FootnoteReference"/>
        </w:rPr>
        <w:footnoteRef/>
      </w:r>
      <w:r>
        <w:t xml:space="preserve"> For more information see the "NetUserModalsSet anomalies" comment under Community Additions in </w:t>
      </w:r>
    </w:p>
    <w:p w14:paraId="7A718E63" w14:textId="77777777" w:rsidR="001A1B66" w:rsidRDefault="001A1B66">
      <w:pPr>
        <w:pStyle w:val="FootnoteText"/>
      </w:pPr>
      <w:hyperlink r:id="rId220" w:history="1">
        <w:r>
          <w:rPr>
            <w:rStyle w:val="Hyperlink"/>
          </w:rPr>
          <w:t>http://msdn.microsoft.com/en-us/library/windows/desktop/aa371355(v=vs.85).aspx</w:t>
        </w:r>
      </w:hyperlink>
    </w:p>
  </w:footnote>
  <w:footnote w:id="216">
    <w:p w14:paraId="71706007" w14:textId="77777777" w:rsidR="001A1B66" w:rsidRDefault="001A1B66">
      <w:pPr>
        <w:pStyle w:val="FootnoteText"/>
      </w:pPr>
      <w:r>
        <w:rPr>
          <w:rStyle w:val="FootnoteReference"/>
        </w:rPr>
        <w:footnoteRef/>
      </w:r>
      <w:r>
        <w:t xml:space="preserve"> For more information see the "NetUserModalsSet anomalies" comment under Community Additions in </w:t>
      </w:r>
    </w:p>
    <w:p w14:paraId="7F20D451" w14:textId="77777777" w:rsidR="001A1B66" w:rsidRDefault="001A1B66">
      <w:pPr>
        <w:pStyle w:val="FootnoteText"/>
      </w:pPr>
      <w:hyperlink r:id="rId221" w:history="1">
        <w:r>
          <w:rPr>
            <w:rStyle w:val="Hyperlink"/>
          </w:rPr>
          <w:t>http://msdn.microsoft.com/en-us/library/windows/desktop/aa371355(v=vs.85).aspx</w:t>
        </w:r>
      </w:hyperlink>
    </w:p>
  </w:footnote>
  <w:footnote w:id="217">
    <w:p w14:paraId="297E174C" w14:textId="77777777" w:rsidR="001A1B66" w:rsidRDefault="001A1B66"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6550796D" w14:textId="77777777" w:rsidR="001A1B66" w:rsidRDefault="001A1B66" w:rsidP="00896463">
      <w:pPr>
        <w:spacing w:line="240" w:lineRule="auto"/>
        <w:contextualSpacing/>
      </w:pPr>
      <w:hyperlink r:id="rId222" w:history="1">
        <w:r w:rsidRPr="00D77696">
          <w:rPr>
            <w:rStyle w:val="Hyperlink"/>
            <w:sz w:val="20"/>
            <w:szCs w:val="20"/>
          </w:rPr>
          <w:t>http://msdn.microsoft.com/en-us/library/windows/desktop/aa394582%28v=vs.85%29.aspx</w:t>
        </w:r>
      </w:hyperlink>
    </w:p>
  </w:footnote>
  <w:footnote w:id="218">
    <w:p w14:paraId="5B4F3AFD" w14:textId="77777777" w:rsidR="001A1B66" w:rsidRDefault="001A1B66"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0996E770" w14:textId="77777777" w:rsidR="001A1B66" w:rsidRPr="00D77696" w:rsidRDefault="001A1B66" w:rsidP="00D77696">
      <w:pPr>
        <w:spacing w:line="240" w:lineRule="auto"/>
        <w:contextualSpacing/>
        <w:rPr>
          <w:rStyle w:val="Hyperlink"/>
          <w:sz w:val="20"/>
          <w:szCs w:val="20"/>
        </w:rPr>
      </w:pPr>
      <w:hyperlink r:id="rId223" w:history="1">
        <w:r w:rsidRPr="00D77696">
          <w:rPr>
            <w:rStyle w:val="Hyperlink"/>
            <w:sz w:val="20"/>
            <w:szCs w:val="20"/>
          </w:rPr>
          <w:t>http://msdn.microsoft.com/en-us/library/windows/desktop/aa394582%28v=vs.85%29.aspx</w:t>
        </w:r>
      </w:hyperlink>
    </w:p>
    <w:p w14:paraId="7D3959E6" w14:textId="77777777" w:rsidR="001A1B66" w:rsidRDefault="001A1B66" w:rsidP="00D77696">
      <w:pPr>
        <w:pStyle w:val="FootnoteText"/>
      </w:pPr>
    </w:p>
  </w:footnote>
  <w:footnote w:id="219">
    <w:p w14:paraId="1C3ABED3" w14:textId="77777777" w:rsidR="001A1B66" w:rsidRDefault="001A1B66"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14:paraId="14B75848" w14:textId="77777777" w:rsidR="001A1B66" w:rsidRDefault="001A1B66"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14:paraId="58C27B66" w14:textId="77777777" w:rsidR="001A1B66" w:rsidRDefault="001A1B66">
      <w:pPr>
        <w:pStyle w:val="FootnoteText"/>
      </w:pPr>
    </w:p>
  </w:footnote>
  <w:footnote w:id="221">
    <w:p w14:paraId="3804EF91" w14:textId="77777777" w:rsidR="001A1B66" w:rsidRPr="008A6A09" w:rsidRDefault="001A1B66"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14:paraId="30675CA7" w14:textId="77777777" w:rsidR="001A1B66" w:rsidRDefault="001A1B66">
      <w:pPr>
        <w:pStyle w:val="FootnoteText"/>
      </w:pPr>
    </w:p>
  </w:footnote>
  <w:footnote w:id="222">
    <w:p w14:paraId="085A3762" w14:textId="77777777" w:rsidR="001A1B66" w:rsidRDefault="001A1B66"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14:paraId="080B4D5F" w14:textId="77777777" w:rsidR="001A1B66" w:rsidRDefault="001A1B66">
      <w:pPr>
        <w:pStyle w:val="FootnoteText"/>
      </w:pPr>
    </w:p>
  </w:footnote>
  <w:footnote w:id="223">
    <w:p w14:paraId="34A3F3C7" w14:textId="77777777" w:rsidR="001A1B66" w:rsidRDefault="001A1B66"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14:paraId="10CBF0F6" w14:textId="77777777" w:rsidR="001A1B66" w:rsidRDefault="001A1B66">
      <w:pPr>
        <w:pStyle w:val="FootnoteText"/>
      </w:pPr>
    </w:p>
  </w:footnote>
  <w:footnote w:id="224">
    <w:p w14:paraId="7AE7D4C5" w14:textId="77777777" w:rsidR="001A1B66" w:rsidRDefault="001A1B66"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14:paraId="2ADA8DBE" w14:textId="77777777" w:rsidR="001A1B66" w:rsidRDefault="001A1B66">
      <w:pPr>
        <w:pStyle w:val="FootnoteText"/>
      </w:pPr>
    </w:p>
  </w:footnote>
  <w:footnote w:id="225">
    <w:p w14:paraId="1D7C7563" w14:textId="77777777" w:rsidR="001A1B66" w:rsidRDefault="001A1B66"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14:paraId="4AB015C1" w14:textId="77777777" w:rsidR="001A1B66" w:rsidRDefault="001A1B66"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14:paraId="603F6F31" w14:textId="77777777" w:rsidR="001A1B66" w:rsidRDefault="001A1B66"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14:paraId="7C99A215" w14:textId="77777777" w:rsidR="001A1B66" w:rsidRDefault="001A1B66">
      <w:pPr>
        <w:pStyle w:val="FootnoteText"/>
      </w:pPr>
    </w:p>
  </w:footnote>
  <w:footnote w:id="228">
    <w:p w14:paraId="2CEC066D" w14:textId="77777777" w:rsidR="001A1B66" w:rsidRDefault="001A1B66"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5BF54BE" w14:textId="77777777" w:rsidR="001A1B66" w:rsidRDefault="001A1B66" w:rsidP="00775624">
      <w:pPr>
        <w:spacing w:line="240" w:lineRule="auto"/>
        <w:contextualSpacing/>
        <w:rPr>
          <w:rStyle w:val="Hyperlink"/>
          <w:sz w:val="20"/>
          <w:szCs w:val="20"/>
        </w:rPr>
      </w:pPr>
      <w:hyperlink r:id="rId233" w:history="1">
        <w:r w:rsidRPr="00775624">
          <w:rPr>
            <w:rStyle w:val="Hyperlink"/>
            <w:sz w:val="20"/>
            <w:szCs w:val="20"/>
          </w:rPr>
          <w:t>http://msdn.microsoft.com/en-us/library/windows/desktop/aa379637(v=vs.85).aspx</w:t>
        </w:r>
      </w:hyperlink>
    </w:p>
    <w:p w14:paraId="4822F25C" w14:textId="77777777" w:rsidR="001A1B66" w:rsidRPr="00775624" w:rsidRDefault="001A1B66" w:rsidP="00775624">
      <w:pPr>
        <w:spacing w:line="240" w:lineRule="auto"/>
        <w:contextualSpacing/>
        <w:rPr>
          <w:sz w:val="20"/>
          <w:szCs w:val="20"/>
        </w:rPr>
      </w:pPr>
      <w:r w:rsidRPr="00775624">
        <w:rPr>
          <w:sz w:val="20"/>
          <w:szCs w:val="20"/>
        </w:rPr>
        <w:t>For more information about SIDs see</w:t>
      </w:r>
    </w:p>
    <w:p w14:paraId="7FB89EA4" w14:textId="77777777" w:rsidR="001A1B66" w:rsidRPr="00775624" w:rsidRDefault="001A1B66" w:rsidP="00775624">
      <w:pPr>
        <w:spacing w:line="240" w:lineRule="auto"/>
        <w:contextualSpacing/>
        <w:rPr>
          <w:sz w:val="20"/>
          <w:szCs w:val="20"/>
        </w:rPr>
      </w:pPr>
      <w:hyperlink r:id="rId234" w:history="1">
        <w:r w:rsidRPr="00775624">
          <w:rPr>
            <w:rStyle w:val="Hyperlink"/>
            <w:sz w:val="20"/>
            <w:szCs w:val="20"/>
          </w:rPr>
          <w:t>http://msdn.microsoft.com/en-us/library/windows/desktop/aa379571%28v=vs.85%29.aspx</w:t>
        </w:r>
      </w:hyperlink>
    </w:p>
    <w:p w14:paraId="68AAF702" w14:textId="77777777" w:rsidR="001A1B66" w:rsidRDefault="001A1B66" w:rsidP="00775624">
      <w:pPr>
        <w:spacing w:line="240" w:lineRule="auto"/>
        <w:contextualSpacing/>
        <w:rPr>
          <w:rStyle w:val="Hyperlink"/>
          <w:color w:val="auto"/>
          <w:u w:val="none"/>
        </w:rPr>
      </w:pPr>
    </w:p>
    <w:p w14:paraId="01D2E444" w14:textId="77777777" w:rsidR="001A1B66" w:rsidRDefault="001A1B66">
      <w:pPr>
        <w:pStyle w:val="FootnoteText"/>
      </w:pPr>
    </w:p>
  </w:footnote>
  <w:footnote w:id="229">
    <w:p w14:paraId="128BC4B2" w14:textId="77777777" w:rsidR="001A1B66" w:rsidRDefault="001A1B66"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14:paraId="170598CA" w14:textId="77777777" w:rsidR="001A1B66" w:rsidRDefault="001A1B66">
      <w:pPr>
        <w:pStyle w:val="FootnoteText"/>
      </w:pPr>
    </w:p>
  </w:footnote>
  <w:footnote w:id="230">
    <w:p w14:paraId="4CC349BC" w14:textId="77777777" w:rsidR="001A1B66" w:rsidRDefault="001A1B66">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14:paraId="7AF08EA7" w14:textId="77777777" w:rsidR="001A1B66" w:rsidRDefault="001A1B66"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14:paraId="799DA94E" w14:textId="77777777" w:rsidR="001A1B66" w:rsidRDefault="001A1B66" w:rsidP="005F700C">
      <w:pPr>
        <w:spacing w:line="240" w:lineRule="auto"/>
        <w:contextualSpacing/>
        <w:rPr>
          <w:rStyle w:val="Hyperlink"/>
          <w:sz w:val="20"/>
          <w:szCs w:val="20"/>
        </w:rPr>
      </w:pPr>
      <w:hyperlink r:id="rId237" w:history="1">
        <w:r w:rsidRPr="00775624">
          <w:rPr>
            <w:rStyle w:val="Hyperlink"/>
            <w:sz w:val="20"/>
            <w:szCs w:val="20"/>
          </w:rPr>
          <w:t>http://msdn.microsoft.com/en-us/library/windows/desktop/aa379637(v=vs.85).aspx</w:t>
        </w:r>
      </w:hyperlink>
    </w:p>
    <w:p w14:paraId="3075134B" w14:textId="77777777" w:rsidR="001A1B66" w:rsidRPr="00775624" w:rsidRDefault="001A1B66" w:rsidP="005F700C">
      <w:pPr>
        <w:spacing w:line="240" w:lineRule="auto"/>
        <w:contextualSpacing/>
        <w:rPr>
          <w:sz w:val="20"/>
          <w:szCs w:val="20"/>
        </w:rPr>
      </w:pPr>
      <w:r w:rsidRPr="00775624">
        <w:rPr>
          <w:sz w:val="20"/>
          <w:szCs w:val="20"/>
        </w:rPr>
        <w:t>For more information about SIDs see</w:t>
      </w:r>
    </w:p>
    <w:p w14:paraId="1671E4C3" w14:textId="77777777" w:rsidR="001A1B66" w:rsidRPr="00775624" w:rsidRDefault="001A1B66" w:rsidP="005F700C">
      <w:pPr>
        <w:spacing w:line="240" w:lineRule="auto"/>
        <w:contextualSpacing/>
        <w:rPr>
          <w:sz w:val="20"/>
          <w:szCs w:val="20"/>
        </w:rPr>
      </w:pPr>
      <w:hyperlink r:id="rId238" w:history="1">
        <w:r w:rsidRPr="00775624">
          <w:rPr>
            <w:rStyle w:val="Hyperlink"/>
            <w:sz w:val="20"/>
            <w:szCs w:val="20"/>
          </w:rPr>
          <w:t>http://msdn.microsoft.com/en-us/library/windows/desktop/aa379571%28v=vs.85%29.aspx</w:t>
        </w:r>
      </w:hyperlink>
    </w:p>
    <w:p w14:paraId="2A61CF61" w14:textId="77777777" w:rsidR="001A1B66" w:rsidRDefault="001A1B66" w:rsidP="005F700C">
      <w:pPr>
        <w:spacing w:line="240" w:lineRule="auto"/>
        <w:contextualSpacing/>
        <w:rPr>
          <w:rStyle w:val="Hyperlink"/>
          <w:color w:val="auto"/>
          <w:u w:val="none"/>
        </w:rPr>
      </w:pPr>
    </w:p>
    <w:p w14:paraId="055D7B1B" w14:textId="77777777" w:rsidR="001A1B66" w:rsidRDefault="001A1B66" w:rsidP="005F700C">
      <w:pPr>
        <w:pStyle w:val="FootnoteText"/>
      </w:pPr>
    </w:p>
  </w:footnote>
  <w:footnote w:id="232">
    <w:p w14:paraId="6E487D7E" w14:textId="77777777" w:rsidR="001A1B66" w:rsidRPr="00B05E19" w:rsidRDefault="001A1B66"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14:paraId="6E033DF0" w14:textId="77777777" w:rsidR="001A1B66" w:rsidRDefault="001A1B66"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14:paraId="0D6C0113" w14:textId="77777777" w:rsidR="001A1B66" w:rsidRPr="00B05E19" w:rsidRDefault="001A1B66"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14:paraId="0371E423" w14:textId="77777777" w:rsidR="001A1B66" w:rsidRDefault="001A1B66"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14:paraId="4349C8F7" w14:textId="77777777" w:rsidR="001A1B66" w:rsidRDefault="001A1B66"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14:paraId="00AF72B1" w14:textId="77777777" w:rsidR="001A1B66" w:rsidRDefault="001A1B66"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14:paraId="65CFA44D" w14:textId="77777777" w:rsidR="001A1B66" w:rsidRDefault="001A1B66" w:rsidP="005F700C">
      <w:pPr>
        <w:pStyle w:val="FootnoteText"/>
      </w:pPr>
    </w:p>
  </w:footnote>
  <w:footnote w:id="238">
    <w:p w14:paraId="69DEFA0F" w14:textId="77777777" w:rsidR="001A1B66" w:rsidRPr="00A52F2A" w:rsidRDefault="001A1B66" w:rsidP="009D530F">
      <w:r>
        <w:rPr>
          <w:rStyle w:val="FootnoteReference"/>
        </w:rPr>
        <w:footnoteRef/>
      </w:r>
      <w:r>
        <w:t xml:space="preserve"> </w:t>
      </w:r>
      <w:r w:rsidRPr="009D530F">
        <w:rPr>
          <w:sz w:val="20"/>
          <w:szCs w:val="20"/>
        </w:rPr>
        <w:t xml:space="preserve">For more information see </w:t>
      </w:r>
      <w:hyperlink r:id="rId245" w:history="1">
        <w:r w:rsidRPr="00AE51B1">
          <w:rPr>
            <w:rStyle w:val="Hyperlink"/>
          </w:rPr>
          <w:t>http://msdn.microsoft.com/en-us/library/windows/desktop/aa379166(v=vs.85).aspx</w:t>
        </w:r>
      </w:hyperlink>
    </w:p>
    <w:p w14:paraId="2A2BFFD2" w14:textId="77777777" w:rsidR="001A1B66" w:rsidRDefault="001A1B66">
      <w:pPr>
        <w:pStyle w:val="FootnoteText"/>
      </w:pPr>
    </w:p>
  </w:footnote>
  <w:footnote w:id="239">
    <w:p w14:paraId="7501E41E" w14:textId="77777777" w:rsidR="001A1B66" w:rsidRPr="003E0A4B" w:rsidRDefault="001A1B66"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14:paraId="64994204" w14:textId="77777777" w:rsidR="001A1B66" w:rsidRDefault="001A1B66">
      <w:pPr>
        <w:pStyle w:val="FootnoteText"/>
      </w:pPr>
    </w:p>
  </w:footnote>
  <w:footnote w:id="240">
    <w:p w14:paraId="66867BAD" w14:textId="77777777" w:rsidR="001A1B66" w:rsidRDefault="001A1B66"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14:paraId="50438F16" w14:textId="77777777" w:rsidR="001A1B66" w:rsidRPr="003E0A4B" w:rsidRDefault="001A1B66"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14:paraId="4AD526C4" w14:textId="77777777" w:rsidR="001A1B66" w:rsidRDefault="001A1B66">
      <w:pPr>
        <w:pStyle w:val="FootnoteText"/>
      </w:pPr>
    </w:p>
  </w:footnote>
  <w:footnote w:id="242">
    <w:p w14:paraId="6E3D1CFE" w14:textId="77777777" w:rsidR="001A1B66" w:rsidRDefault="001A1B66"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14:paraId="398E3CC7" w14:textId="77777777" w:rsidR="001A1B66" w:rsidRDefault="001A1B66">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14:paraId="20BE658D" w14:textId="77777777" w:rsidR="001A1B66" w:rsidRDefault="001A1B66">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14:paraId="434AA219" w14:textId="77777777" w:rsidR="001A1B66" w:rsidRDefault="001A1B66">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14:paraId="213964B0" w14:textId="77777777" w:rsidR="001A1B66" w:rsidRDefault="001A1B66"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14:paraId="31D871FB" w14:textId="77777777" w:rsidR="001A1B66" w:rsidRDefault="001A1B66">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14:paraId="57996CF2" w14:textId="77777777" w:rsidR="001A1B66" w:rsidRDefault="001A1B66">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14:paraId="33F553AF" w14:textId="77777777" w:rsidR="001A1B66" w:rsidRDefault="001A1B66"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14:paraId="65983D42" w14:textId="77777777" w:rsidR="001A1B66" w:rsidRDefault="001A1B66">
      <w:pPr>
        <w:pStyle w:val="FootnoteText"/>
      </w:pPr>
    </w:p>
  </w:footnote>
  <w:footnote w:id="250">
    <w:p w14:paraId="1C730145" w14:textId="77777777" w:rsidR="001A1B66" w:rsidRPr="00325F30" w:rsidRDefault="001A1B66"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14:paraId="030463F3" w14:textId="77777777" w:rsidR="001A1B66" w:rsidRDefault="001A1B66">
      <w:pPr>
        <w:pStyle w:val="FootnoteText"/>
      </w:pPr>
    </w:p>
  </w:footnote>
  <w:footnote w:id="251">
    <w:p w14:paraId="5A7B1760" w14:textId="77777777" w:rsidR="001A1B66" w:rsidRDefault="001A1B66"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14:paraId="3F3C9D43" w14:textId="77777777" w:rsidR="001A1B66" w:rsidRDefault="001A1B66">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14:paraId="1369E697" w14:textId="77777777" w:rsidR="001A1B66" w:rsidRDefault="001A1B66">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14:paraId="60BFDAC3" w14:textId="77777777" w:rsidR="001A1B66" w:rsidRDefault="001A1B66"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14:paraId="3B38559D" w14:textId="77777777" w:rsidR="001A1B66" w:rsidRDefault="001A1B66">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14:paraId="7B393BA7" w14:textId="77777777" w:rsidR="001A1B66" w:rsidRDefault="001A1B66">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14:paraId="5DB26AC8" w14:textId="77777777" w:rsidR="001A1B66" w:rsidRDefault="001A1B66">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14:paraId="20B750E7" w14:textId="77777777" w:rsidR="001A1B66" w:rsidRPr="00325F30" w:rsidRDefault="001A1B66"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14:paraId="33A76404" w14:textId="77777777" w:rsidR="001A1B66" w:rsidRDefault="001A1B66">
      <w:pPr>
        <w:pStyle w:val="FootnoteText"/>
      </w:pPr>
    </w:p>
  </w:footnote>
  <w:footnote w:id="259">
    <w:p w14:paraId="37B4CCD6" w14:textId="77777777" w:rsidR="001A1B66" w:rsidRDefault="001A1B66">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14:paraId="2E231059" w14:textId="77777777" w:rsidR="001A1B66" w:rsidRPr="00DA6596" w:rsidRDefault="001A1B66"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14:paraId="123701AC" w14:textId="77777777" w:rsidR="001A1B66" w:rsidRDefault="001A1B66">
      <w:pPr>
        <w:pStyle w:val="FootnoteText"/>
      </w:pPr>
    </w:p>
  </w:footnote>
  <w:footnote w:id="261">
    <w:p w14:paraId="6347E711" w14:textId="77777777" w:rsidR="001A1B66" w:rsidRDefault="001A1B66"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14:paraId="5878713C" w14:textId="77777777" w:rsidR="001A1B66" w:rsidRDefault="001A1B66"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14:paraId="1F9CE084" w14:textId="77777777" w:rsidR="001A1B66" w:rsidRDefault="001A1B66"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14:paraId="605DF9FF" w14:textId="77777777" w:rsidR="001A1B66" w:rsidRDefault="001A1B66"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14:paraId="104CA7DF" w14:textId="77777777" w:rsidR="001A1B66" w:rsidRDefault="001A1B66"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14:paraId="67D0CFA1" w14:textId="77777777" w:rsidR="001A1B66" w:rsidRDefault="001A1B66"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14:paraId="50BA477A" w14:textId="77777777" w:rsidR="001A1B66" w:rsidRDefault="001A1B66"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14:paraId="1554F40E" w14:textId="77777777" w:rsidR="001A1B66" w:rsidRDefault="001A1B66"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14:paraId="772383AA" w14:textId="77777777" w:rsidR="001A1B66" w:rsidRDefault="001A1B66"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14:paraId="287F1502" w14:textId="77777777" w:rsidR="001A1B66" w:rsidRDefault="001A1B66">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14:paraId="2E55B822" w14:textId="77777777" w:rsidR="001A1B66" w:rsidRPr="00DA6596" w:rsidRDefault="001A1B66"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14:paraId="2985B1FE" w14:textId="77777777" w:rsidR="001A1B66" w:rsidRDefault="001A1B66">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14:paraId="090A1540" w14:textId="77777777" w:rsidR="001A1B66" w:rsidRPr="00DA6596" w:rsidRDefault="001A1B66"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14:paraId="62DDDFA9" w14:textId="77777777" w:rsidR="001A1B66" w:rsidRDefault="001A1B66">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14:paraId="74DA4510" w14:textId="77777777" w:rsidR="001A1B66" w:rsidRDefault="001A1B66"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14:paraId="74985B83" w14:textId="77777777" w:rsidR="001A1B66" w:rsidRPr="000C72CC" w:rsidRDefault="001A1B66"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14:paraId="13FBB597" w14:textId="77777777" w:rsidR="001A1B66" w:rsidRPr="0066759E" w:rsidRDefault="001A1B66"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14:paraId="3A722537" w14:textId="77777777" w:rsidR="001A1B66" w:rsidRDefault="001A1B66">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14:paraId="480A9422" w14:textId="77777777" w:rsidR="001A1B66" w:rsidRDefault="001A1B66">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14:paraId="58E1BE6E" w14:textId="77777777" w:rsidR="001A1B66" w:rsidRDefault="001A1B66"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14:paraId="6753793F" w14:textId="77777777" w:rsidR="001A1B66" w:rsidRDefault="001A1B66">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14:paraId="085F4653" w14:textId="77777777" w:rsidR="001A1B66" w:rsidRDefault="001A1B66">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14:paraId="4A1988DC" w14:textId="77777777" w:rsidR="001A1B66" w:rsidRDefault="001A1B66">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14:paraId="50A44E4A" w14:textId="77777777" w:rsidR="001A1B66" w:rsidRPr="00325F30" w:rsidRDefault="001A1B66"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14:paraId="4A5C5C13" w14:textId="77777777" w:rsidR="001A1B66" w:rsidRDefault="001A1B66">
      <w:pPr>
        <w:pStyle w:val="FootnoteText"/>
      </w:pPr>
    </w:p>
  </w:footnote>
  <w:footnote w:id="285">
    <w:p w14:paraId="54453405" w14:textId="77777777" w:rsidR="001A1B66" w:rsidRDefault="001A1B66">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14:paraId="7DE98BF7" w14:textId="77777777" w:rsidR="001A1B66" w:rsidRPr="0066759E" w:rsidRDefault="001A1B66"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14:paraId="03AB6F02" w14:textId="77777777" w:rsidR="001A1B66" w:rsidRDefault="001A1B66">
      <w:pPr>
        <w:pStyle w:val="FootnoteText"/>
      </w:pPr>
    </w:p>
  </w:footnote>
  <w:footnote w:id="287">
    <w:p w14:paraId="62CE3EF8" w14:textId="77777777" w:rsidR="001A1B66" w:rsidRPr="0066759E" w:rsidRDefault="001A1B66"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14:paraId="1D52A67C" w14:textId="77777777" w:rsidR="001A1B66" w:rsidRDefault="001A1B66" w:rsidP="0072208C">
      <w:pPr>
        <w:pStyle w:val="FootnoteText"/>
      </w:pPr>
    </w:p>
  </w:footnote>
  <w:footnote w:id="288">
    <w:p w14:paraId="06C9963A" w14:textId="77777777" w:rsidR="001A1B66" w:rsidRPr="0066759E" w:rsidRDefault="001A1B66"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14:paraId="7E94E4DE" w14:textId="77777777" w:rsidR="001A1B66" w:rsidRDefault="001A1B66" w:rsidP="0072208C">
      <w:pPr>
        <w:pStyle w:val="FootnoteText"/>
      </w:pPr>
    </w:p>
  </w:footnote>
  <w:footnote w:id="289">
    <w:p w14:paraId="311D0286" w14:textId="77777777" w:rsidR="001A1B66" w:rsidRPr="0066759E" w:rsidRDefault="001A1B66"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14:paraId="40F69B7B" w14:textId="77777777" w:rsidR="001A1B66" w:rsidRDefault="001A1B66" w:rsidP="0072208C">
      <w:pPr>
        <w:pStyle w:val="FootnoteText"/>
      </w:pPr>
    </w:p>
  </w:footnote>
  <w:footnote w:id="290">
    <w:p w14:paraId="4FB79E7E" w14:textId="77777777" w:rsidR="001A1B66" w:rsidRDefault="001A1B66"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14:paraId="52481553" w14:textId="77777777" w:rsidR="001A1B66" w:rsidRDefault="001A1B66"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14:paraId="3266EAEB" w14:textId="77777777" w:rsidR="001A1B66" w:rsidRDefault="001A1B66"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314F0413" w14:textId="77777777" w:rsidR="001A1B66" w:rsidRPr="00D77696" w:rsidRDefault="001A1B66" w:rsidP="00320470">
      <w:pPr>
        <w:spacing w:line="240" w:lineRule="auto"/>
        <w:contextualSpacing/>
        <w:rPr>
          <w:rStyle w:val="Hyperlink"/>
          <w:sz w:val="20"/>
          <w:szCs w:val="20"/>
        </w:rPr>
      </w:pPr>
      <w:hyperlink r:id="rId299" w:history="1">
        <w:r w:rsidRPr="00D77696">
          <w:rPr>
            <w:rStyle w:val="Hyperlink"/>
            <w:sz w:val="20"/>
            <w:szCs w:val="20"/>
          </w:rPr>
          <w:t>http://msdn.microsoft.com/en-us/library/windows/desktop/aa394582%28v=vs.85%29.aspx</w:t>
        </w:r>
      </w:hyperlink>
    </w:p>
    <w:p w14:paraId="3F5C2A6A" w14:textId="77777777" w:rsidR="001A1B66" w:rsidRDefault="001A1B66" w:rsidP="00320470">
      <w:pPr>
        <w:pStyle w:val="FootnoteText"/>
      </w:pPr>
    </w:p>
  </w:footnote>
  <w:footnote w:id="293">
    <w:p w14:paraId="4DD3F25C" w14:textId="77777777" w:rsidR="001A1B66" w:rsidRDefault="001A1B66"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14:paraId="570582B2" w14:textId="77777777" w:rsidR="001A1B66" w:rsidRDefault="001A1B66" w:rsidP="003E0377">
      <w:pPr>
        <w:spacing w:line="240" w:lineRule="auto"/>
        <w:contextualSpacing/>
      </w:pPr>
      <w:hyperlink r:id="rId300" w:history="1">
        <w:r w:rsidRPr="00D77696">
          <w:rPr>
            <w:rStyle w:val="Hyperlink"/>
            <w:sz w:val="20"/>
            <w:szCs w:val="20"/>
          </w:rPr>
          <w:t>http://msdn.microsoft.com/en-us/library/windows/desktop/aa394582%28v=vs.85%29.aspx</w:t>
        </w:r>
      </w:hyperlink>
    </w:p>
  </w:footnote>
  <w:footnote w:id="294">
    <w:p w14:paraId="0973C740" w14:textId="77777777" w:rsidR="001A1B66" w:rsidRDefault="001A1B66"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14:paraId="39AF9AE6" w14:textId="77777777" w:rsidR="001A1B66" w:rsidRDefault="001A1B66" w:rsidP="00320470">
      <w:pPr>
        <w:pStyle w:val="FootnoteText"/>
      </w:pPr>
    </w:p>
  </w:footnote>
  <w:footnote w:id="295">
    <w:p w14:paraId="20D62952" w14:textId="77777777" w:rsidR="001A1B66" w:rsidRDefault="001A1B66"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14:paraId="52FBF85E" w14:textId="77777777" w:rsidR="001A1B66" w:rsidRPr="008A6A09" w:rsidRDefault="001A1B66"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14:paraId="2774163A" w14:textId="77777777" w:rsidR="001A1B66" w:rsidRDefault="001A1B66" w:rsidP="001A5CB9">
      <w:pPr>
        <w:pStyle w:val="FootnoteText"/>
      </w:pPr>
    </w:p>
  </w:footnote>
  <w:footnote w:id="297">
    <w:p w14:paraId="2B856E03" w14:textId="77777777" w:rsidR="001A1B66" w:rsidRDefault="001A1B66"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14:paraId="38DA32BF" w14:textId="77777777" w:rsidR="001A1B66" w:rsidRDefault="001A1B66"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14:paraId="25D99212" w14:textId="77777777" w:rsidR="001A1B66" w:rsidRDefault="001A1B66" w:rsidP="001A5CB9">
      <w:pPr>
        <w:pStyle w:val="FootnoteText"/>
      </w:pPr>
    </w:p>
  </w:footnote>
  <w:footnote w:id="299">
    <w:p w14:paraId="26C5775C" w14:textId="77777777" w:rsidR="001A1B66" w:rsidRDefault="001A1B66"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14:paraId="0080CE75" w14:textId="77777777" w:rsidR="001A1B66" w:rsidRDefault="001A1B66"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14:paraId="687CFD4C" w14:textId="77777777" w:rsidR="001A1B66" w:rsidRDefault="001A1B66">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14:paraId="1E0E3F8E" w14:textId="77777777" w:rsidR="001A1B66" w:rsidRDefault="001A1B66" w:rsidP="00A11A5C">
      <w:pPr>
        <w:pStyle w:val="FootnoteText"/>
        <w:rPr>
          <w:ins w:id="146" w:author="Haynes, Dan" w:date="2013-09-04T16:16:00Z"/>
        </w:rPr>
      </w:pPr>
      <w:ins w:id="147"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14:paraId="23A8DB97" w14:textId="77777777" w:rsidR="001A1B66" w:rsidRDefault="001A1B66" w:rsidP="00A11A5C">
      <w:pPr>
        <w:pStyle w:val="FootnoteText"/>
        <w:rPr>
          <w:ins w:id="148" w:author="Haynes, Dan" w:date="2013-09-04T16:16:00Z"/>
        </w:rPr>
      </w:pPr>
      <w:ins w:id="149"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14:paraId="1FFD01C1" w14:textId="77777777" w:rsidR="001A1B66" w:rsidRDefault="001A1B66"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4839110B" w14:textId="77777777" w:rsidR="001A1B66" w:rsidRDefault="001A1B66" w:rsidP="00D67C77">
      <w:pPr>
        <w:spacing w:after="0" w:line="240" w:lineRule="auto"/>
      </w:pPr>
      <w:hyperlink r:id="rId309" w:history="1">
        <w:r w:rsidRPr="00D67C77">
          <w:rPr>
            <w:rStyle w:val="Hyperlink"/>
            <w:sz w:val="20"/>
            <w:szCs w:val="20"/>
          </w:rPr>
          <w:t>http://msdn.microsoft.com/en-us/library/windows/desktop/aa370653(v=vs.85).aspx</w:t>
        </w:r>
      </w:hyperlink>
    </w:p>
    <w:p w14:paraId="504FBB38" w14:textId="77777777" w:rsidR="001A1B66" w:rsidRDefault="001A1B66">
      <w:pPr>
        <w:pStyle w:val="FootnoteText"/>
      </w:pPr>
    </w:p>
  </w:footnote>
  <w:footnote w:id="304">
    <w:p w14:paraId="1DCE4696" w14:textId="77777777" w:rsidR="001A1B66" w:rsidRDefault="001A1B66"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0D76A9E8" w14:textId="77777777" w:rsidR="001A1B66" w:rsidRDefault="001A1B66" w:rsidP="00D67C77">
      <w:pPr>
        <w:pStyle w:val="FootnoteText"/>
      </w:pPr>
      <w:hyperlink r:id="rId310" w:history="1">
        <w:r w:rsidRPr="00D67C77">
          <w:rPr>
            <w:rStyle w:val="Hyperlink"/>
          </w:rPr>
          <w:t>http://msdn.microsoft.com/en-us/library/windows/desktop/aa370653(v=vs.85).aspx</w:t>
        </w:r>
      </w:hyperlink>
    </w:p>
  </w:footnote>
  <w:footnote w:id="305">
    <w:p w14:paraId="1C60F2B7" w14:textId="77777777" w:rsidR="001A1B66" w:rsidRPr="004508C2" w:rsidRDefault="001A1B66"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14:paraId="4E4C0A41" w14:textId="77777777" w:rsidR="001A1B66" w:rsidRDefault="001A1B66">
      <w:pPr>
        <w:pStyle w:val="FootnoteText"/>
      </w:pPr>
    </w:p>
  </w:footnote>
  <w:footnote w:id="306">
    <w:p w14:paraId="56324D28" w14:textId="77777777" w:rsidR="001A1B66" w:rsidRPr="004508C2" w:rsidRDefault="001A1B66"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14:paraId="62C6E6CC" w14:textId="77777777" w:rsidR="001A1B66" w:rsidRDefault="001A1B66" w:rsidP="00ED23F0">
      <w:pPr>
        <w:pStyle w:val="FootnoteText"/>
      </w:pPr>
    </w:p>
  </w:footnote>
  <w:footnote w:id="307">
    <w:p w14:paraId="03911633" w14:textId="77777777" w:rsidR="001A1B66" w:rsidRDefault="001A1B66"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700D6031" w14:textId="77777777" w:rsidR="001A1B66" w:rsidRDefault="001A1B66" w:rsidP="00ED23F0">
      <w:pPr>
        <w:pStyle w:val="FootnoteText"/>
      </w:pPr>
      <w:hyperlink r:id="rId313" w:history="1">
        <w:r w:rsidRPr="00D67C77">
          <w:rPr>
            <w:rStyle w:val="Hyperlink"/>
          </w:rPr>
          <w:t>http://msdn.microsoft.com/en-us/library/windows/desktop/aa370653(v=vs.85).aspx</w:t>
        </w:r>
      </w:hyperlink>
    </w:p>
  </w:footnote>
  <w:footnote w:id="308">
    <w:p w14:paraId="4C302472" w14:textId="77777777" w:rsidR="001A1B66" w:rsidRDefault="001A1B66"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6DF311F0" w14:textId="77777777" w:rsidR="001A1B66" w:rsidRDefault="001A1B66" w:rsidP="00ED23F0">
      <w:pPr>
        <w:pStyle w:val="FootnoteText"/>
      </w:pPr>
      <w:hyperlink r:id="rId314" w:history="1">
        <w:r w:rsidRPr="00D67C77">
          <w:rPr>
            <w:rStyle w:val="Hyperlink"/>
          </w:rPr>
          <w:t>http://msdn.microsoft.com/en-us/library/windows/desktop/aa370653(v=vs.85).aspx</w:t>
        </w:r>
      </w:hyperlink>
    </w:p>
  </w:footnote>
  <w:footnote w:id="309">
    <w:p w14:paraId="21040CF1" w14:textId="77777777" w:rsidR="001A1B66" w:rsidRDefault="001A1B66"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14:paraId="33712AA1" w14:textId="77777777" w:rsidR="001A1B66" w:rsidRDefault="001A1B66" w:rsidP="00ED23F0">
      <w:pPr>
        <w:pStyle w:val="FootnoteText"/>
      </w:pPr>
      <w:hyperlink r:id="rId315" w:history="1">
        <w:r w:rsidRPr="00D67C77">
          <w:rPr>
            <w:rStyle w:val="Hyperlink"/>
          </w:rPr>
          <w:t>http://msdn.microsoft.com/en-us/library/windows/desktop/aa370653(v=vs.85).aspx</w:t>
        </w:r>
      </w:hyperlink>
    </w:p>
  </w:footnote>
  <w:footnote w:id="310">
    <w:p w14:paraId="177D3B5B" w14:textId="77777777" w:rsidR="001A1B66" w:rsidRDefault="001A1B66"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14:paraId="3A5AD5DF" w14:textId="77777777" w:rsidR="001A1B66" w:rsidRDefault="001A1B66"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1">
    <w:p w14:paraId="49CB8E40" w14:textId="77777777" w:rsidR="001A1B66" w:rsidRDefault="001A1B66">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2">
    <w:p w14:paraId="211CF69B" w14:textId="77777777" w:rsidR="001A1B66" w:rsidRDefault="001A1B66">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14:paraId="6F2D6B7A" w14:textId="77777777" w:rsidR="001A1B66" w:rsidRDefault="001A1B66"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4">
    <w:p w14:paraId="3C8118FD" w14:textId="77777777" w:rsidR="001A1B66" w:rsidRDefault="001A1B66">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5">
    <w:p w14:paraId="3FA86A84" w14:textId="77777777" w:rsidR="001A1B66" w:rsidRDefault="001A1B66"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6">
    <w:p w14:paraId="3B0B242B" w14:textId="77777777" w:rsidR="001A1B66" w:rsidRDefault="001A1B66">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14:paraId="357753C6" w14:textId="77777777" w:rsidR="001A1B66" w:rsidRDefault="001A1B66"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8">
    <w:p w14:paraId="3DD597B7" w14:textId="77777777" w:rsidR="001A1B66" w:rsidRDefault="001A1B66">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9">
    <w:p w14:paraId="462A1794" w14:textId="77777777" w:rsidR="001A1B66" w:rsidRDefault="001A1B66"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20">
    <w:p w14:paraId="57D76946" w14:textId="77777777" w:rsidR="001A1B66" w:rsidRDefault="001A1B66">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14:paraId="7DEE7A78" w14:textId="77777777" w:rsidR="001A1B66" w:rsidRDefault="001A1B66">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2">
    <w:p w14:paraId="40DD37D8" w14:textId="77777777" w:rsidR="001A1B66" w:rsidRDefault="001A1B66">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3">
    <w:p w14:paraId="01B422D4" w14:textId="77777777" w:rsidR="001A1B66" w:rsidRDefault="001A1B66">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4">
    <w:p w14:paraId="76A8CBD2" w14:textId="77777777" w:rsidR="001A1B66" w:rsidRDefault="001A1B66"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5">
    <w:p w14:paraId="44A028F5" w14:textId="77777777" w:rsidR="001A1B66" w:rsidRDefault="001A1B66">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6">
    <w:p w14:paraId="4F501E89" w14:textId="77777777" w:rsidR="001A1B66" w:rsidRDefault="001A1B66"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7">
    <w:p w14:paraId="4FB05E50" w14:textId="77777777" w:rsidR="001A1B66" w:rsidRDefault="001A1B66">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14:paraId="3C1EF629" w14:textId="77777777" w:rsidR="001A1B66" w:rsidRDefault="001A1B66">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9">
    <w:p w14:paraId="0AD6473C" w14:textId="77777777" w:rsidR="001A1B66" w:rsidRDefault="001A1B66">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30">
    <w:p w14:paraId="59776F16" w14:textId="77777777" w:rsidR="001A1B66" w:rsidRDefault="001A1B66">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1">
    <w:p w14:paraId="55ED71DD" w14:textId="77777777" w:rsidR="001A1B66" w:rsidRDefault="001A1B66">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2">
    <w:p w14:paraId="11360115" w14:textId="77777777" w:rsidR="001A1B66" w:rsidRDefault="001A1B66">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3">
    <w:p w14:paraId="5FD43547" w14:textId="77777777" w:rsidR="001A1B66" w:rsidRDefault="001A1B66"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4">
    <w:p w14:paraId="6B0CDCE7" w14:textId="77777777" w:rsidR="001A1B66" w:rsidRDefault="001A1B66">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5">
    <w:p w14:paraId="67836A46" w14:textId="77777777" w:rsidR="001A1B66" w:rsidRDefault="001A1B66"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6">
    <w:p w14:paraId="3790F00C" w14:textId="77777777" w:rsidR="001A1B66" w:rsidRDefault="001A1B66">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CA4B326" w14:textId="77777777" w:rsidR="001A1B66" w:rsidRDefault="001A1B66" w:rsidP="00521CF3">
    <w:pPr>
      <w:pStyle w:val="Header"/>
      <w:jc w:val="right"/>
    </w:pPr>
    <w:r>
      <w:t>The OVAL® Language Windows Component Specification: Version 5.11 Revision 2</w:t>
    </w:r>
  </w:p>
  <w:p w14:paraId="5579BF4D" w14:textId="77777777" w:rsidR="001A1B66" w:rsidRDefault="001A1B66" w:rsidP="00521CF3">
    <w:pPr>
      <w:pStyle w:val="Header"/>
    </w:pPr>
    <w:r>
      <w:tab/>
    </w:r>
    <w:r>
      <w:tab/>
      <w:t>Date: 9-25-13</w:t>
    </w:r>
  </w:p>
  <w:p w14:paraId="3AACC89C" w14:textId="77777777" w:rsidR="001A1B66" w:rsidRDefault="001A1B6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272751885"/>
      <w:docPartObj>
        <w:docPartGallery w:val="Watermarks"/>
        <w:docPartUnique/>
      </w:docPartObj>
    </w:sdtPr>
    <w:sdtContent>
      <w:p w14:paraId="320E2390" w14:textId="77777777" w:rsidR="001A1B66" w:rsidRDefault="001A1B66">
        <w:pPr>
          <w:pStyle w:val="Header"/>
        </w:pPr>
        <w:r>
          <w:rPr>
            <w:noProof/>
            <w:lang w:eastAsia="zh-TW"/>
          </w:rPr>
          <w:pict w14:anchorId="4C47095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40"/>
  <w:hideSpellingErrors/>
  <w:proofState w:grammar="clean"/>
  <w:defaultTabStop w:val="720"/>
  <w:characterSpacingControl w:val="doNotCompress"/>
  <w:hdrShapeDefaults>
    <o:shapedefaults v:ext="edit" spidmax="8197"/>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1B66"/>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8EB"/>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7"/>
    <o:shapelayout v:ext="edit">
      <o:idmap v:ext="edit" data="1"/>
    </o:shapelayout>
  </w:shapeDefaults>
  <w:decimalSymbol w:val="."/>
  <w:listSeparator w:val=","/>
  <w14:docId w14:val="503D9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Microsoft_Visio_2003-2010_Drawing6464.vsd"/><Relationship Id="rId143" Type="http://schemas.openxmlformats.org/officeDocument/2006/relationships/image" Target="media/image66.emf"/><Relationship Id="rId144" Type="http://schemas.openxmlformats.org/officeDocument/2006/relationships/oleObject" Target="embeddings/Microsoft_Visio_2003-2010_Drawing6565.vsd"/><Relationship Id="rId145" Type="http://schemas.openxmlformats.org/officeDocument/2006/relationships/image" Target="media/image67.emf"/><Relationship Id="rId146" Type="http://schemas.openxmlformats.org/officeDocument/2006/relationships/oleObject" Target="embeddings/Microsoft_Visio_2003-2010_Drawing6666.vsd"/><Relationship Id="rId147" Type="http://schemas.openxmlformats.org/officeDocument/2006/relationships/image" Target="media/image68.emf"/><Relationship Id="rId148" Type="http://schemas.openxmlformats.org/officeDocument/2006/relationships/oleObject" Target="embeddings/Microsoft_Visio_2003-2010_Drawing6767.vsd"/><Relationship Id="rId149" Type="http://schemas.openxmlformats.org/officeDocument/2006/relationships/image" Target="media/image69.emf"/><Relationship Id="rId180" Type="http://schemas.openxmlformats.org/officeDocument/2006/relationships/hyperlink" Target="https://github.com/OVALProject/Language/issues/15" TargetMode="External"/><Relationship Id="rId181" Type="http://schemas.openxmlformats.org/officeDocument/2006/relationships/header" Target="header1.xml"/><Relationship Id="rId182" Type="http://schemas.openxmlformats.org/officeDocument/2006/relationships/header" Target="header2.xml"/><Relationship Id="rId40" Type="http://schemas.openxmlformats.org/officeDocument/2006/relationships/image" Target="media/image14.emf"/><Relationship Id="rId41" Type="http://schemas.openxmlformats.org/officeDocument/2006/relationships/oleObject" Target="embeddings/Microsoft_Visio_2003-2010_Drawing1414.vsd"/><Relationship Id="rId42" Type="http://schemas.openxmlformats.org/officeDocument/2006/relationships/image" Target="media/image15.emf"/><Relationship Id="rId43" Type="http://schemas.openxmlformats.org/officeDocument/2006/relationships/oleObject" Target="embeddings/Microsoft_Visio_2003-2010_Drawing1515.vsd"/><Relationship Id="rId44" Type="http://schemas.openxmlformats.org/officeDocument/2006/relationships/image" Target="media/image16.emf"/><Relationship Id="rId45" Type="http://schemas.openxmlformats.org/officeDocument/2006/relationships/oleObject" Target="embeddings/Microsoft_Visio_2003-2010_Drawing1616.vsd"/><Relationship Id="rId46" Type="http://schemas.openxmlformats.org/officeDocument/2006/relationships/image" Target="media/image17.emf"/><Relationship Id="rId47" Type="http://schemas.openxmlformats.org/officeDocument/2006/relationships/oleObject" Target="embeddings/Microsoft_Visio_2003-2010_Drawing1717.vsd"/><Relationship Id="rId48" Type="http://schemas.openxmlformats.org/officeDocument/2006/relationships/image" Target="media/image18.emf"/><Relationship Id="rId49" Type="http://schemas.openxmlformats.org/officeDocument/2006/relationships/oleObject" Target="embeddings/Microsoft_Visio_2003-2010_Drawing1818.vsd"/><Relationship Id="rId183" Type="http://schemas.openxmlformats.org/officeDocument/2006/relationships/fontTable" Target="fontTable.xml"/><Relationship Id="rId184" Type="http://schemas.openxmlformats.org/officeDocument/2006/relationships/theme" Target="theme/theme1.xml"/><Relationship Id="rId80" Type="http://schemas.openxmlformats.org/officeDocument/2006/relationships/image" Target="media/image34.emf"/><Relationship Id="rId81" Type="http://schemas.openxmlformats.org/officeDocument/2006/relationships/oleObject" Target="embeddings/Microsoft_Visio_2003-2010_Drawing3434.vsd"/><Relationship Id="rId82" Type="http://schemas.openxmlformats.org/officeDocument/2006/relationships/image" Target="media/image35.emf"/><Relationship Id="rId83" Type="http://schemas.openxmlformats.org/officeDocument/2006/relationships/oleObject" Target="embeddings/Microsoft_Visio_2003-2010_Drawing3535.vsd"/><Relationship Id="rId84" Type="http://schemas.openxmlformats.org/officeDocument/2006/relationships/image" Target="media/image36.emf"/><Relationship Id="rId85" Type="http://schemas.openxmlformats.org/officeDocument/2006/relationships/oleObject" Target="embeddings/Microsoft_Visio_2003-2010_Drawing3636.vsd"/><Relationship Id="rId86" Type="http://schemas.openxmlformats.org/officeDocument/2006/relationships/image" Target="media/image37.emf"/><Relationship Id="rId87" Type="http://schemas.openxmlformats.org/officeDocument/2006/relationships/oleObject" Target="embeddings/Microsoft_Visio_2003-2010_Drawing3737.vsd"/><Relationship Id="rId88" Type="http://schemas.openxmlformats.org/officeDocument/2006/relationships/image" Target="media/image38.emf"/><Relationship Id="rId89" Type="http://schemas.openxmlformats.org/officeDocument/2006/relationships/oleObject" Target="embeddings/Microsoft_Visio_2003-2010_Drawing3838.vsd"/><Relationship Id="rId110" Type="http://schemas.openxmlformats.org/officeDocument/2006/relationships/image" Target="media/image49.emf"/><Relationship Id="rId111" Type="http://schemas.openxmlformats.org/officeDocument/2006/relationships/oleObject" Target="embeddings/Microsoft_Visio_2003-2010_Drawing4949.vsd"/><Relationship Id="rId112" Type="http://schemas.openxmlformats.org/officeDocument/2006/relationships/image" Target="media/image50.emf"/><Relationship Id="rId113" Type="http://schemas.openxmlformats.org/officeDocument/2006/relationships/oleObject" Target="embeddings/Microsoft_Visio_2003-2010_Drawing5050.vsd"/><Relationship Id="rId114" Type="http://schemas.openxmlformats.org/officeDocument/2006/relationships/image" Target="media/image51.emf"/><Relationship Id="rId115" Type="http://schemas.openxmlformats.org/officeDocument/2006/relationships/oleObject" Target="embeddings/Microsoft_Visio_2003-2010_Drawing5151.vsd"/><Relationship Id="rId116" Type="http://schemas.openxmlformats.org/officeDocument/2006/relationships/image" Target="media/image52.emf"/><Relationship Id="rId117" Type="http://schemas.openxmlformats.org/officeDocument/2006/relationships/oleObject" Target="embeddings/Microsoft_Visio_2003-2010_Drawing5252.vsd"/><Relationship Id="rId118" Type="http://schemas.openxmlformats.org/officeDocument/2006/relationships/image" Target="media/image53.emf"/><Relationship Id="rId119" Type="http://schemas.openxmlformats.org/officeDocument/2006/relationships/oleObject" Target="embeddings/Microsoft_Visio_2003-2010_Drawing5353.vsd"/><Relationship Id="rId150" Type="http://schemas.openxmlformats.org/officeDocument/2006/relationships/oleObject" Target="embeddings/Microsoft_Visio_2003-2010_Drawing6868.vsd"/><Relationship Id="rId151" Type="http://schemas.openxmlformats.org/officeDocument/2006/relationships/image" Target="media/image70.emf"/><Relationship Id="rId152" Type="http://schemas.openxmlformats.org/officeDocument/2006/relationships/oleObject" Target="embeddings/Microsoft_Visio_2003-2010_Drawing6969.vsd"/><Relationship Id="rId10" Type="http://schemas.openxmlformats.org/officeDocument/2006/relationships/hyperlink" Target="mailto:oval-developer-list@lists.mitre.org" TargetMode="External"/><Relationship Id="rId11" Type="http://schemas.openxmlformats.org/officeDocument/2006/relationships/hyperlink" Target="mailto:oval@mitre.org" TargetMode="External"/><Relationship Id="rId12" Type="http://schemas.openxmlformats.org/officeDocument/2006/relationships/image" Target="media/image1.emf"/><Relationship Id="rId13" Type="http://schemas.openxmlformats.org/officeDocument/2006/relationships/oleObject" Target="embeddings/Microsoft_Visio_2003-2010_Drawing11.vsd"/><Relationship Id="rId14" Type="http://schemas.openxmlformats.org/officeDocument/2006/relationships/image" Target="media/image2.emf"/><Relationship Id="rId15" Type="http://schemas.openxmlformats.org/officeDocument/2006/relationships/oleObject" Target="embeddings/Microsoft_Visio_2003-2010_Drawing22.vsd"/><Relationship Id="rId16" Type="http://schemas.openxmlformats.org/officeDocument/2006/relationships/image" Target="media/image3.emf"/><Relationship Id="rId17" Type="http://schemas.openxmlformats.org/officeDocument/2006/relationships/oleObject" Target="embeddings/Microsoft_Visio_2003-2010_Drawing33.vsd"/><Relationship Id="rId18" Type="http://schemas.openxmlformats.org/officeDocument/2006/relationships/image" Target="media/image4.emf"/><Relationship Id="rId19" Type="http://schemas.openxmlformats.org/officeDocument/2006/relationships/oleObject" Target="embeddings/Microsoft_Visio_2003-2010_Drawing44.vsd"/><Relationship Id="rId153" Type="http://schemas.openxmlformats.org/officeDocument/2006/relationships/image" Target="media/image71.emf"/><Relationship Id="rId154" Type="http://schemas.openxmlformats.org/officeDocument/2006/relationships/oleObject" Target="embeddings/Microsoft_Visio_2003-2010_Drawing7070.vsd"/><Relationship Id="rId155" Type="http://schemas.openxmlformats.org/officeDocument/2006/relationships/image" Target="media/image72.emf"/><Relationship Id="rId156" Type="http://schemas.openxmlformats.org/officeDocument/2006/relationships/oleObject" Target="embeddings/Microsoft_Visio_2003-2010_Drawing7171.vsd"/><Relationship Id="rId157" Type="http://schemas.openxmlformats.org/officeDocument/2006/relationships/image" Target="media/image73.emf"/><Relationship Id="rId158" Type="http://schemas.openxmlformats.org/officeDocument/2006/relationships/oleObject" Target="embeddings/Microsoft_Visio_2003-2010_Drawing7272.vsd"/><Relationship Id="rId159" Type="http://schemas.openxmlformats.org/officeDocument/2006/relationships/image" Target="media/image74.emf"/><Relationship Id="rId50" Type="http://schemas.openxmlformats.org/officeDocument/2006/relationships/image" Target="media/image19.emf"/><Relationship Id="rId51" Type="http://schemas.openxmlformats.org/officeDocument/2006/relationships/oleObject" Target="embeddings/Microsoft_Visio_2003-2010_Drawing1919.vsd"/><Relationship Id="rId52" Type="http://schemas.openxmlformats.org/officeDocument/2006/relationships/image" Target="media/image20.emf"/><Relationship Id="rId53" Type="http://schemas.openxmlformats.org/officeDocument/2006/relationships/oleObject" Target="embeddings/Microsoft_Visio_2003-2010_Drawing2020.vsd"/><Relationship Id="rId54" Type="http://schemas.openxmlformats.org/officeDocument/2006/relationships/image" Target="media/image21.emf"/><Relationship Id="rId55" Type="http://schemas.openxmlformats.org/officeDocument/2006/relationships/oleObject" Target="embeddings/Microsoft_Visio_2003-2010_Drawing2121.vsd"/><Relationship Id="rId56" Type="http://schemas.openxmlformats.org/officeDocument/2006/relationships/image" Target="media/image22.emf"/><Relationship Id="rId57" Type="http://schemas.openxmlformats.org/officeDocument/2006/relationships/oleObject" Target="embeddings/Microsoft_Visio_2003-2010_Drawing2222.vsd"/><Relationship Id="rId58" Type="http://schemas.openxmlformats.org/officeDocument/2006/relationships/image" Target="media/image23.emf"/><Relationship Id="rId59" Type="http://schemas.openxmlformats.org/officeDocument/2006/relationships/oleObject" Target="embeddings/Microsoft_Visio_2003-2010_Drawing2323.vsd"/><Relationship Id="rId90" Type="http://schemas.openxmlformats.org/officeDocument/2006/relationships/image" Target="media/image39.emf"/><Relationship Id="rId91" Type="http://schemas.openxmlformats.org/officeDocument/2006/relationships/oleObject" Target="embeddings/Microsoft_Visio_2003-2010_Drawing3939.vsd"/><Relationship Id="rId92" Type="http://schemas.openxmlformats.org/officeDocument/2006/relationships/image" Target="media/image40.emf"/><Relationship Id="rId93" Type="http://schemas.openxmlformats.org/officeDocument/2006/relationships/oleObject" Target="embeddings/Microsoft_Visio_2003-2010_Drawing4040.vsd"/><Relationship Id="rId94" Type="http://schemas.openxmlformats.org/officeDocument/2006/relationships/image" Target="media/image41.emf"/><Relationship Id="rId95" Type="http://schemas.openxmlformats.org/officeDocument/2006/relationships/oleObject" Target="embeddings/Microsoft_Visio_2003-2010_Drawing4141.vsd"/><Relationship Id="rId96" Type="http://schemas.openxmlformats.org/officeDocument/2006/relationships/image" Target="media/image42.emf"/><Relationship Id="rId97" Type="http://schemas.openxmlformats.org/officeDocument/2006/relationships/oleObject" Target="embeddings/Microsoft_Visio_2003-2010_Drawing4242.vsd"/><Relationship Id="rId98" Type="http://schemas.openxmlformats.org/officeDocument/2006/relationships/image" Target="media/image43.emf"/><Relationship Id="rId99" Type="http://schemas.openxmlformats.org/officeDocument/2006/relationships/oleObject" Target="embeddings/Microsoft_Visio_2003-2010_Drawing4343.vsd"/><Relationship Id="rId120" Type="http://schemas.openxmlformats.org/officeDocument/2006/relationships/image" Target="media/image54.emf"/><Relationship Id="rId121" Type="http://schemas.openxmlformats.org/officeDocument/2006/relationships/oleObject" Target="embeddings/Microsoft_Visio_2003-2010_Drawing5454.vsd"/><Relationship Id="rId122" Type="http://schemas.openxmlformats.org/officeDocument/2006/relationships/image" Target="media/image55.emf"/><Relationship Id="rId123" Type="http://schemas.openxmlformats.org/officeDocument/2006/relationships/oleObject" Target="embeddings/Microsoft_Visio_2003-2010_Drawing5555.vsd"/><Relationship Id="rId124" Type="http://schemas.openxmlformats.org/officeDocument/2006/relationships/image" Target="media/image56.emf"/><Relationship Id="rId125" Type="http://schemas.openxmlformats.org/officeDocument/2006/relationships/oleObject" Target="embeddings/Microsoft_Visio_2003-2010_Drawing5656.vsd"/><Relationship Id="rId126" Type="http://schemas.openxmlformats.org/officeDocument/2006/relationships/image" Target="media/image57.emf"/><Relationship Id="rId127" Type="http://schemas.openxmlformats.org/officeDocument/2006/relationships/oleObject" Target="embeddings/Microsoft_Visio_2003-2010_Drawing5757.vsd"/><Relationship Id="rId128" Type="http://schemas.openxmlformats.org/officeDocument/2006/relationships/image" Target="media/image58.emf"/><Relationship Id="rId129" Type="http://schemas.openxmlformats.org/officeDocument/2006/relationships/oleObject" Target="embeddings/Microsoft_Visio_2003-2010_Drawing5858.vsd"/><Relationship Id="rId160" Type="http://schemas.openxmlformats.org/officeDocument/2006/relationships/oleObject" Target="embeddings/Microsoft_Visio_2003-2010_Drawing7373.vsd"/><Relationship Id="rId161" Type="http://schemas.openxmlformats.org/officeDocument/2006/relationships/image" Target="media/image75.emf"/><Relationship Id="rId162" Type="http://schemas.openxmlformats.org/officeDocument/2006/relationships/oleObject" Target="embeddings/Microsoft_Visio_2003-2010_Drawing7474.vsd"/><Relationship Id="rId20" Type="http://schemas.openxmlformats.org/officeDocument/2006/relationships/image" Target="media/image5.emf"/><Relationship Id="rId21" Type="http://schemas.openxmlformats.org/officeDocument/2006/relationships/oleObject" Target="embeddings/Microsoft_Visio_2003-2010_Drawing55.vsd"/><Relationship Id="rId22" Type="http://schemas.openxmlformats.org/officeDocument/2006/relationships/comments" Target="comments.xml"/><Relationship Id="rId23" Type="http://schemas.openxmlformats.org/officeDocument/2006/relationships/image" Target="media/image6.emf"/><Relationship Id="rId24" Type="http://schemas.openxmlformats.org/officeDocument/2006/relationships/oleObject" Target="embeddings/Microsoft_Visio_2003-2010_Drawing66.vsd"/><Relationship Id="rId25" Type="http://schemas.openxmlformats.org/officeDocument/2006/relationships/image" Target="media/image7.emf"/><Relationship Id="rId26" Type="http://schemas.openxmlformats.org/officeDocument/2006/relationships/oleObject" Target="embeddings/Microsoft_Visio_2003-2010_Drawing77.vsd"/><Relationship Id="rId27" Type="http://schemas.openxmlformats.org/officeDocument/2006/relationships/image" Target="media/image8.emf"/><Relationship Id="rId28" Type="http://schemas.openxmlformats.org/officeDocument/2006/relationships/oleObject" Target="embeddings/Microsoft_Visio_2003-2010_Drawing88.vsd"/><Relationship Id="rId29" Type="http://schemas.openxmlformats.org/officeDocument/2006/relationships/image" Target="media/image9.emf"/><Relationship Id="rId163" Type="http://schemas.openxmlformats.org/officeDocument/2006/relationships/image" Target="media/image76.emf"/><Relationship Id="rId164" Type="http://schemas.openxmlformats.org/officeDocument/2006/relationships/oleObject" Target="embeddings/Microsoft_Visio_2003-2010_Drawing7575.vsd"/><Relationship Id="rId165" Type="http://schemas.openxmlformats.org/officeDocument/2006/relationships/image" Target="media/image77.emf"/><Relationship Id="rId166" Type="http://schemas.openxmlformats.org/officeDocument/2006/relationships/oleObject" Target="embeddings/Microsoft_Visio_2003-2010_Drawing7676.vsd"/><Relationship Id="rId167" Type="http://schemas.openxmlformats.org/officeDocument/2006/relationships/image" Target="media/image78.emf"/><Relationship Id="rId168" Type="http://schemas.openxmlformats.org/officeDocument/2006/relationships/oleObject" Target="embeddings/Microsoft_Visio_2003-2010_Drawing7777.vsd"/><Relationship Id="rId169" Type="http://schemas.openxmlformats.org/officeDocument/2006/relationships/image" Target="media/image79.emf"/><Relationship Id="rId60" Type="http://schemas.openxmlformats.org/officeDocument/2006/relationships/image" Target="media/image24.emf"/><Relationship Id="rId61" Type="http://schemas.openxmlformats.org/officeDocument/2006/relationships/oleObject" Target="embeddings/Microsoft_Visio_2003-2010_Drawing2424.vsd"/><Relationship Id="rId62" Type="http://schemas.openxmlformats.org/officeDocument/2006/relationships/image" Target="media/image25.emf"/><Relationship Id="rId63" Type="http://schemas.openxmlformats.org/officeDocument/2006/relationships/oleObject" Target="embeddings/Microsoft_Visio_2003-2010_Drawing2525.vsd"/><Relationship Id="rId64" Type="http://schemas.openxmlformats.org/officeDocument/2006/relationships/image" Target="media/image26.emf"/><Relationship Id="rId65" Type="http://schemas.openxmlformats.org/officeDocument/2006/relationships/oleObject" Target="embeddings/Microsoft_Visio_2003-2010_Drawing2626.vsd"/><Relationship Id="rId66" Type="http://schemas.openxmlformats.org/officeDocument/2006/relationships/image" Target="media/image27.emf"/><Relationship Id="rId67" Type="http://schemas.openxmlformats.org/officeDocument/2006/relationships/oleObject" Target="embeddings/Microsoft_Visio_2003-2010_Drawing2727.vsd"/><Relationship Id="rId68" Type="http://schemas.openxmlformats.org/officeDocument/2006/relationships/image" Target="media/image28.emf"/><Relationship Id="rId69" Type="http://schemas.openxmlformats.org/officeDocument/2006/relationships/oleObject" Target="embeddings/Microsoft_Visio_2003-2010_Drawing2828.vsd"/><Relationship Id="rId130" Type="http://schemas.openxmlformats.org/officeDocument/2006/relationships/image" Target="media/image59.emf"/><Relationship Id="rId131" Type="http://schemas.openxmlformats.org/officeDocument/2006/relationships/oleObject" Target="embeddings/Microsoft_Visio_2003-2010_Drawing5959.vsd"/><Relationship Id="rId132" Type="http://schemas.openxmlformats.org/officeDocument/2006/relationships/image" Target="media/image60.emf"/><Relationship Id="rId133" Type="http://schemas.openxmlformats.org/officeDocument/2006/relationships/oleObject" Target="embeddings/Microsoft_Visio_2003-2010_Drawing6060.vsd"/><Relationship Id="rId134" Type="http://schemas.openxmlformats.org/officeDocument/2006/relationships/image" Target="media/image61.emf"/><Relationship Id="rId135" Type="http://schemas.openxmlformats.org/officeDocument/2006/relationships/oleObject" Target="embeddings/Microsoft_Visio_2003-2010_Drawing6161.vsd"/><Relationship Id="rId136" Type="http://schemas.openxmlformats.org/officeDocument/2006/relationships/image" Target="media/image62.emf"/><Relationship Id="rId137" Type="http://schemas.openxmlformats.org/officeDocument/2006/relationships/oleObject" Target="embeddings/Microsoft_Visio_2003-2010_Drawing6262.vsd"/><Relationship Id="rId138" Type="http://schemas.openxmlformats.org/officeDocument/2006/relationships/image" Target="media/image63.emf"/><Relationship Id="rId139" Type="http://schemas.openxmlformats.org/officeDocument/2006/relationships/oleObject" Target="embeddings/Microsoft_Visio_2003-2010_Drawing6363.vsd"/><Relationship Id="rId170" Type="http://schemas.openxmlformats.org/officeDocument/2006/relationships/oleObject" Target="embeddings/Microsoft_Visio_2003-2010_Drawing7878.vsd"/><Relationship Id="rId171" Type="http://schemas.openxmlformats.org/officeDocument/2006/relationships/image" Target="media/image80.emf"/><Relationship Id="rId172" Type="http://schemas.openxmlformats.org/officeDocument/2006/relationships/oleObject" Target="embeddings/Microsoft_Visio_2003-2010_Drawing7979.vsd"/><Relationship Id="rId30" Type="http://schemas.openxmlformats.org/officeDocument/2006/relationships/oleObject" Target="embeddings/Microsoft_Visio_2003-2010_Drawing99.vsd"/><Relationship Id="rId31" Type="http://schemas.openxmlformats.org/officeDocument/2006/relationships/hyperlink" Target="http://msdn.microsoft.com/en-us/library/windows/desktop/aa379571(v=vs.85).aspx" TargetMode="External"/><Relationship Id="rId32" Type="http://schemas.openxmlformats.org/officeDocument/2006/relationships/image" Target="media/image10.emf"/><Relationship Id="rId33" Type="http://schemas.openxmlformats.org/officeDocument/2006/relationships/oleObject" Target="embeddings/Microsoft_Visio_2003-2010_Drawing1010.vsd"/><Relationship Id="rId34" Type="http://schemas.openxmlformats.org/officeDocument/2006/relationships/image" Target="media/image11.emf"/><Relationship Id="rId35" Type="http://schemas.openxmlformats.org/officeDocument/2006/relationships/oleObject" Target="embeddings/Microsoft_Visio_2003-2010_Drawing1111.vsd"/><Relationship Id="rId36" Type="http://schemas.openxmlformats.org/officeDocument/2006/relationships/image" Target="media/image12.emf"/><Relationship Id="rId37" Type="http://schemas.openxmlformats.org/officeDocument/2006/relationships/oleObject" Target="embeddings/Microsoft_Visio_2003-2010_Drawing1212.vsd"/><Relationship Id="rId38" Type="http://schemas.openxmlformats.org/officeDocument/2006/relationships/image" Target="media/image13.emf"/><Relationship Id="rId39" Type="http://schemas.openxmlformats.org/officeDocument/2006/relationships/oleObject" Target="embeddings/Microsoft_Visio_2003-2010_Drawing1313.vsd"/><Relationship Id="rId173" Type="http://schemas.openxmlformats.org/officeDocument/2006/relationships/image" Target="media/image81.emf"/><Relationship Id="rId174" Type="http://schemas.openxmlformats.org/officeDocument/2006/relationships/oleObject" Target="embeddings/Microsoft_Visio_2003-2010_Drawing8080.vsd"/><Relationship Id="rId175" Type="http://schemas.openxmlformats.org/officeDocument/2006/relationships/hyperlink" Target="http://www.ietf.org/rfc/rfc2119.txt" TargetMode="External"/><Relationship Id="rId176" Type="http://schemas.openxmlformats.org/officeDocument/2006/relationships/hyperlink" Target="http://oval.mitre.org/language/version5.10" TargetMode="External"/><Relationship Id="rId177" Type="http://schemas.openxmlformats.org/officeDocument/2006/relationships/hyperlink" Target="https://github.com/OVALProject/Language/issues/132" TargetMode="External"/><Relationship Id="rId178" Type="http://schemas.openxmlformats.org/officeDocument/2006/relationships/hyperlink" Target="https://github.com/OVALProject/Language/issues/102" TargetMode="External"/><Relationship Id="rId179" Type="http://schemas.openxmlformats.org/officeDocument/2006/relationships/hyperlink" Target="https://github.com/OVALProject/Language/issues/1" TargetMode="External"/><Relationship Id="rId70" Type="http://schemas.openxmlformats.org/officeDocument/2006/relationships/image" Target="media/image29.emf"/><Relationship Id="rId71" Type="http://schemas.openxmlformats.org/officeDocument/2006/relationships/oleObject" Target="embeddings/Microsoft_Visio_2003-2010_Drawing2929.vsd"/><Relationship Id="rId72" Type="http://schemas.openxmlformats.org/officeDocument/2006/relationships/image" Target="media/image30.emf"/><Relationship Id="rId73" Type="http://schemas.openxmlformats.org/officeDocument/2006/relationships/oleObject" Target="embeddings/Microsoft_Visio_2003-2010_Drawing3030.vsd"/><Relationship Id="rId74" Type="http://schemas.openxmlformats.org/officeDocument/2006/relationships/image" Target="media/image31.emf"/><Relationship Id="rId75" Type="http://schemas.openxmlformats.org/officeDocument/2006/relationships/oleObject" Target="embeddings/Microsoft_Visio_2003-2010_Drawing3131.vsd"/><Relationship Id="rId76" Type="http://schemas.openxmlformats.org/officeDocument/2006/relationships/image" Target="media/image32.emf"/><Relationship Id="rId77" Type="http://schemas.openxmlformats.org/officeDocument/2006/relationships/oleObject" Target="embeddings/Microsoft_Visio_2003-2010_Drawing3232.vsd"/><Relationship Id="rId78" Type="http://schemas.openxmlformats.org/officeDocument/2006/relationships/image" Target="media/image33.emf"/><Relationship Id="rId79" Type="http://schemas.openxmlformats.org/officeDocument/2006/relationships/oleObject" Target="embeddings/Microsoft_Visio_2003-2010_Drawing3333.vsd"/><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44.emf"/><Relationship Id="rId101" Type="http://schemas.openxmlformats.org/officeDocument/2006/relationships/oleObject" Target="embeddings/Microsoft_Visio_2003-2010_Drawing4444.vsd"/><Relationship Id="rId102" Type="http://schemas.openxmlformats.org/officeDocument/2006/relationships/image" Target="media/image45.emf"/><Relationship Id="rId103" Type="http://schemas.openxmlformats.org/officeDocument/2006/relationships/oleObject" Target="embeddings/Microsoft_Visio_2003-2010_Drawing4545.vsd"/><Relationship Id="rId104" Type="http://schemas.openxmlformats.org/officeDocument/2006/relationships/image" Target="media/image46.emf"/><Relationship Id="rId105" Type="http://schemas.openxmlformats.org/officeDocument/2006/relationships/oleObject" Target="embeddings/Microsoft_Visio_2003-2010_Drawing4646.vsd"/><Relationship Id="rId106" Type="http://schemas.openxmlformats.org/officeDocument/2006/relationships/image" Target="media/image47.emf"/><Relationship Id="rId107" Type="http://schemas.openxmlformats.org/officeDocument/2006/relationships/oleObject" Target="embeddings/Microsoft_Visio_2003-2010_Drawing4747.vsd"/><Relationship Id="rId108" Type="http://schemas.openxmlformats.org/officeDocument/2006/relationships/image" Target="media/image48.emf"/><Relationship Id="rId109" Type="http://schemas.openxmlformats.org/officeDocument/2006/relationships/oleObject" Target="embeddings/Microsoft_Visio_2003-2010_Drawing4848.vsd"/><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64.emf"/><Relationship Id="rId141" Type="http://schemas.openxmlformats.org/officeDocument/2006/relationships/image" Target="media/image65.emf"/></Relationships>
</file>

<file path=word/_rels/footnotes.xml.rels><?xml version="1.0" encoding="UTF-8" standalone="yes"?>
<Relationships xmlns="http://schemas.openxmlformats.org/package/2006/relationships"><Relationship Id="rId106" Type="http://schemas.openxmlformats.org/officeDocument/2006/relationships/hyperlink" Target="http://msdn.microsoft.com/en-us/library/windows/desktop/aa365247(v=vs.85).aspx" TargetMode="External"/><Relationship Id="rId107" Type="http://schemas.openxmlformats.org/officeDocument/2006/relationships/hyperlink" Target="http://msdn.microsoft.com/en-us/library/windows/desktop/aa365247(v=vs.85).aspx" TargetMode="External"/><Relationship Id="rId108" Type="http://schemas.openxmlformats.org/officeDocument/2006/relationships/hyperlink" Target="http://msdn.microsoft.com/en-us/library/aa365247.aspx" TargetMode="External"/><Relationship Id="rId109" Type="http://schemas.openxmlformats.org/officeDocument/2006/relationships/hyperlink" Target="http://msdn.microsoft.com/en-us/library/windows/desktop/aa379166(v=vs.85).aspx" TargetMode="External"/><Relationship Id="rId70" Type="http://schemas.openxmlformats.org/officeDocument/2006/relationships/hyperlink" Target="http://msdn.microsoft.com/en-us/library/windows/desktop/ms647464(v=vs.85).aspx" TargetMode="External"/><Relationship Id="rId71" Type="http://schemas.openxmlformats.org/officeDocument/2006/relationships/hyperlink" Target="http://msdn.microsoft.com/en-us/library/system.diagnostics.fileversioninfo.aspx" TargetMode="External"/><Relationship Id="rId72" Type="http://schemas.openxmlformats.org/officeDocument/2006/relationships/hyperlink" Target="http://msdn.microsoft.com/en-us/library/windows/desktop/ms647464(v=vs.85).aspx" TargetMode="External"/><Relationship Id="rId73" Type="http://schemas.openxmlformats.org/officeDocument/2006/relationships/hyperlink" Target="http://msdn.microsoft.com/en-us/library/system.diagnostics.fileversioninfo.aspx" TargetMode="External"/><Relationship Id="rId74" Type="http://schemas.openxmlformats.org/officeDocument/2006/relationships/hyperlink" Target="http://msdn.microsoft.com/en-us/library/aa384187(v=vs.85).aspx" TargetMode="External"/><Relationship Id="rId75" Type="http://schemas.openxmlformats.org/officeDocument/2006/relationships/hyperlink" Target="http://msdn.microsoft.com/en-us/library/windows/desktop/ms724182(v=VS.85).aspx" TargetMode="External"/><Relationship Id="rId76" Type="http://schemas.openxmlformats.org/officeDocument/2006/relationships/hyperlink" Target="http://msdn.microsoft.com/en-us/library/windows/desktop/ms724836(v=vs.85).aspx" TargetMode="External"/><Relationship Id="rId77" Type="http://schemas.openxmlformats.org/officeDocument/2006/relationships/hyperlink" Target="http://msdn.microsoft.com/en-us/library/aa384187(v=vs.85).aspx" TargetMode="External"/><Relationship Id="rId78" Type="http://schemas.openxmlformats.org/officeDocument/2006/relationships/hyperlink" Target="http://msdn.microsoft.com/en-us/library/windows/desktop/ms724836(v=vs.85).aspx" TargetMode="External"/><Relationship Id="rId79" Type="http://schemas.openxmlformats.org/officeDocument/2006/relationships/hyperlink" Target="http://msdn.microsoft.com/en-us/library/windows/desktop/ms724911(v=vs.85).aspx" TargetMode="External"/><Relationship Id="rId170" Type="http://schemas.openxmlformats.org/officeDocument/2006/relationships/hyperlink" Target="http://msdn.microsoft.com/en-us/library/windows/desktop/dd162751(v=vs.85).aspx" TargetMode="External"/><Relationship Id="rId171" Type="http://schemas.openxmlformats.org/officeDocument/2006/relationships/hyperlink" Target="http://msdn.microsoft.com/en-us/library/cc244650(v=PROT.10).aspx" TargetMode="External"/><Relationship Id="rId172" Type="http://schemas.openxmlformats.org/officeDocument/2006/relationships/hyperlink" Target="http://msdn.microsoft.com/en-us/library/cc244650(v=PROT.10).aspx" TargetMode="External"/><Relationship Id="rId173" Type="http://schemas.openxmlformats.org/officeDocument/2006/relationships/hyperlink" Target="http://msdn.microsoft.com/en-us/library/windows/desktop/aa379166(v=vs.85).aspx" TargetMode="External"/><Relationship Id="rId174" Type="http://schemas.openxmlformats.org/officeDocument/2006/relationships/hyperlink" Target="http://msdn.microsoft.com/en-us/library/windows/desktop/aa379607(v=vs.85).aspx" TargetMode="External"/><Relationship Id="rId175" Type="http://schemas.openxmlformats.org/officeDocument/2006/relationships/hyperlink" Target="http://msdn.microsoft.com/en-us/library/windows/desktop/aa379607(v=vs.85).aspx" TargetMode="External"/><Relationship Id="rId176" Type="http://schemas.openxmlformats.org/officeDocument/2006/relationships/hyperlink" Target="http://msdn.microsoft.com/en-us/library/windows/desktop/aa379607(v=vs.85).aspx" TargetMode="External"/><Relationship Id="rId177" Type="http://schemas.openxmlformats.org/officeDocument/2006/relationships/hyperlink" Target="http://msdn.microsoft.com/en-us/library/windows/desktop/aa379607(v=vs.85).aspx" TargetMode="External"/><Relationship Id="rId178"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260" Type="http://schemas.openxmlformats.org/officeDocument/2006/relationships/hyperlink" Target="http://msdn.microsoft.com/en-us/library/windows/desktop/ms714428(v=vs.85).aspx" TargetMode="External"/><Relationship Id="rId10" Type="http://schemas.openxmlformats.org/officeDocument/2006/relationships/hyperlink" Target="http://msdn.microsoft.com/en-us/library/aa365247.aspx" TargetMode="External"/><Relationship Id="rId11" Type="http://schemas.openxmlformats.org/officeDocument/2006/relationships/hyperlink" Target="http://msdn.microsoft.com/en-us/library/aa365247.aspx" TargetMode="External"/><Relationship Id="rId12" Type="http://schemas.openxmlformats.org/officeDocument/2006/relationships/hyperlink" Target="http://msdn.microsoft.com/en-us/library/windows/desktop/aa446654(v=vs.85).aspx" TargetMode="External"/><Relationship Id="rId13" Type="http://schemas.openxmlformats.org/officeDocument/2006/relationships/hyperlink" Target="http://msdn.microsoft.com/en-us/library/windows/desktop/aa379166(v=vs.85).aspx" TargetMode="External"/><Relationship Id="rId14" Type="http://schemas.openxmlformats.org/officeDocument/2006/relationships/hyperlink" Target="http://msdn.microsoft.com/en-us/library/14h5k7ff(v=vs.71).aspx" TargetMode="External"/><Relationship Id="rId15" Type="http://schemas.openxmlformats.org/officeDocument/2006/relationships/hyperlink" Target="http://msdn.microsoft.com/en-us/library/windows/desktop/aa364957(v=VS.85).aspx" TargetMode="External"/><Relationship Id="rId16" Type="http://schemas.openxmlformats.org/officeDocument/2006/relationships/hyperlink" Target="http://msdn.microsoft.com/en-us/library/ms724284(VS.85).aspx" TargetMode="External"/><Relationship Id="rId17" Type="http://schemas.openxmlformats.org/officeDocument/2006/relationships/hyperlink" Target="http://msdn.microsoft.com/en-us/library/windows/desktop/ms724320(v=vs.85).aspx" TargetMode="External"/><Relationship Id="rId18" Type="http://schemas.openxmlformats.org/officeDocument/2006/relationships/hyperlink" Target="http://msdn.microsoft.com/en-us/library/ms724284(VS.85).aspx" TargetMode="External"/><Relationship Id="rId19" Type="http://schemas.openxmlformats.org/officeDocument/2006/relationships/hyperlink" Target="http://msdn.microsoft.com/en-us/library/windows/desktop/ms724320(v=vs.85).aspx" TargetMode="External"/><Relationship Id="rId261" Type="http://schemas.openxmlformats.org/officeDocument/2006/relationships/hyperlink" Target="http://www.microsoft.com/download/en/details.aspx?id=9706" TargetMode="External"/><Relationship Id="rId262" Type="http://schemas.openxmlformats.org/officeDocument/2006/relationships/hyperlink" Target="http://msdn.microsoft.com/en-us/library/windows/desktop/ms714423(v=vs.85).aspx" TargetMode="External"/><Relationship Id="rId263" Type="http://schemas.openxmlformats.org/officeDocument/2006/relationships/hyperlink" Target="http://www.microsoft.com/download/en/details.aspx?id=9706" TargetMode="External"/><Relationship Id="rId264" Type="http://schemas.openxmlformats.org/officeDocument/2006/relationships/hyperlink" Target="http://msdn.microsoft.com/en-us/library/windows/desktop/dd878238(v=vs.85).aspx" TargetMode="External"/><Relationship Id="rId110" Type="http://schemas.openxmlformats.org/officeDocument/2006/relationships/hyperlink" Target="http://msdn.microsoft.com/en-us/library/windows/desktop/aa379607(v=vs.85).aspx" TargetMode="External"/><Relationship Id="rId111" Type="http://schemas.openxmlformats.org/officeDocument/2006/relationships/hyperlink" Target="http://msdn.microsoft.com/en-us/library/windows/desktop/aa379607(v=vs.85).aspx" TargetMode="External"/><Relationship Id="rId112" Type="http://schemas.openxmlformats.org/officeDocument/2006/relationships/hyperlink" Target="http://msdn.microsoft.com/en-us/library/windows/desktop/aa379607(v=vs.85).aspx" TargetMode="External"/><Relationship Id="rId113" Type="http://schemas.openxmlformats.org/officeDocument/2006/relationships/hyperlink" Target="http://msdn.microsoft.com/en-us/library/windows/desktop/aa379607(v=vs.85).aspx" TargetMode="External"/><Relationship Id="rId114" Type="http://schemas.openxmlformats.org/officeDocument/2006/relationships/hyperlink" Target="http://msdn.microsoft.com/en-us/library/windows/desktop/aa379607(v=vs.85).aspx" TargetMode="External"/><Relationship Id="rId115" Type="http://schemas.openxmlformats.org/officeDocument/2006/relationships/hyperlink" Target="http://msdn.microsoft.com/en-us/library/windows/desktop/aa379607(v=vs.85).aspx" TargetMode="External"/><Relationship Id="rId116" Type="http://schemas.openxmlformats.org/officeDocument/2006/relationships/hyperlink" Target="http://msdn.microsoft.com/en-us/library/windows/desktop/aa446632(v=VS.85).aspx" TargetMode="External"/><Relationship Id="rId117" Type="http://schemas.openxmlformats.org/officeDocument/2006/relationships/hyperlink" Target="http://msdn.microsoft.com/en-us/library/windows/desktop/aa446632(v=VS.85).aspx" TargetMode="External"/><Relationship Id="rId118" Type="http://schemas.openxmlformats.org/officeDocument/2006/relationships/hyperlink" Target="http://msdn.microsoft.com/en-us/library/windows/desktop/aa446632(v=VS.85).aspx" TargetMode="External"/><Relationship Id="rId119" Type="http://schemas.openxmlformats.org/officeDocument/2006/relationships/hyperlink" Target="http://msdn.microsoft.com/en-us/library/windows/desktop/aa446632(v=VS.85).aspx" TargetMode="External"/><Relationship Id="rId200" Type="http://schemas.openxmlformats.org/officeDocument/2006/relationships/hyperlink" Target="http://msdn.microsoft.com/en-us/library/dd976913(v=PROT.10).aspx" TargetMode="External"/><Relationship Id="rId201" Type="http://schemas.openxmlformats.org/officeDocument/2006/relationships/hyperlink" Target="http://msdn.microsoft.com/en-us/library/dd973928(v=PROT.10).aspx" TargetMode="External"/><Relationship Id="rId202" Type="http://schemas.openxmlformats.org/officeDocument/2006/relationships/hyperlink" Target="http://technet.microsoft.com/en-us/library/cc766468(WS.10).aspx" TargetMode="External"/><Relationship Id="rId203" Type="http://schemas.openxmlformats.org/officeDocument/2006/relationships/hyperlink" Target="http://msdn.microsoft.com/en-us/library/0e57a2df-f576-4f59-8c6e-9515567f9900(v=PROT.10)" TargetMode="External"/><Relationship Id="rId204" Type="http://schemas.openxmlformats.org/officeDocument/2006/relationships/hyperlink" Target="http://msdn.microsoft.com/en-us/library/dd973928(v=PROT.10).aspx" TargetMode="External"/><Relationship Id="rId205" Type="http://schemas.openxmlformats.org/officeDocument/2006/relationships/hyperlink" Target="http://technet.microsoft.com/en-us/library/cc766468(WS.10).aspx" TargetMode="External"/><Relationship Id="rId206" Type="http://schemas.openxmlformats.org/officeDocument/2006/relationships/hyperlink" Target="http://msdn.microsoft.com/en-us/library/0e57a2df-f576-4f59-8c6e-9515567f9900(v=PROT.10)" TargetMode="External"/><Relationship Id="rId207" Type="http://schemas.openxmlformats.org/officeDocument/2006/relationships/hyperlink" Target="http://msdn.microsoft.com/en-us/library/windows/desktop/ms721882(v=vs.85).aspx" TargetMode="External"/><Relationship Id="rId208" Type="http://schemas.openxmlformats.org/officeDocument/2006/relationships/hyperlink" Target="http://msdn.microsoft.com/en-us/library/ms878685.aspx" TargetMode="External"/><Relationship Id="rId209" Type="http://schemas.openxmlformats.org/officeDocument/2006/relationships/hyperlink" Target="http://doxygen.reactos.org/da/d6c/lmaccess_8h_source.html" TargetMode="External"/><Relationship Id="rId265" Type="http://schemas.openxmlformats.org/officeDocument/2006/relationships/hyperlink" Target="http://technet.microsoft.com/en-us/library/dd315291.aspx" TargetMode="External"/><Relationship Id="rId266" Type="http://schemas.openxmlformats.org/officeDocument/2006/relationships/hyperlink" Target="http://msdn.microsoft.com/en-us/library/windows/desktop/ms714395(v=vs.85).aspx" TargetMode="External"/><Relationship Id="rId267" Type="http://schemas.openxmlformats.org/officeDocument/2006/relationships/hyperlink" Target="http://msdn.microsoft.com/en-us/library/windows/desktop/ms714423(v=vs.85).aspx" TargetMode="External"/><Relationship Id="rId268" Type="http://schemas.openxmlformats.org/officeDocument/2006/relationships/hyperlink" Target="http://www.microsoft.com/download/en/details.aspx?id=9706" TargetMode="External"/><Relationship Id="rId269" Type="http://schemas.openxmlformats.org/officeDocument/2006/relationships/hyperlink" Target="http://technet.microsoft.com/en-us/library/dd819471.aspx" TargetMode="External"/><Relationship Id="rId1" Type="http://schemas.openxmlformats.org/officeDocument/2006/relationships/hyperlink" Target="https://oval.mitre.org/about/termsofuse.html" TargetMode="External"/><Relationship Id="rId2" Type="http://schemas.openxmlformats.org/officeDocument/2006/relationships/hyperlink" Target="https://oval.mitre.org/" TargetMode="External"/><Relationship Id="rId3" Type="http://schemas.openxmlformats.org/officeDocument/2006/relationships/hyperlink" Target="http://en.wikipedia.org/wiki/Namespace_(computer_science)" TargetMode="External"/><Relationship Id="rId4" Type="http://schemas.openxmlformats.org/officeDocument/2006/relationships/hyperlink" Target="http://msdn.microsoft.com/en-us/library/aa364407(v=VS.85).aspx" TargetMode="External"/><Relationship Id="rId5" Type="http://schemas.openxmlformats.org/officeDocument/2006/relationships/hyperlink" Target="http://msdn.microsoft.com/en-us/library/aa365247.aspx" TargetMode="External"/><Relationship Id="rId6" Type="http://schemas.openxmlformats.org/officeDocument/2006/relationships/hyperlink" Target="http://msdn.microsoft.com/en-us/library/aa365247.aspx" TargetMode="External"/><Relationship Id="rId7" Type="http://schemas.openxmlformats.org/officeDocument/2006/relationships/hyperlink" Target="http://msdn.microsoft.com/en-us/library/aa365247.aspx" TargetMode="External"/><Relationship Id="rId8" Type="http://schemas.openxmlformats.org/officeDocument/2006/relationships/hyperlink" Target="http://msdn.microsoft.com/en-us/library/aa384187(v=vs.85).aspx" TargetMode="External"/><Relationship Id="rId9" Type="http://schemas.openxmlformats.org/officeDocument/2006/relationships/hyperlink" Target="http://msdn.microsoft.com/en-us/library/aa365247.aspx" TargetMode="External"/><Relationship Id="rId80" Type="http://schemas.openxmlformats.org/officeDocument/2006/relationships/hyperlink" Target="http://msdn.microsoft.com/en-us/library/ms724284(VS.85).aspx" TargetMode="External"/><Relationship Id="rId81" Type="http://schemas.openxmlformats.org/officeDocument/2006/relationships/hyperlink" Target="http://msdn.microsoft.com/en-us/library/windows/desktop/ms724902(v=vs.85).aspx" TargetMode="External"/><Relationship Id="rId82" Type="http://schemas.openxmlformats.org/officeDocument/2006/relationships/hyperlink" Target="http://msdn.microsoft.com/en-us/library/windows/desktop/ms724911(v=vs.85).aspx" TargetMode="External"/><Relationship Id="rId83" Type="http://schemas.openxmlformats.org/officeDocument/2006/relationships/hyperlink" Target="http://msdn.microsoft.com/en-us/library/windows/desktop/ms724911(v=vs.85).aspx" TargetMode="External"/><Relationship Id="rId84" Type="http://schemas.openxmlformats.org/officeDocument/2006/relationships/hyperlink" Target="http://msdn.microsoft.com/en-us/library/windows/desktop/ms724072(v=VS.85).aspx" TargetMode="External"/><Relationship Id="rId85" Type="http://schemas.openxmlformats.org/officeDocument/2006/relationships/hyperlink" Target="http://msdn.microsoft.com/en-us/library/windows/desktop/ms724836(v=vs.85).aspx" TargetMode="External"/><Relationship Id="rId86" Type="http://schemas.openxmlformats.org/officeDocument/2006/relationships/hyperlink" Target="http://msdn.microsoft.com/en-us/library/windows/desktop/ms724911(v=vs.85).aspx" TargetMode="External"/><Relationship Id="rId87" Type="http://schemas.openxmlformats.org/officeDocument/2006/relationships/hyperlink" Target="http://msdn.microsoft.com/en-us/library/ms724284(VS.85).aspx" TargetMode="External"/><Relationship Id="rId88" Type="http://schemas.openxmlformats.org/officeDocument/2006/relationships/hyperlink" Target="http://msdn.microsoft.com/en-us/library/windows/desktop/ms724902(v=vs.85).aspx" TargetMode="External"/><Relationship Id="rId89" Type="http://schemas.openxmlformats.org/officeDocument/2006/relationships/hyperlink" Target="http://msdn.microsoft.com/en-us/library/windows/desktop/ms724911(v=vs.85).aspx" TargetMode="External"/><Relationship Id="rId180" Type="http://schemas.openxmlformats.org/officeDocument/2006/relationships/hyperlink" Target="http://msdn.microsoft.com/en-us/library/windows/desktop/aa446632(v=VS.85).aspx" TargetMode="External"/><Relationship Id="rId181" Type="http://schemas.openxmlformats.org/officeDocument/2006/relationships/hyperlink" Target="http://msdn.microsoft.com/en-us/library/windows/desktop/aa446632(v=VS.85).aspx" TargetMode="External"/><Relationship Id="rId182" Type="http://schemas.openxmlformats.org/officeDocument/2006/relationships/hyperlink" Target="http://msdn.microsoft.com/en-us/library/windows/desktop/aa446632(v=VS.85).aspx" TargetMode="External"/><Relationship Id="rId183" Type="http://schemas.openxmlformats.org/officeDocument/2006/relationships/hyperlink" Target="http://msdn.microsoft.com/en-us/library/windows/desktop/aa446632(v=VS.85).aspx" TargetMode="External"/><Relationship Id="rId184" Type="http://schemas.openxmlformats.org/officeDocument/2006/relationships/hyperlink" Target="http://msdn.microsoft.com/en-us/library/windows/desktop/dd162751(v=vs.85).aspx" TargetMode="External"/><Relationship Id="rId185" Type="http://schemas.openxmlformats.org/officeDocument/2006/relationships/hyperlink" Target="http://msdn.microsoft.com/en-us/library/windows/desktop/dd145082(v=vs.85).aspx" TargetMode="External"/><Relationship Id="rId186" Type="http://schemas.openxmlformats.org/officeDocument/2006/relationships/hyperlink" Target="http://msdn.microsoft.com/en-us/library/windows/desktop/dd162751(v=vs.85).aspx" TargetMode="External"/><Relationship Id="rId187" Type="http://schemas.openxmlformats.org/officeDocument/2006/relationships/hyperlink" Target="http://msdn.microsoft.com/en-us/library/cc244650(v=PROT.10).aspx" TargetMode="External"/><Relationship Id="rId188" Type="http://schemas.openxmlformats.org/officeDocument/2006/relationships/hyperlink" Target="http://msdn.microsoft.com/en-us/library/cc244650(v=PROT.10).aspx" TargetMode="External"/><Relationship Id="rId189" Type="http://schemas.openxmlformats.org/officeDocument/2006/relationships/hyperlink" Target="http://msdn.microsoft.com/en-us/library/windows/desktop/aa374909(v=vs.85).aspx" TargetMode="External"/><Relationship Id="rId270" Type="http://schemas.openxmlformats.org/officeDocument/2006/relationships/hyperlink" Target="http://technet.microsoft.com/en-us/library/dd819471.aspx" TargetMode="External"/><Relationship Id="rId20" Type="http://schemas.openxmlformats.org/officeDocument/2006/relationships/hyperlink" Target="http://msdn.microsoft.com/en-us/library/ms724284(VS.85).aspx" TargetMode="External"/><Relationship Id="rId21" Type="http://schemas.openxmlformats.org/officeDocument/2006/relationships/hyperlink" Target="http://msdn.microsoft.com/en-us/library/windows/desktop/ms724320(v=vs.85).aspx" TargetMode="External"/><Relationship Id="rId22" Type="http://schemas.openxmlformats.org/officeDocument/2006/relationships/hyperlink" Target="http://msdn.microsoft.com/en-us/library/ms680355(VS.85).aspx" TargetMode="External"/><Relationship Id="rId23" Type="http://schemas.openxmlformats.org/officeDocument/2006/relationships/hyperlink" Target="http://msdn.microsoft.com/en-us/library/windows/desktop/ms647464(v=vs.85).aspx" TargetMode="External"/><Relationship Id="rId24" Type="http://schemas.openxmlformats.org/officeDocument/2006/relationships/hyperlink" Target="http://msdn.microsoft.com/en-us/library/system.diagnostics.fileversioninfo.aspx" TargetMode="External"/><Relationship Id="rId25" Type="http://schemas.openxmlformats.org/officeDocument/2006/relationships/hyperlink" Target="http://msdn.microsoft.com/en-us/library/aa364960(VS.85).aspx" TargetMode="External"/><Relationship Id="rId26" Type="http://schemas.openxmlformats.org/officeDocument/2006/relationships/hyperlink" Target="http://msdn.microsoft.com/en-us/library/aa364946(VS.85).aspx" TargetMode="External"/><Relationship Id="rId27" Type="http://schemas.openxmlformats.org/officeDocument/2006/relationships/hyperlink" Target="http://support.microsoft.com/kb/824994" TargetMode="External"/><Relationship Id="rId28" Type="http://schemas.openxmlformats.org/officeDocument/2006/relationships/hyperlink" Target="http://msdn.microsoft.com/en-us/library/windows/desktop/ms647464(v=vs.85).aspx" TargetMode="External"/><Relationship Id="rId29" Type="http://schemas.openxmlformats.org/officeDocument/2006/relationships/hyperlink" Target="http://msdn.microsoft.com/en-us/library/windows/desktop/ms647464(v=vs.85).aspx" TargetMode="External"/><Relationship Id="rId271" Type="http://schemas.openxmlformats.org/officeDocument/2006/relationships/hyperlink" Target="http://technet.microsoft.com/en-us/library/dd819471.aspx" TargetMode="External"/><Relationship Id="rId272" Type="http://schemas.openxmlformats.org/officeDocument/2006/relationships/hyperlink" Target="http://www.microsoft.com/download/en/details.aspx?id=9706" TargetMode="External"/><Relationship Id="rId273" Type="http://schemas.openxmlformats.org/officeDocument/2006/relationships/hyperlink" Target="http://msdn.microsoft.com/en-us/library/windows/desktop/ms714428(v=vs.85).aspx" TargetMode="External"/><Relationship Id="rId274" Type="http://schemas.openxmlformats.org/officeDocument/2006/relationships/hyperlink" Target="http://www.microsoft.com/download/en/details.aspx?id=9706" TargetMode="External"/><Relationship Id="rId120" Type="http://schemas.openxmlformats.org/officeDocument/2006/relationships/hyperlink" Target="http://msdn.microsoft.com/en-us/library/windows/desktop/gg258116(v=vs.85).aspx" TargetMode="External"/><Relationship Id="rId121" Type="http://schemas.openxmlformats.org/officeDocument/2006/relationships/hyperlink" Target="http://msdn.microsoft.com/en-us/library/windows/desktop/gg258116(v=vs.85).aspx" TargetMode="External"/><Relationship Id="rId122" Type="http://schemas.openxmlformats.org/officeDocument/2006/relationships/hyperlink" Target="http://msdn.microsoft.com/en-us/library/windows/desktop/gg258116(v=vs.85).aspx" TargetMode="External"/><Relationship Id="rId123" Type="http://schemas.openxmlformats.org/officeDocument/2006/relationships/hyperlink" Target="http://msdn.microsoft.com/en-us/library/windows/desktop/gg258116(v=vs.85).aspx" TargetMode="External"/><Relationship Id="rId124" Type="http://schemas.openxmlformats.org/officeDocument/2006/relationships/hyperlink" Target="http://msdn.microsoft.com/en-us/library/windows/desktop/gg258116(v=vs.85).aspx" TargetMode="External"/><Relationship Id="rId125" Type="http://schemas.openxmlformats.org/officeDocument/2006/relationships/hyperlink" Target="http://msdn.microsoft.com/en-us/library/windows/desktop/gg258116(v=vs.85).aspx" TargetMode="External"/><Relationship Id="rId126" Type="http://schemas.openxmlformats.org/officeDocument/2006/relationships/hyperlink" Target="http://msdn.microsoft.com/en-us/library/windows/desktop/gg258116(v=vs.85).aspx" TargetMode="External"/><Relationship Id="rId127" Type="http://schemas.openxmlformats.org/officeDocument/2006/relationships/hyperlink" Target="http://msdn.microsoft.com/en-us/library/windows/desktop/gg258116(v=vs.85).aspx" TargetMode="External"/><Relationship Id="rId128" Type="http://schemas.openxmlformats.org/officeDocument/2006/relationships/hyperlink" Target="http://msdn.microsoft.com/en-us/library/windows/desktop/gg258116(v=vs.85).aspx" TargetMode="External"/><Relationship Id="rId129" Type="http://schemas.openxmlformats.org/officeDocument/2006/relationships/hyperlink" Target="http://msdn.microsoft.com/en-us/library/aa384187(v=vs.85).aspx" TargetMode="External"/><Relationship Id="rId210" Type="http://schemas.openxmlformats.org/officeDocument/2006/relationships/hyperlink" Target="http://msdn.microsoft.com/en-us/library/ms878685.aspx" TargetMode="External"/><Relationship Id="rId211" Type="http://schemas.openxmlformats.org/officeDocument/2006/relationships/hyperlink" Target="http://doxygen.reactos.org/da/d6c/lmaccess_8h_source.html" TargetMode="External"/><Relationship Id="rId212" Type="http://schemas.openxmlformats.org/officeDocument/2006/relationships/hyperlink" Target="http://technet.microsoft.com/en-us/library/cc738772(WS.10).aspx" TargetMode="External"/><Relationship Id="rId213" Type="http://schemas.openxmlformats.org/officeDocument/2006/relationships/hyperlink" Target="http://www.microsoft.com/download/en/details.aspx?displaylang=en&amp;id=6218" TargetMode="External"/><Relationship Id="rId214" Type="http://schemas.openxmlformats.org/officeDocument/2006/relationships/hyperlink" Target="http://technet.microsoft.com/en-us/library/cc738772(WS.10).aspx" TargetMode="External"/><Relationship Id="rId215" Type="http://schemas.openxmlformats.org/officeDocument/2006/relationships/hyperlink" Target="http://www.microsoft.com/download/en/details.aspx?displaylang=en&amp;id=6218" TargetMode="External"/><Relationship Id="rId216" Type="http://schemas.openxmlformats.org/officeDocument/2006/relationships/hyperlink" Target="http://technet.microsoft.com/en-us/library/cc738772(WS.10).aspx" TargetMode="External"/><Relationship Id="rId217" Type="http://schemas.openxmlformats.org/officeDocument/2006/relationships/hyperlink" Target="http://www.microsoft.com/download/en/details.aspx?displaylang=en&amp;id=6218" TargetMode="External"/><Relationship Id="rId218" Type="http://schemas.openxmlformats.org/officeDocument/2006/relationships/hyperlink" Target="http://www.microsoft.com/download/en/details.aspx?displaylang=en&amp;id=6218" TargetMode="External"/><Relationship Id="rId219" Type="http://schemas.openxmlformats.org/officeDocument/2006/relationships/hyperlink" Target="http://doxygen.reactos.org/da/d6c/lmaccess_8h_source.html" TargetMode="External"/><Relationship Id="rId275" Type="http://schemas.openxmlformats.org/officeDocument/2006/relationships/hyperlink" Target="http://msdn.microsoft.com/en-us/library/windows/desktop/ms714423(v=vs.85).aspx" TargetMode="External"/><Relationship Id="rId276" Type="http://schemas.openxmlformats.org/officeDocument/2006/relationships/hyperlink" Target="http://www.microsoft.com/download/en/details.aspx?id=9706" TargetMode="External"/><Relationship Id="rId277" Type="http://schemas.openxmlformats.org/officeDocument/2006/relationships/hyperlink" Target="http://msdn.microsoft.com/en-us/library/windows/desktop/dd878238(v=vs.85).aspx" TargetMode="External"/><Relationship Id="rId278" Type="http://schemas.openxmlformats.org/officeDocument/2006/relationships/hyperlink" Target="http://technet.microsoft.com/en-us/library/dd315291.aspx" TargetMode="External"/><Relationship Id="rId279" Type="http://schemas.openxmlformats.org/officeDocument/2006/relationships/hyperlink" Target="http://msdn.microsoft.com/en-us/library/windows/desktop/ms714395(v=vs.85).aspx" TargetMode="External"/><Relationship Id="rId300" Type="http://schemas.openxmlformats.org/officeDocument/2006/relationships/hyperlink" Target="http://msdn.microsoft.com/en-us/library/windows/desktop/aa394582%28v=vs.85%29.aspx" TargetMode="External"/><Relationship Id="rId301" Type="http://schemas.openxmlformats.org/officeDocument/2006/relationships/hyperlink" Target="http://msdn.microsoft.com/en-us/library/windows/desktop/aa394582%28v=vs.85%29.aspx" TargetMode="External"/><Relationship Id="rId302" Type="http://schemas.openxmlformats.org/officeDocument/2006/relationships/hyperlink" Target="http://msdn.microsoft.com/en-us/library/windows/desktop/aa394606%28v=vs.85%29.aspx" TargetMode="External"/><Relationship Id="rId303" Type="http://schemas.openxmlformats.org/officeDocument/2006/relationships/hyperlink" Target="http://msdn.microsoft.com/en-us/library/windows/desktop/aa394582%28v=vs.85%29.aspx" TargetMode="External"/><Relationship Id="rId304" Type="http://schemas.openxmlformats.org/officeDocument/2006/relationships/hyperlink" Target="http://msdn.microsoft.com/en-us/library/windows/desktop/aa394582%28v=vs.85%29.aspx" TargetMode="External"/><Relationship Id="rId305" Type="http://schemas.openxmlformats.org/officeDocument/2006/relationships/hyperlink" Target="http://msdn.microsoft.com/en-us/library/windows/desktop/aa394606%28v=vs.85%29.aspx" TargetMode="External"/><Relationship Id="rId306" Type="http://schemas.openxmlformats.org/officeDocument/2006/relationships/hyperlink" Target="http://msdn.microsoft.com/en-us/library/windows/desktop/aa394582%28v=vs.85%29.aspx" TargetMode="External"/><Relationship Id="rId307" Type="http://schemas.openxmlformats.org/officeDocument/2006/relationships/hyperlink" Target="http://msdn.microsoft.com/en-us/library/windows/desktop/aa394606%28v=vs.85%29.aspx" TargetMode="External"/><Relationship Id="rId308" Type="http://schemas.openxmlformats.org/officeDocument/2006/relationships/hyperlink" Target="http://technet.microsoft.com/en-us/library/cc739393(WS.10).aspx" TargetMode="External"/><Relationship Id="rId309" Type="http://schemas.openxmlformats.org/officeDocument/2006/relationships/hyperlink" Target="http://msdn.microsoft.com/en-us/library/windows/desktop/aa370653(v=vs.85).aspx" TargetMode="External"/><Relationship Id="rId90" Type="http://schemas.openxmlformats.org/officeDocument/2006/relationships/hyperlink" Target="http://msdn.microsoft.com/en-us/library/windows/desktop/ms724911(v=vs.85).aspx" TargetMode="External"/><Relationship Id="rId91" Type="http://schemas.openxmlformats.org/officeDocument/2006/relationships/hyperlink" Target="http://msdn.microsoft.com/en-us/library/windows/desktop/ms724072(v=VS.85).aspx" TargetMode="External"/><Relationship Id="rId92" Type="http://schemas.openxmlformats.org/officeDocument/2006/relationships/hyperlink" Target="http://msdn.microsoft.com/en-us/library/windows/desktop/ms724836(v=vs.85).aspx" TargetMode="External"/><Relationship Id="rId93"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5" Type="http://schemas.openxmlformats.org/officeDocument/2006/relationships/hyperlink" Target="http://msdn.microsoft.com/en-us/library/windows/desktop/ms724884(v=vs.85).aspx" TargetMode="External"/><Relationship Id="rId96" Type="http://schemas.openxmlformats.org/officeDocument/2006/relationships/hyperlink" Target="http://msdn.microsoft.com/en-us/library/windows/desktop/ms724884(v=vs.85).aspx" TargetMode="External"/><Relationship Id="rId97" Type="http://schemas.openxmlformats.org/officeDocument/2006/relationships/hyperlink" Target="http://msdn.microsoft.com/en-us/library/windows/desktop/aa364399(v=vs.85).aspx" TargetMode="External"/><Relationship Id="rId98" Type="http://schemas.openxmlformats.org/officeDocument/2006/relationships/hyperlink" Target="http://msdn.microsoft.com/en-us/library/windows/desktop/aa379607(v=vs.85).aspx" TargetMode="External"/><Relationship Id="rId99" Type="http://schemas.openxmlformats.org/officeDocument/2006/relationships/hyperlink" Target="http://technet.microsoft.com/en-us/library/bb727008.aspx" TargetMode="External"/><Relationship Id="rId190" Type="http://schemas.openxmlformats.org/officeDocument/2006/relationships/hyperlink" Target="http://msdn.microsoft.com/en-us/library/windows/desktop/ms677942(v=vs.85).aspx" TargetMode="External"/><Relationship Id="rId191" Type="http://schemas.openxmlformats.org/officeDocument/2006/relationships/hyperlink" Target="http://msdn.microsoft.com/en-us/library/windows/desktop/bb530716(v=vs.85).aspx" TargetMode="External"/><Relationship Id="rId192" Type="http://schemas.openxmlformats.org/officeDocument/2006/relationships/hyperlink" Target="http://msdn.microsoft.com/en-us/library/windows/desktop/bb530716(v=vs.85).aspx" TargetMode="External"/><Relationship Id="rId193" Type="http://schemas.openxmlformats.org/officeDocument/2006/relationships/hyperlink" Target="http://msdn.microsoft.com/en-us/library/windows/desktop/bb545671(v=VS.85).aspx" TargetMode="External"/><Relationship Id="rId194" Type="http://schemas.openxmlformats.org/officeDocument/2006/relationships/hyperlink" Target="http://msdn.microsoft.com/en-us/library/windows/desktop/bb530716(v=vs.85).aspx" TargetMode="External"/><Relationship Id="rId195" Type="http://schemas.openxmlformats.org/officeDocument/2006/relationships/hyperlink" Target="http://msdn.microsoft.com/en-us/library/windows/desktop/bb530716(v=vs.85).aspx" TargetMode="External"/><Relationship Id="rId196" Type="http://schemas.openxmlformats.org/officeDocument/2006/relationships/hyperlink" Target="http://msdn.microsoft.com/en-us/library/windows/desktop/bb545671(v=VS.85).aspx" TargetMode="External"/><Relationship Id="rId197" Type="http://schemas.openxmlformats.org/officeDocument/2006/relationships/hyperlink" Target="http://technet.microsoft.com/en-us/library/cc766468(WS.10).aspx" TargetMode="External"/><Relationship Id="rId198" Type="http://schemas.openxmlformats.org/officeDocument/2006/relationships/hyperlink" Target="http://msdn.microsoft.com/en-us/library/windows/desktop/ms721903(v=vs.85).aspx" TargetMode="External"/><Relationship Id="rId199" Type="http://schemas.openxmlformats.org/officeDocument/2006/relationships/hyperlink" Target="http://msdn.microsoft.com/en-us/library/windows/desktop/ms721903(v=vs.85).aspx" TargetMode="External"/><Relationship Id="rId280" Type="http://schemas.openxmlformats.org/officeDocument/2006/relationships/hyperlink" Target="http://msdn.microsoft.com/en-us/library/windows/desktop/ms714423(v=vs.85).aspx" TargetMode="External"/><Relationship Id="rId30" Type="http://schemas.openxmlformats.org/officeDocument/2006/relationships/hyperlink" Target="http://msdn.microsoft.com/en-us/library/system.diagnostics.fileversioninfo.aspx" TargetMode="External"/><Relationship Id="rId31" Type="http://schemas.openxmlformats.org/officeDocument/2006/relationships/hyperlink" Target="http://msdn.microsoft.com/en-us/library/windows/desktop/ms647464(v=vs.85).aspx" TargetMode="External"/><Relationship Id="rId32" Type="http://schemas.openxmlformats.org/officeDocument/2006/relationships/hyperlink" Target="http://msdn.microsoft.com/en-us/library/system.diagnostics.fileversioninfo.aspx" TargetMode="External"/><Relationship Id="rId33" Type="http://schemas.openxmlformats.org/officeDocument/2006/relationships/hyperlink" Target="http://msdn.microsoft.com/en-us/library/windows/desktop/ms647464(v=vs.85).aspx" TargetMode="External"/><Relationship Id="rId34" Type="http://schemas.openxmlformats.org/officeDocument/2006/relationships/hyperlink" Target="http://msdn.microsoft.com/en-us/library/system.diagnostics.fileversioninfo.aspx" TargetMode="External"/><Relationship Id="rId35" Type="http://schemas.openxmlformats.org/officeDocument/2006/relationships/hyperlink" Target="http://msdn.microsoft.com/en-us/library/windows/desktop/ms647464(v=vs.85).aspx" TargetMode="External"/><Relationship Id="rId36" Type="http://schemas.openxmlformats.org/officeDocument/2006/relationships/hyperlink" Target="http://msdn.microsoft.com/en-us/library/system.diagnostics.fileversioninfo.aspx" TargetMode="External"/><Relationship Id="rId37" Type="http://schemas.openxmlformats.org/officeDocument/2006/relationships/hyperlink" Target="http://msdn.microsoft.com/en-us/library/windows/desktop/ms647464(v=vs.85).aspx" TargetMode="External"/><Relationship Id="rId38" Type="http://schemas.openxmlformats.org/officeDocument/2006/relationships/hyperlink" Target="http://msdn.microsoft.com/en-us/library/system.diagnostics.fileversioninfo.aspx" TargetMode="External"/><Relationship Id="rId39" Type="http://schemas.openxmlformats.org/officeDocument/2006/relationships/hyperlink" Target="http://msdn.microsoft.com/en-us/library/windows/desktop/ms647464(v=vs.85).aspx" TargetMode="External"/><Relationship Id="rId281" Type="http://schemas.openxmlformats.org/officeDocument/2006/relationships/hyperlink" Target="http://www.microsoft.com/download/en/details.aspx?id=9706" TargetMode="External"/><Relationship Id="rId282" Type="http://schemas.openxmlformats.org/officeDocument/2006/relationships/hyperlink" Target="http://technet.microsoft.com/en-us/library/dd819471.aspx" TargetMode="External"/><Relationship Id="rId283" Type="http://schemas.openxmlformats.org/officeDocument/2006/relationships/hyperlink" Target="http://technet.microsoft.com/en-us/library/dd819471.aspx" TargetMode="External"/><Relationship Id="rId284" Type="http://schemas.openxmlformats.org/officeDocument/2006/relationships/hyperlink" Target="http://technet.microsoft.com/en-us/library/dd819471.aspx" TargetMode="External"/><Relationship Id="rId130" Type="http://schemas.openxmlformats.org/officeDocument/2006/relationships/hyperlink" Target="http://msdn.microsoft.com/en-us/library/windows/desktop/aa365247(v=vs.85).aspx" TargetMode="External"/><Relationship Id="rId131" Type="http://schemas.openxmlformats.org/officeDocument/2006/relationships/hyperlink" Target="http://msdn.microsoft.com/en-us/library/windows/desktop/aa365247(v=vs.85).aspx" TargetMode="External"/><Relationship Id="rId132" Type="http://schemas.openxmlformats.org/officeDocument/2006/relationships/hyperlink" Target="http://msdn.microsoft.com/en-us/library/aa365247.aspx" TargetMode="External"/><Relationship Id="rId133" Type="http://schemas.openxmlformats.org/officeDocument/2006/relationships/hyperlink" Target="http://msdn.microsoft.com/en-us/library/windows/desktop/aa379166(v=vs.85).aspx" TargetMode="External"/><Relationship Id="rId220" Type="http://schemas.openxmlformats.org/officeDocument/2006/relationships/hyperlink" Target="http://msdn.microsoft.com/en-us/library/windows/desktop/aa371355(v=vs.85).aspx" TargetMode="External"/><Relationship Id="rId221" Type="http://schemas.openxmlformats.org/officeDocument/2006/relationships/hyperlink" Target="http://msdn.microsoft.com/en-us/library/windows/desktop/aa371355(v=vs.85).aspx" TargetMode="External"/><Relationship Id="rId222" Type="http://schemas.openxmlformats.org/officeDocument/2006/relationships/hyperlink" Target="http://msdn.microsoft.com/en-us/library/windows/desktop/aa394582%28v=vs.85%29.aspx" TargetMode="External"/><Relationship Id="rId223" Type="http://schemas.openxmlformats.org/officeDocument/2006/relationships/hyperlink" Target="http://msdn.microsoft.com/en-us/library/windows/desktop/aa394582%28v=vs.85%29.aspx" TargetMode="External"/><Relationship Id="rId224" Type="http://schemas.openxmlformats.org/officeDocument/2006/relationships/hyperlink" Target="http://msdn.microsoft.com/en-us/library/windows/desktop/aa394582%28v=vs.85%29.aspx" TargetMode="External"/><Relationship Id="rId225" Type="http://schemas.openxmlformats.org/officeDocument/2006/relationships/hyperlink" Target="http://msdn.microsoft.com/en-us/library/windows/desktop/aa394606%28v=vs.85%29.aspx" TargetMode="External"/><Relationship Id="rId226" Type="http://schemas.openxmlformats.org/officeDocument/2006/relationships/hyperlink" Target="http://msdn.microsoft.com/en-us/library/windows/desktop/aa394582%28v=vs.85%29.aspx" TargetMode="External"/><Relationship Id="rId227" Type="http://schemas.openxmlformats.org/officeDocument/2006/relationships/hyperlink" Target="http://msdn.microsoft.com/en-us/library/windows/desktop/aa394582%28v=vs.85%29.aspx" TargetMode="External"/><Relationship Id="rId228" Type="http://schemas.openxmlformats.org/officeDocument/2006/relationships/hyperlink" Target="http://msdn.microsoft.com/en-us/library/windows/desktop/aa394606%28v=vs.85%29.aspx" TargetMode="External"/><Relationship Id="rId229" Type="http://schemas.openxmlformats.org/officeDocument/2006/relationships/hyperlink" Target="http://msdn.microsoft.com/en-us/library/windows/desktop/aa394582%28v=vs.85%29.aspx" TargetMode="External"/><Relationship Id="rId134" Type="http://schemas.openxmlformats.org/officeDocument/2006/relationships/hyperlink" Target="http://msdn.microsoft.com/en-us/library/windows/desktop/aa379607(v=vs.85).aspx" TargetMode="External"/><Relationship Id="rId13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37" Type="http://schemas.openxmlformats.org/officeDocument/2006/relationships/hyperlink" Target="http://msdn.microsoft.com/en-us/library/windows/desktop/aa379607(v=vs.85).aspx" TargetMode="External"/><Relationship Id="rId138" Type="http://schemas.openxmlformats.org/officeDocument/2006/relationships/hyperlink" Target="http://msdn.microsoft.com/en-us/library/windows/desktop/aa379607(v=vs.85).aspx" TargetMode="External"/><Relationship Id="rId139" Type="http://schemas.openxmlformats.org/officeDocument/2006/relationships/hyperlink" Target="http://msdn.microsoft.com/en-us/library/windows/desktop/aa379607(v=vs.85).aspx" TargetMode="External"/><Relationship Id="rId285" Type="http://schemas.openxmlformats.org/officeDocument/2006/relationships/hyperlink" Target="http://www.microsoft.com/download/en/details.aspx?id=9706" TargetMode="External"/><Relationship Id="rId286" Type="http://schemas.openxmlformats.org/officeDocument/2006/relationships/hyperlink" Target="http://msdn.microsoft.com/en-us/library/windows/desktop/ms714428(v=vs.85).aspx" TargetMode="External"/><Relationship Id="rId287" Type="http://schemas.openxmlformats.org/officeDocument/2006/relationships/hyperlink" Target="http://www.microsoft.com/download/en/details.aspx?id=9706" TargetMode="External"/><Relationship Id="rId288" Type="http://schemas.openxmlformats.org/officeDocument/2006/relationships/hyperlink" Target="http://msdn.microsoft.com/en-us/library/windows/desktop/ms714423(v=vs.85).aspx" TargetMode="External"/><Relationship Id="rId289" Type="http://schemas.openxmlformats.org/officeDocument/2006/relationships/hyperlink" Target="http://www.microsoft.com/download/en/details.aspx?id=9706" TargetMode="External"/><Relationship Id="rId310" Type="http://schemas.openxmlformats.org/officeDocument/2006/relationships/hyperlink" Target="http://msdn.microsoft.com/en-us/library/windows/desktop/aa370653(v=vs.85).aspx" TargetMode="External"/><Relationship Id="rId311" Type="http://schemas.openxmlformats.org/officeDocument/2006/relationships/hyperlink" Target="http://msdn.microsoft.com/en-us/library/windows/desktop/aa370653(v=vs.85).aspx" TargetMode="External"/><Relationship Id="rId312" Type="http://schemas.openxmlformats.org/officeDocument/2006/relationships/hyperlink" Target="http://msdn.microsoft.com/en-us/library/windows/desktop/aa370653(v=vs.85).aspx" TargetMode="External"/><Relationship Id="rId313" Type="http://schemas.openxmlformats.org/officeDocument/2006/relationships/hyperlink" Target="http://msdn.microsoft.com/en-us/library/windows/desktop/aa370653(v=vs.85).aspx" TargetMode="External"/><Relationship Id="rId314" Type="http://schemas.openxmlformats.org/officeDocument/2006/relationships/hyperlink" Target="http://msdn.microsoft.com/en-us/library/windows/desktop/aa370653(v=vs.85).aspx" TargetMode="External"/><Relationship Id="rId315" Type="http://schemas.openxmlformats.org/officeDocument/2006/relationships/hyperlink" Target="http://msdn.microsoft.com/en-us/library/windows/desktop/aa370653(v=vs.85).aspx" TargetMode="External"/><Relationship Id="rId316" Type="http://schemas.openxmlformats.org/officeDocument/2006/relationships/hyperlink" Target="http://msdn.microsoft.com/en-us/library/windows/hardware/ff556744(v=vs.85).aspx" TargetMode="External"/><Relationship Id="rId317" Type="http://schemas.openxmlformats.org/officeDocument/2006/relationships/hyperlink" Target="http://msdn.microsoft.com/en-us/library/windows/desktop/aa379166(v=vs.85).aspx" TargetMode="External"/><Relationship Id="rId318" Type="http://schemas.openxmlformats.org/officeDocument/2006/relationships/hyperlink" Target="http://technet.microsoft.com/en-us/query/ms524661" TargetMode="External"/><Relationship Id="rId319" Type="http://schemas.openxmlformats.org/officeDocument/2006/relationships/hyperlink" Target="http://support.microsoft.com/kb/240941" TargetMode="External"/><Relationship Id="rId290" Type="http://schemas.openxmlformats.org/officeDocument/2006/relationships/hyperlink" Target="http://msdn.microsoft.com/en-us/library/windows/desktop/dd878238(v=vs.85).aspx" TargetMode="External"/><Relationship Id="rId291" Type="http://schemas.openxmlformats.org/officeDocument/2006/relationships/hyperlink" Target="http://technet.microsoft.com/en-us/library/dd315291.aspx" TargetMode="External"/><Relationship Id="rId292" Type="http://schemas.openxmlformats.org/officeDocument/2006/relationships/hyperlink" Target="http://technet.microsoft.com/en-us/library/bb726978.aspx" TargetMode="External"/><Relationship Id="rId293" Type="http://schemas.openxmlformats.org/officeDocument/2006/relationships/hyperlink" Target="http://msdn.microsoft.com/en-us/library/windows/desktop/aa370653(v=vs.85).aspx" TargetMode="External"/><Relationship Id="rId294" Type="http://schemas.openxmlformats.org/officeDocument/2006/relationships/hyperlink" Target="http://msdn.microsoft.com/en-us/library/windows/desktop/aa370653(v=vs.85).aspx" TargetMode="External"/><Relationship Id="rId295" Type="http://schemas.openxmlformats.org/officeDocument/2006/relationships/hyperlink" Target="http://msdn.microsoft.com/en-us/library/windows/desktop/aa370653(v=vs.85).aspx" TargetMode="External"/><Relationship Id="rId296"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41" Type="http://schemas.openxmlformats.org/officeDocument/2006/relationships/hyperlink" Target="http://msdn.microsoft.com/en-us/library/aa384187(v=vs.85).aspx" TargetMode="External"/><Relationship Id="rId42" Type="http://schemas.openxmlformats.org/officeDocument/2006/relationships/hyperlink" Target="http://msdn.microsoft.com/en-us/library/aa365247.aspx" TargetMode="External"/><Relationship Id="rId43" Type="http://schemas.openxmlformats.org/officeDocument/2006/relationships/hyperlink" Target="http://msdn.microsoft.com/en-us/library/aa365247.aspx" TargetMode="External"/><Relationship Id="rId44" Type="http://schemas.openxmlformats.org/officeDocument/2006/relationships/hyperlink" Target="http://msdn.microsoft.com/en-us/library/aa365247.aspx" TargetMode="External"/><Relationship Id="rId45" Type="http://schemas.openxmlformats.org/officeDocument/2006/relationships/hyperlink" Target="http://msdn.microsoft.com/en-us/library/windows/desktop/aa446654(v=vs.85).aspx" TargetMode="External"/><Relationship Id="rId46" Type="http://schemas.openxmlformats.org/officeDocument/2006/relationships/hyperlink" Target="http://msdn.microsoft.com/en-us/library/windows/desktop/aa379166(v=vs.85).aspx" TargetMode="External"/><Relationship Id="rId47" Type="http://schemas.openxmlformats.org/officeDocument/2006/relationships/hyperlink" Target="http://msdn.microsoft.com/en-us/library/14h5k7ff(v=vs.71).aspx" TargetMode="External"/><Relationship Id="rId48" Type="http://schemas.openxmlformats.org/officeDocument/2006/relationships/hyperlink" Target="http://msdn.microsoft.com/en-us/library/windows/desktop/aa364957(v=VS.85).aspx" TargetMode="External"/><Relationship Id="rId49" Type="http://schemas.openxmlformats.org/officeDocument/2006/relationships/hyperlink" Target="http://msdn.microsoft.com/en-us/library/ms724284(VS.85).aspx" TargetMode="External"/><Relationship Id="rId297" Type="http://schemas.openxmlformats.org/officeDocument/2006/relationships/hyperlink" Target="http://msdn.microsoft.com/en-us/library/windows/desktop/aa370653(v=vs.85).aspx" TargetMode="External"/><Relationship Id="rId298" Type="http://schemas.openxmlformats.org/officeDocument/2006/relationships/hyperlink" Target="http://technet.microsoft.com/en-us/library/bb726978.aspx" TargetMode="External"/><Relationship Id="rId299" Type="http://schemas.openxmlformats.org/officeDocument/2006/relationships/hyperlink" Target="http://msdn.microsoft.com/en-us/library/windows/desktop/aa394582%28v=vs.85%29.aspx" TargetMode="External"/><Relationship Id="rId140" Type="http://schemas.openxmlformats.org/officeDocument/2006/relationships/hyperlink" Target="http://msdn.microsoft.com/en-us/library/windows/desktop/aa446632(v=VS.85).aspx" TargetMode="External"/><Relationship Id="rId141" Type="http://schemas.openxmlformats.org/officeDocument/2006/relationships/hyperlink" Target="http://msdn.microsoft.com/en-us/library/windows/desktop/aa446632(v=VS.85).aspx" TargetMode="External"/><Relationship Id="rId142" Type="http://schemas.openxmlformats.org/officeDocument/2006/relationships/hyperlink" Target="http://msdn.microsoft.com/en-us/library/windows/desktop/aa446632(v=VS.85).aspx" TargetMode="External"/><Relationship Id="rId143" Type="http://schemas.openxmlformats.org/officeDocument/2006/relationships/hyperlink" Target="http://msdn.microsoft.com/en-us/library/windows/desktop/aa446632(v=VS.85).aspx" TargetMode="External"/><Relationship Id="rId144" Type="http://schemas.openxmlformats.org/officeDocument/2006/relationships/hyperlink" Target="http://msdn.microsoft.com/en-us/library/windows/desktop/gg258116(v=vs.85).aspx" TargetMode="External"/><Relationship Id="rId14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4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230" Type="http://schemas.openxmlformats.org/officeDocument/2006/relationships/hyperlink" Target="http://msdn.microsoft.com/en-us/library/windows/desktop/aa394606%28v=vs.85%29.aspx" TargetMode="External"/><Relationship Id="rId231" Type="http://schemas.openxmlformats.org/officeDocument/2006/relationships/hyperlink" Target="http://msdn.microsoft.com/en-us/library/windows/desktop/aa379637(v=vs.85).aspx" TargetMode="External"/><Relationship Id="rId232" Type="http://schemas.openxmlformats.org/officeDocument/2006/relationships/hyperlink" Target="http://msdn.microsoft.com/en-us/library/windows/desktop/aa379571%28v=vs.85%29.aspx" TargetMode="External"/><Relationship Id="rId233" Type="http://schemas.openxmlformats.org/officeDocument/2006/relationships/hyperlink" Target="http://msdn.microsoft.com/en-us/library/windows/desktop/aa379637(v=vs.85).aspx" TargetMode="External"/><Relationship Id="rId234" Type="http://schemas.openxmlformats.org/officeDocument/2006/relationships/hyperlink" Target="http://msdn.microsoft.com/en-us/library/windows/desktop/aa379571%28v=vs.85%29.aspx" TargetMode="External"/><Relationship Id="rId235" Type="http://schemas.openxmlformats.org/officeDocument/2006/relationships/hyperlink" Target="http://msdn.microsoft.com/en-us/library/windows/desktop/aa379637(v=vs.85).aspx" TargetMode="External"/><Relationship Id="rId236" Type="http://schemas.openxmlformats.org/officeDocument/2006/relationships/hyperlink" Target="http://msdn.microsoft.com/en-us/library/windows/desktop/aa379159%28v=VS.85%29.aspx" TargetMode="External"/><Relationship Id="rId237" Type="http://schemas.openxmlformats.org/officeDocument/2006/relationships/hyperlink" Target="http://msdn.microsoft.com/en-us/library/windows/desktop/aa379637(v=vs.85).aspx" TargetMode="External"/><Relationship Id="rId238" Type="http://schemas.openxmlformats.org/officeDocument/2006/relationships/hyperlink" Target="http://msdn.microsoft.com/en-us/library/windows/desktop/aa379571%28v=vs.85%29.aspx" TargetMode="External"/><Relationship Id="rId239" Type="http://schemas.openxmlformats.org/officeDocument/2006/relationships/hyperlink" Target="http://msdn.microsoft.com/en-us/library/windows/desktop/aa379637(v=vs.85).aspx" TargetMode="External"/><Relationship Id="rId320" Type="http://schemas.openxmlformats.org/officeDocument/2006/relationships/hyperlink" Target="http://support.microsoft.com/kb/240941" TargetMode="External"/><Relationship Id="rId321" Type="http://schemas.openxmlformats.org/officeDocument/2006/relationships/hyperlink" Target="http://technet.microsoft.com/en-us/query/ms524661" TargetMode="External"/><Relationship Id="rId322" Type="http://schemas.openxmlformats.org/officeDocument/2006/relationships/hyperlink" Target="http://msdn.microsoft.com/en-us/library/ms524578(v=vs.90).aspx" TargetMode="External"/><Relationship Id="rId323" Type="http://schemas.openxmlformats.org/officeDocument/2006/relationships/hyperlink" Target="http://msdn.microsoft.com/en-us/library/cc233554(v=PROT.10).aspx" TargetMode="External"/><Relationship Id="rId324" Type="http://schemas.openxmlformats.org/officeDocument/2006/relationships/hyperlink" Target="http://msdn.microsoft.com/en-us/library/cc233554(v=PROT.10).aspx" TargetMode="External"/><Relationship Id="rId325" Type="http://schemas.openxmlformats.org/officeDocument/2006/relationships/hyperlink" Target="http://technet.microsoft.com/en-us/query/ms524661" TargetMode="External"/><Relationship Id="rId326" Type="http://schemas.openxmlformats.org/officeDocument/2006/relationships/hyperlink" Target="http://msdn.microsoft.com/en-us/library/ms524578(v=vs.90).aspx" TargetMode="External"/><Relationship Id="rId327" Type="http://schemas.openxmlformats.org/officeDocument/2006/relationships/hyperlink" Target="http://msdn.microsoft.com/en-us/library/ms524635(v=VS.90).aspx" TargetMode="External"/><Relationship Id="rId328" Type="http://schemas.openxmlformats.org/officeDocument/2006/relationships/hyperlink" Target="http://msdn.microsoft.com/en-us/library/ms524635(v=VS.90).aspx" TargetMode="External"/><Relationship Id="rId329" Type="http://schemas.openxmlformats.org/officeDocument/2006/relationships/hyperlink" Target="http://msdn.microsoft.com/en-us/library/ms524578(v=vs.90).aspx" TargetMode="External"/><Relationship Id="rId50" Type="http://schemas.openxmlformats.org/officeDocument/2006/relationships/hyperlink" Target="http://msdn.microsoft.com/en-us/library/windows/desktop/ms724320(v=vs.85).aspx" TargetMode="External"/><Relationship Id="rId51" Type="http://schemas.openxmlformats.org/officeDocument/2006/relationships/hyperlink" Target="http://msdn.microsoft.com/en-us/library/ms724284(VS.85).aspx" TargetMode="External"/><Relationship Id="rId52" Type="http://schemas.openxmlformats.org/officeDocument/2006/relationships/hyperlink" Target="http://msdn.microsoft.com/en-us/library/windows/desktop/ms724320(v=vs.85).aspx" TargetMode="External"/><Relationship Id="rId53" Type="http://schemas.openxmlformats.org/officeDocument/2006/relationships/hyperlink" Target="http://msdn.microsoft.com/en-us/library/ms724284(VS.85).aspx" TargetMode="External"/><Relationship Id="rId54" Type="http://schemas.openxmlformats.org/officeDocument/2006/relationships/hyperlink" Target="http://msdn.microsoft.com/en-us/library/windows/desktop/ms724320(v=vs.85).aspx" TargetMode="External"/><Relationship Id="rId55" Type="http://schemas.openxmlformats.org/officeDocument/2006/relationships/hyperlink" Target="http://msdn.microsoft.com/en-us/library/ms680355(VS.85).aspx" TargetMode="External"/><Relationship Id="rId56" Type="http://schemas.openxmlformats.org/officeDocument/2006/relationships/hyperlink" Target="http://msdn.microsoft.com/en-us/library/windows/desktop/ms647464(v=vs.85).aspx" TargetMode="External"/><Relationship Id="rId57" Type="http://schemas.openxmlformats.org/officeDocument/2006/relationships/hyperlink" Target="http://msdn.microsoft.com/en-us/library/system.diagnostics.fileversioninfo.aspx" TargetMode="External"/><Relationship Id="rId58" Type="http://schemas.openxmlformats.org/officeDocument/2006/relationships/hyperlink" Target="http://msdn.microsoft.com/en-us/library/aa364960(VS.85).aspx" TargetMode="External"/><Relationship Id="rId59" Type="http://schemas.openxmlformats.org/officeDocument/2006/relationships/hyperlink" Target="http://msdn.microsoft.com/en-us/library/aa364946(VS.85).aspx" TargetMode="External"/><Relationship Id="rId150" Type="http://schemas.openxmlformats.org/officeDocument/2006/relationships/hyperlink" Target="http://msdn.microsoft.com/en-us/library/windows/desktop/gg258116(v=vs.85).aspx" TargetMode="External"/><Relationship Id="rId151" Type="http://schemas.openxmlformats.org/officeDocument/2006/relationships/hyperlink" Target="http://msdn.microsoft.com/en-us/library/windows/desktop/gg258116(v=vs.85).aspx" TargetMode="External"/><Relationship Id="rId152" Type="http://schemas.openxmlformats.org/officeDocument/2006/relationships/hyperlink" Target="http://msdn.microsoft.com/en-us/library/windows/desktop/gg258116(v=vs.85).aspx" TargetMode="External"/><Relationship Id="rId153" Type="http://schemas.openxmlformats.org/officeDocument/2006/relationships/hyperlink" Target="http://msdn.microsoft.com/en-us/library/aa384187(v=vs.85).aspx" TargetMode="External"/><Relationship Id="rId154" Type="http://schemas.openxmlformats.org/officeDocument/2006/relationships/hyperlink" Target="http://msdn.microsoft.com/en-us/library/cc244650(v=PROT.10).aspx" TargetMode="External"/><Relationship Id="rId155" Type="http://schemas.openxmlformats.org/officeDocument/2006/relationships/hyperlink" Target="http://msdn.microsoft.com/en-us/library/windows/desktop/aa379571(v=vs.85).aspx" TargetMode="External"/><Relationship Id="rId156" Type="http://schemas.openxmlformats.org/officeDocument/2006/relationships/hyperlink" Target="http://msdn.microsoft.com/en-us/library/windows/desktop/aa379166(v=vs.85).aspx" TargetMode="External"/><Relationship Id="rId157" Type="http://schemas.openxmlformats.org/officeDocument/2006/relationships/hyperlink" Target="http://msdn.microsoft.com/en-us/library/windows/desktop/aa379166(v=vs.85).aspx" TargetMode="External"/><Relationship Id="rId15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240" Type="http://schemas.openxmlformats.org/officeDocument/2006/relationships/hyperlink" Target="http://msdn.microsoft.com/en-us/library/windows/desktop/aa379159%28v=VS.85%29.aspx" TargetMode="External"/><Relationship Id="rId241" Type="http://schemas.openxmlformats.org/officeDocument/2006/relationships/hyperlink" Target="http://msdn.microsoft.com/en-us/library/windows/desktop/aa379637(v=vs.85).aspx" TargetMode="External"/><Relationship Id="rId242" Type="http://schemas.openxmlformats.org/officeDocument/2006/relationships/hyperlink" Target="http://msdn.microsoft.com/en-us/library/windows/desktop/aa379159%28v=VS.85%29.aspx" TargetMode="External"/><Relationship Id="rId243" Type="http://schemas.openxmlformats.org/officeDocument/2006/relationships/hyperlink" Target="http://msdn.microsoft.com/en-us/library/windows/desktop/aa379637(v=vs.85).aspx" TargetMode="External"/><Relationship Id="rId244" Type="http://schemas.openxmlformats.org/officeDocument/2006/relationships/hyperlink" Target="http://msdn.microsoft.com/en-us/library/windows/desktop/aa379571%28v=vs.85%29.aspx" TargetMode="External"/><Relationship Id="rId245" Type="http://schemas.openxmlformats.org/officeDocument/2006/relationships/hyperlink" Target="http://msdn.microsoft.com/en-us/library/windows/desktop/aa379166(v=vs.85).aspx" TargetMode="External"/><Relationship Id="rId246" Type="http://schemas.openxmlformats.org/officeDocument/2006/relationships/hyperlink" Target="http://msdn.microsoft.com/en-us/library/windows/desktop/aa379637(v=vs.85).aspx" TargetMode="External"/><Relationship Id="rId247" Type="http://schemas.openxmlformats.org/officeDocument/2006/relationships/hyperlink" Target="http://msdn.microsoft.com/en-us/library/windows/desktop/aa379159%28v=VS.85%29.aspx" TargetMode="External"/><Relationship Id="rId248" Type="http://schemas.openxmlformats.org/officeDocument/2006/relationships/hyperlink" Target="http://msdn.microsoft.com/en-us/library/windows/desktop/aa379637(v=vs.85).aspx" TargetMode="External"/><Relationship Id="rId249" Type="http://schemas.openxmlformats.org/officeDocument/2006/relationships/hyperlink" Target="http://msdn.microsoft.com/en-us/library/windows/desktop/aa379159%28v=VS.85%29.aspx" TargetMode="External"/><Relationship Id="rId330" Type="http://schemas.openxmlformats.org/officeDocument/2006/relationships/hyperlink" Target="http://msdn.microsoft.com/en-us/library/ms524951(v=vs.90).aspx" TargetMode="External"/><Relationship Id="rId331" Type="http://schemas.openxmlformats.org/officeDocument/2006/relationships/hyperlink" Target="http://msdn.microsoft.com/en-us/library/cc233554(v=PROT.10).aspx" TargetMode="External"/><Relationship Id="rId332" Type="http://schemas.openxmlformats.org/officeDocument/2006/relationships/hyperlink" Target="http://technet.microsoft.com/en-us/query/ms524661" TargetMode="External"/><Relationship Id="rId333" Type="http://schemas.openxmlformats.org/officeDocument/2006/relationships/hyperlink" Target="http://msdn.microsoft.com/en-us/library/ms524578(v=vs.90).aspx" TargetMode="External"/><Relationship Id="rId334" Type="http://schemas.openxmlformats.org/officeDocument/2006/relationships/hyperlink" Target="http://msdn.microsoft.com/en-us/library/ms524635(v=VS.90).aspx" TargetMode="External"/><Relationship Id="rId335" Type="http://schemas.openxmlformats.org/officeDocument/2006/relationships/hyperlink" Target="http://msdn.microsoft.com/en-us/library/ms524635(v=VS.90).aspx" TargetMode="External"/><Relationship Id="rId336" Type="http://schemas.openxmlformats.org/officeDocument/2006/relationships/hyperlink" Target="http://msdn.microsoft.com/en-us/library/ms524578(v=vs.90).aspx" TargetMode="External"/><Relationship Id="rId337" Type="http://schemas.openxmlformats.org/officeDocument/2006/relationships/hyperlink" Target="http://msdn.microsoft.com/en-us/library/ms524951(v=vs.90).aspx" TargetMode="External"/><Relationship Id="rId338" Type="http://schemas.openxmlformats.org/officeDocument/2006/relationships/hyperlink" Target="http://msdn.microsoft.com/en-us/library/windows/desktop/ms681917(v=VS.85).aspx" TargetMode="External"/><Relationship Id="rId339" Type="http://schemas.openxmlformats.org/officeDocument/2006/relationships/hyperlink" Target="http://msdn.microsoft.com/en-us/library/windows/desktop/aa394372(v=vs.85).aspx" TargetMode="External"/><Relationship Id="rId60" Type="http://schemas.openxmlformats.org/officeDocument/2006/relationships/hyperlink" Target="http://support.microsoft.com/kb/824994" TargetMode="External"/><Relationship Id="rId61" Type="http://schemas.openxmlformats.org/officeDocument/2006/relationships/hyperlink" Target="http://msdn.microsoft.com/en-us/library/windows/desktop/ms647464(v=vs.85).aspx" TargetMode="External"/><Relationship Id="rId62" Type="http://schemas.openxmlformats.org/officeDocument/2006/relationships/hyperlink" Target="http://msdn.microsoft.com/en-us/library/windows/desktop/ms647464(v=vs.85).aspx" TargetMode="External"/><Relationship Id="rId63" Type="http://schemas.openxmlformats.org/officeDocument/2006/relationships/hyperlink" Target="http://msdn.microsoft.com/en-us/library/system.diagnostics.fileversioninfo.aspx" TargetMode="External"/><Relationship Id="rId64" Type="http://schemas.openxmlformats.org/officeDocument/2006/relationships/hyperlink" Target="http://msdn.microsoft.com/en-us/library/windows/desktop/ms647464(v=vs.85).aspx" TargetMode="External"/><Relationship Id="rId65" Type="http://schemas.openxmlformats.org/officeDocument/2006/relationships/hyperlink" Target="http://msdn.microsoft.com/en-us/library/system.diagnostics.fileversioninfo.aspx" TargetMode="External"/><Relationship Id="rId66" Type="http://schemas.openxmlformats.org/officeDocument/2006/relationships/hyperlink" Target="http://msdn.microsoft.com/en-us/library/windows/desktop/ms647464(v=vs.85).aspx" TargetMode="External"/><Relationship Id="rId67" Type="http://schemas.openxmlformats.org/officeDocument/2006/relationships/hyperlink" Target="http://msdn.microsoft.com/en-us/library/system.diagnostics.fileversioninfo.aspx" TargetMode="External"/><Relationship Id="rId68" Type="http://schemas.openxmlformats.org/officeDocument/2006/relationships/hyperlink" Target="http://msdn.microsoft.com/en-us/library/windows/desktop/ms647464(v=vs.85).aspx" TargetMode="External"/><Relationship Id="rId69" Type="http://schemas.openxmlformats.org/officeDocument/2006/relationships/hyperlink" Target="http://msdn.microsoft.com/en-us/library/system.diagnostics.fileversioninfo.aspx" TargetMode="External"/><Relationship Id="rId160" Type="http://schemas.openxmlformats.org/officeDocument/2006/relationships/hyperlink" Target="http://msdn.microsoft.com/en-us/library/windows/desktop/aa379607(v=vs.85).aspx" TargetMode="External"/><Relationship Id="rId161" Type="http://schemas.openxmlformats.org/officeDocument/2006/relationships/hyperlink" Target="http://msdn.microsoft.com/en-us/library/windows/desktop/aa379607(v=vs.85).aspx" TargetMode="External"/><Relationship Id="rId162" Type="http://schemas.openxmlformats.org/officeDocument/2006/relationships/hyperlink" Target="http://msdn.microsoft.com/en-us/library/windows/desktop/aa379607(v=vs.85).aspx" TargetMode="External"/><Relationship Id="rId163" Type="http://schemas.openxmlformats.org/officeDocument/2006/relationships/hyperlink" Target="http://msdn.microsoft.com/en-us/library/windows/desktop/aa379607(v=vs.85).aspx" TargetMode="External"/><Relationship Id="rId164" Type="http://schemas.openxmlformats.org/officeDocument/2006/relationships/hyperlink" Target="http://msdn.microsoft.com/en-us/library/windows/desktop/aa446632(v=VS.85).aspx" TargetMode="External"/><Relationship Id="rId165" Type="http://schemas.openxmlformats.org/officeDocument/2006/relationships/hyperlink" Target="http://msdn.microsoft.com/en-us/library/windows/desktop/aa446632(v=VS.85).aspx" TargetMode="External"/><Relationship Id="rId166" Type="http://schemas.openxmlformats.org/officeDocument/2006/relationships/hyperlink" Target="http://msdn.microsoft.com/en-us/library/windows/desktop/aa446632(v=VS.85).aspx" TargetMode="External"/><Relationship Id="rId167" Type="http://schemas.openxmlformats.org/officeDocument/2006/relationships/hyperlink" Target="http://msdn.microsoft.com/en-us/library/windows/desktop/aa446632(v=VS.85).aspx" TargetMode="External"/><Relationship Id="rId168" Type="http://schemas.openxmlformats.org/officeDocument/2006/relationships/hyperlink" Target="http://msdn.microsoft.com/en-us/library/windows/desktop/dd162751(v=vs.85).aspx" TargetMode="External"/><Relationship Id="rId169" Type="http://schemas.openxmlformats.org/officeDocument/2006/relationships/hyperlink" Target="http://msdn.microsoft.com/en-us/library/windows/desktop/dd145082(v=vs.85).aspx" TargetMode="External"/><Relationship Id="rId250" Type="http://schemas.openxmlformats.org/officeDocument/2006/relationships/hyperlink" Target="http://msdn.microsoft.com/en-us/library/windows/desktop/ms714395(v=vs.85).aspx" TargetMode="External"/><Relationship Id="rId251" Type="http://schemas.openxmlformats.org/officeDocument/2006/relationships/hyperlink" Target="http://msdn.microsoft.com/en-us/library/windows/desktop/ms714395(v=vs.85).aspx" TargetMode="External"/><Relationship Id="rId252" Type="http://schemas.openxmlformats.org/officeDocument/2006/relationships/hyperlink" Target="http://msdn.microsoft.com/en-us/library/windows/desktop/ee706608(v=vs.85).aspx" TargetMode="External"/><Relationship Id="rId253" Type="http://schemas.openxmlformats.org/officeDocument/2006/relationships/hyperlink" Target="http://msdn.microsoft.com/en-us/library/windows/desktop/ms714423(v=vs.85).aspx" TargetMode="External"/><Relationship Id="rId254" Type="http://schemas.openxmlformats.org/officeDocument/2006/relationships/hyperlink" Target="http://msdn.microsoft.com/en-us/library/system.management.automation.pslanguagemode.aspx" TargetMode="External"/><Relationship Id="rId255" Type="http://schemas.openxmlformats.org/officeDocument/2006/relationships/hyperlink" Target="http://www.microsoft.com/download/en/details.aspx?id=9706" TargetMode="External"/><Relationship Id="rId256" Type="http://schemas.openxmlformats.org/officeDocument/2006/relationships/hyperlink" Target="http://technet.microsoft.com/en-us/library/dd819471.aspx" TargetMode="External"/><Relationship Id="rId257" Type="http://schemas.openxmlformats.org/officeDocument/2006/relationships/hyperlink" Target="http://technet.microsoft.com/en-us/library/dd819471.aspx" TargetMode="External"/><Relationship Id="rId258" Type="http://schemas.openxmlformats.org/officeDocument/2006/relationships/hyperlink" Target="http://technet.microsoft.com/en-us/library/dd819471.aspx" TargetMode="External"/><Relationship Id="rId259" Type="http://schemas.openxmlformats.org/officeDocument/2006/relationships/hyperlink" Target="http://www.microsoft.com/download/en/details.aspx?id=9706" TargetMode="External"/><Relationship Id="rId340" Type="http://schemas.openxmlformats.org/officeDocument/2006/relationships/hyperlink" Target="http://msdn.microsoft.com/en-us/library/windows/desktop/ms681917(v=VS.85).aspx" TargetMode="External"/><Relationship Id="rId341" Type="http://schemas.openxmlformats.org/officeDocument/2006/relationships/hyperlink" Target="http://msdn.microsoft.com/en-us/library/windows/desktop/aa394372(v=vs.85).aspx" TargetMode="External"/><Relationship Id="rId342" Type="http://schemas.openxmlformats.org/officeDocument/2006/relationships/hyperlink" Target="http://msdn.microsoft.com/en-us/library/windows/desktop/ms681917(v=VS.85).aspx" TargetMode="External"/><Relationship Id="rId343" Type="http://schemas.openxmlformats.org/officeDocument/2006/relationships/hyperlink" Target="http://msdn.microsoft.com/en-us/library/windows/desktop/aa394372(v=vs.85).aspx" TargetMode="External"/><Relationship Id="rId100" Type="http://schemas.openxmlformats.org/officeDocument/2006/relationships/hyperlink" Target="http://msdn.microsoft.com/en-us/library/windows/desktop/aa379571(v=vs.85).aspx" TargetMode="External"/><Relationship Id="rId101" Type="http://schemas.openxmlformats.org/officeDocument/2006/relationships/hyperlink" Target="http://msdn.microsoft.com/en-us/library/windows/desktop/aa365247(v=vs.85).aspx" TargetMode="External"/><Relationship Id="rId102" Type="http://schemas.openxmlformats.org/officeDocument/2006/relationships/hyperlink" Target="http://msdn.microsoft.com/en-us/library/windows/desktop/aa365247(v=vs.85).aspx" TargetMode="External"/><Relationship Id="rId103" Type="http://schemas.openxmlformats.org/officeDocument/2006/relationships/hyperlink" Target="http://msdn.microsoft.com/en-us/library/aa365247.aspx" TargetMode="External"/><Relationship Id="rId104" Type="http://schemas.openxmlformats.org/officeDocument/2006/relationships/hyperlink" Target="http://msdn.microsoft.com/en-us/library/windows/desktop/aa379166(v=vs.85).aspx" TargetMode="External"/><Relationship Id="rId105" Type="http://schemas.openxmlformats.org/officeDocument/2006/relationships/hyperlink" Target="http://msdn.microsoft.com/en-us/library/windows/desktop/aa446645(v=vs.8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2013-09-25T00:00:00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4287E3-17E9-AC40-88A2-579C0749C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195</Pages>
  <Words>31775</Words>
  <Characters>181118</Characters>
  <Application>Microsoft Macintosh Word</Application>
  <DocSecurity>0</DocSecurity>
  <Lines>1509</Lines>
  <Paragraphs>424</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212469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MITRE Employee</cp:lastModifiedBy>
  <cp:revision>175</cp:revision>
  <dcterms:created xsi:type="dcterms:W3CDTF">2012-01-19T00:51:00Z</dcterms:created>
  <dcterms:modified xsi:type="dcterms:W3CDTF">2013-12-10T17:44:00Z</dcterms:modified>
</cp:coreProperties>
</file>