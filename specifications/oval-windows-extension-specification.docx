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362964"/>
      <w:r>
        <w:lastRenderedPageBreak/>
        <w:t>Acknowledgements</w:t>
      </w:r>
      <w:bookmarkEnd w:id="0"/>
    </w:p>
    <w:p w14:paraId="38ACF435" w14:textId="77777777" w:rsidR="00521CF3" w:rsidRDefault="00521CF3" w:rsidP="00521CF3">
      <w:pPr>
        <w:pStyle w:val="Heading1"/>
      </w:pPr>
      <w:bookmarkStart w:id="1" w:name="_Toc334362965"/>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362966"/>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362967"/>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542D514" w14:textId="77777777" w:rsidR="00A65981"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A65981">
            <w:rPr>
              <w:noProof/>
            </w:rPr>
            <w:t>Acknowledgements</w:t>
          </w:r>
          <w:r w:rsidR="00A65981">
            <w:rPr>
              <w:noProof/>
            </w:rPr>
            <w:tab/>
          </w:r>
          <w:r w:rsidR="00A65981">
            <w:rPr>
              <w:noProof/>
            </w:rPr>
            <w:fldChar w:fldCharType="begin"/>
          </w:r>
          <w:r w:rsidR="00A65981">
            <w:rPr>
              <w:noProof/>
            </w:rPr>
            <w:instrText xml:space="preserve"> PAGEREF _Toc334362964 \h </w:instrText>
          </w:r>
          <w:r w:rsidR="00A65981">
            <w:rPr>
              <w:noProof/>
            </w:rPr>
          </w:r>
          <w:r w:rsidR="00A65981">
            <w:rPr>
              <w:noProof/>
            </w:rPr>
            <w:fldChar w:fldCharType="separate"/>
          </w:r>
          <w:r w:rsidR="00A65981">
            <w:rPr>
              <w:noProof/>
            </w:rPr>
            <w:t>1</w:t>
          </w:r>
          <w:r w:rsidR="00A65981">
            <w:rPr>
              <w:noProof/>
            </w:rPr>
            <w:fldChar w:fldCharType="end"/>
          </w:r>
        </w:p>
        <w:p w14:paraId="6FF525DF" w14:textId="77777777" w:rsidR="00A65981" w:rsidRDefault="00A65981">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_Toc334362965 \h </w:instrText>
          </w:r>
          <w:r>
            <w:rPr>
              <w:noProof/>
            </w:rPr>
          </w:r>
          <w:r>
            <w:rPr>
              <w:noProof/>
            </w:rPr>
            <w:fldChar w:fldCharType="separate"/>
          </w:r>
          <w:r>
            <w:rPr>
              <w:noProof/>
            </w:rPr>
            <w:t>1</w:t>
          </w:r>
          <w:r>
            <w:rPr>
              <w:noProof/>
            </w:rPr>
            <w:fldChar w:fldCharType="end"/>
          </w:r>
        </w:p>
        <w:p w14:paraId="2ABAD266" w14:textId="77777777" w:rsidR="00A65981" w:rsidRDefault="00A65981">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_Toc334362966 \h </w:instrText>
          </w:r>
          <w:r>
            <w:rPr>
              <w:noProof/>
            </w:rPr>
          </w:r>
          <w:r>
            <w:rPr>
              <w:noProof/>
            </w:rPr>
            <w:fldChar w:fldCharType="separate"/>
          </w:r>
          <w:r>
            <w:rPr>
              <w:noProof/>
            </w:rPr>
            <w:t>1</w:t>
          </w:r>
          <w:r>
            <w:rPr>
              <w:noProof/>
            </w:rPr>
            <w:fldChar w:fldCharType="end"/>
          </w:r>
        </w:p>
        <w:p w14:paraId="5C266C98" w14:textId="77777777" w:rsidR="00A65981" w:rsidRDefault="00A65981">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_Toc334362967 \h </w:instrText>
          </w:r>
          <w:r>
            <w:rPr>
              <w:noProof/>
            </w:rPr>
          </w:r>
          <w:r>
            <w:rPr>
              <w:noProof/>
            </w:rPr>
            <w:fldChar w:fldCharType="separate"/>
          </w:r>
          <w:r>
            <w:rPr>
              <w:noProof/>
            </w:rPr>
            <w:t>1</w:t>
          </w:r>
          <w:r>
            <w:rPr>
              <w:noProof/>
            </w:rPr>
            <w:fldChar w:fldCharType="end"/>
          </w:r>
        </w:p>
        <w:p w14:paraId="4920DF61" w14:textId="77777777" w:rsidR="00A65981" w:rsidRDefault="00A65981">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_Toc334362968 \h </w:instrText>
          </w:r>
          <w:r>
            <w:rPr>
              <w:noProof/>
            </w:rPr>
          </w:r>
          <w:r>
            <w:rPr>
              <w:noProof/>
            </w:rPr>
            <w:fldChar w:fldCharType="separate"/>
          </w:r>
          <w:r>
            <w:rPr>
              <w:noProof/>
            </w:rPr>
            <w:t>6</w:t>
          </w:r>
          <w:r>
            <w:rPr>
              <w:noProof/>
            </w:rPr>
            <w:fldChar w:fldCharType="end"/>
          </w:r>
        </w:p>
        <w:p w14:paraId="0D26761E" w14:textId="77777777" w:rsidR="00A65981" w:rsidRDefault="00A65981">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_Toc334362969 \h </w:instrText>
          </w:r>
          <w:r>
            <w:rPr>
              <w:noProof/>
            </w:rPr>
          </w:r>
          <w:r>
            <w:rPr>
              <w:noProof/>
            </w:rPr>
            <w:fldChar w:fldCharType="separate"/>
          </w:r>
          <w:r>
            <w:rPr>
              <w:noProof/>
            </w:rPr>
            <w:t>6</w:t>
          </w:r>
          <w:r>
            <w:rPr>
              <w:noProof/>
            </w:rPr>
            <w:fldChar w:fldCharType="end"/>
          </w:r>
        </w:p>
        <w:p w14:paraId="178E0344" w14:textId="77777777" w:rsidR="00A65981" w:rsidRDefault="00A65981">
          <w:pPr>
            <w:pStyle w:val="TOC2"/>
            <w:tabs>
              <w:tab w:val="right" w:leader="dot" w:pos="9350"/>
            </w:tabs>
            <w:rPr>
              <w:rFonts w:eastAsiaTheme="minorEastAsia"/>
              <w:noProof/>
              <w:sz w:val="24"/>
              <w:szCs w:val="24"/>
              <w:lang w:eastAsia="ja-JP"/>
            </w:rPr>
          </w:pPr>
          <w:r w:rsidRPr="00C3623F">
            <w:rPr>
              <w:rFonts w:eastAsia="Times New Roman"/>
              <w:noProof/>
            </w:rPr>
            <w:t>1.2 Document Structure</w:t>
          </w:r>
          <w:r>
            <w:rPr>
              <w:noProof/>
            </w:rPr>
            <w:tab/>
          </w:r>
          <w:r>
            <w:rPr>
              <w:noProof/>
            </w:rPr>
            <w:fldChar w:fldCharType="begin"/>
          </w:r>
          <w:r>
            <w:rPr>
              <w:noProof/>
            </w:rPr>
            <w:instrText xml:space="preserve"> PAGEREF _Toc334362970 \h </w:instrText>
          </w:r>
          <w:r>
            <w:rPr>
              <w:noProof/>
            </w:rPr>
          </w:r>
          <w:r>
            <w:rPr>
              <w:noProof/>
            </w:rPr>
            <w:fldChar w:fldCharType="separate"/>
          </w:r>
          <w:r>
            <w:rPr>
              <w:noProof/>
            </w:rPr>
            <w:t>7</w:t>
          </w:r>
          <w:r>
            <w:rPr>
              <w:noProof/>
            </w:rPr>
            <w:fldChar w:fldCharType="end"/>
          </w:r>
        </w:p>
        <w:p w14:paraId="3E1FFB2E" w14:textId="77777777" w:rsidR="00A65981" w:rsidRDefault="00A65981">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_Toc334362971 \h </w:instrText>
          </w:r>
          <w:r>
            <w:rPr>
              <w:noProof/>
            </w:rPr>
          </w:r>
          <w:r>
            <w:rPr>
              <w:noProof/>
            </w:rPr>
            <w:fldChar w:fldCharType="separate"/>
          </w:r>
          <w:r>
            <w:rPr>
              <w:noProof/>
            </w:rPr>
            <w:t>8</w:t>
          </w:r>
          <w:r>
            <w:rPr>
              <w:noProof/>
            </w:rPr>
            <w:fldChar w:fldCharType="end"/>
          </w:r>
        </w:p>
        <w:p w14:paraId="6BF3E561" w14:textId="77777777" w:rsidR="00A65981" w:rsidRDefault="00A65981">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_Toc334362972 \h </w:instrText>
          </w:r>
          <w:r>
            <w:rPr>
              <w:noProof/>
            </w:rPr>
          </w:r>
          <w:r>
            <w:rPr>
              <w:noProof/>
            </w:rPr>
            <w:fldChar w:fldCharType="separate"/>
          </w:r>
          <w:r>
            <w:rPr>
              <w:noProof/>
            </w:rPr>
            <w:t>8</w:t>
          </w:r>
          <w:r>
            <w:rPr>
              <w:noProof/>
            </w:rPr>
            <w:fldChar w:fldCharType="end"/>
          </w:r>
        </w:p>
        <w:p w14:paraId="06B3B9FF" w14:textId="77777777" w:rsidR="00A65981" w:rsidRDefault="00A65981">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_Toc334362973 \h </w:instrText>
          </w:r>
          <w:r>
            <w:rPr>
              <w:noProof/>
            </w:rPr>
          </w:r>
          <w:r>
            <w:rPr>
              <w:noProof/>
            </w:rPr>
            <w:fldChar w:fldCharType="separate"/>
          </w:r>
          <w:r>
            <w:rPr>
              <w:noProof/>
            </w:rPr>
            <w:t>8</w:t>
          </w:r>
          <w:r>
            <w:rPr>
              <w:noProof/>
            </w:rPr>
            <w:fldChar w:fldCharType="end"/>
          </w:r>
        </w:p>
        <w:p w14:paraId="37F31393" w14:textId="77777777" w:rsidR="00A65981" w:rsidRDefault="00A65981">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_Toc334362974 \h </w:instrText>
          </w:r>
          <w:r>
            <w:rPr>
              <w:noProof/>
            </w:rPr>
          </w:r>
          <w:r>
            <w:rPr>
              <w:noProof/>
            </w:rPr>
            <w:fldChar w:fldCharType="separate"/>
          </w:r>
          <w:r>
            <w:rPr>
              <w:noProof/>
            </w:rPr>
            <w:t>8</w:t>
          </w:r>
          <w:r>
            <w:rPr>
              <w:noProof/>
            </w:rPr>
            <w:fldChar w:fldCharType="end"/>
          </w:r>
        </w:p>
        <w:p w14:paraId="0342C121" w14:textId="77777777" w:rsidR="00A65981" w:rsidRDefault="00A65981">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_Toc334362975 \h </w:instrText>
          </w:r>
          <w:r>
            <w:rPr>
              <w:noProof/>
            </w:rPr>
          </w:r>
          <w:r>
            <w:rPr>
              <w:noProof/>
            </w:rPr>
            <w:fldChar w:fldCharType="separate"/>
          </w:r>
          <w:r>
            <w:rPr>
              <w:noProof/>
            </w:rPr>
            <w:t>9</w:t>
          </w:r>
          <w:r>
            <w:rPr>
              <w:noProof/>
            </w:rPr>
            <w:fldChar w:fldCharType="end"/>
          </w:r>
        </w:p>
        <w:p w14:paraId="32F7B07B" w14:textId="77777777" w:rsidR="00A65981" w:rsidRDefault="00A65981">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_Toc334362976 \h </w:instrText>
          </w:r>
          <w:r>
            <w:rPr>
              <w:noProof/>
            </w:rPr>
          </w:r>
          <w:r>
            <w:rPr>
              <w:noProof/>
            </w:rPr>
            <w:fldChar w:fldCharType="separate"/>
          </w:r>
          <w:r>
            <w:rPr>
              <w:noProof/>
            </w:rPr>
            <w:t>11</w:t>
          </w:r>
          <w:r>
            <w:rPr>
              <w:noProof/>
            </w:rPr>
            <w:fldChar w:fldCharType="end"/>
          </w:r>
        </w:p>
        <w:p w14:paraId="633A3FF1" w14:textId="77777777" w:rsidR="00A65981" w:rsidRDefault="00A65981">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_Toc334362977 \h </w:instrText>
          </w:r>
          <w:r>
            <w:rPr>
              <w:noProof/>
            </w:rPr>
          </w:r>
          <w:r>
            <w:rPr>
              <w:noProof/>
            </w:rPr>
            <w:fldChar w:fldCharType="separate"/>
          </w:r>
          <w:r>
            <w:rPr>
              <w:noProof/>
            </w:rPr>
            <w:t>12</w:t>
          </w:r>
          <w:r>
            <w:rPr>
              <w:noProof/>
            </w:rPr>
            <w:fldChar w:fldCharType="end"/>
          </w:r>
        </w:p>
        <w:p w14:paraId="4CB3E88D" w14:textId="77777777" w:rsidR="00A65981" w:rsidRDefault="00A65981">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_Toc334362978 \h </w:instrText>
          </w:r>
          <w:r>
            <w:rPr>
              <w:noProof/>
            </w:rPr>
          </w:r>
          <w:r>
            <w:rPr>
              <w:noProof/>
            </w:rPr>
            <w:fldChar w:fldCharType="separate"/>
          </w:r>
          <w:r>
            <w:rPr>
              <w:noProof/>
            </w:rPr>
            <w:t>19</w:t>
          </w:r>
          <w:r>
            <w:rPr>
              <w:noProof/>
            </w:rPr>
            <w:fldChar w:fldCharType="end"/>
          </w:r>
        </w:p>
        <w:p w14:paraId="2CED478F" w14:textId="77777777" w:rsidR="00A65981" w:rsidRDefault="00A65981">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_Toc334362979 \h </w:instrText>
          </w:r>
          <w:r>
            <w:rPr>
              <w:noProof/>
            </w:rPr>
          </w:r>
          <w:r>
            <w:rPr>
              <w:noProof/>
            </w:rPr>
            <w:fldChar w:fldCharType="separate"/>
          </w:r>
          <w:r>
            <w:rPr>
              <w:noProof/>
            </w:rPr>
            <w:t>27</w:t>
          </w:r>
          <w:r>
            <w:rPr>
              <w:noProof/>
            </w:rPr>
            <w:fldChar w:fldCharType="end"/>
          </w:r>
        </w:p>
        <w:p w14:paraId="25DF06BA" w14:textId="77777777" w:rsidR="00A65981" w:rsidRDefault="00A65981">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_Toc334362980 \h </w:instrText>
          </w:r>
          <w:r>
            <w:rPr>
              <w:noProof/>
            </w:rPr>
          </w:r>
          <w:r>
            <w:rPr>
              <w:noProof/>
            </w:rPr>
            <w:fldChar w:fldCharType="separate"/>
          </w:r>
          <w:r>
            <w:rPr>
              <w:noProof/>
            </w:rPr>
            <w:t>27</w:t>
          </w:r>
          <w:r>
            <w:rPr>
              <w:noProof/>
            </w:rPr>
            <w:fldChar w:fldCharType="end"/>
          </w:r>
        </w:p>
        <w:p w14:paraId="7811D5DF" w14:textId="77777777" w:rsidR="00A65981" w:rsidRDefault="00A65981">
          <w:pPr>
            <w:pStyle w:val="TOC2"/>
            <w:tabs>
              <w:tab w:val="left" w:pos="91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_Toc334362981 \h </w:instrText>
          </w:r>
          <w:r>
            <w:rPr>
              <w:noProof/>
            </w:rPr>
          </w:r>
          <w:r>
            <w:rPr>
              <w:noProof/>
            </w:rPr>
            <w:fldChar w:fldCharType="separate"/>
          </w:r>
          <w:r>
            <w:rPr>
              <w:noProof/>
            </w:rPr>
            <w:t>27</w:t>
          </w:r>
          <w:r>
            <w:rPr>
              <w:noProof/>
            </w:rPr>
            <w:fldChar w:fldCharType="end"/>
          </w:r>
        </w:p>
        <w:p w14:paraId="5F46D714" w14:textId="77777777" w:rsidR="00A65981" w:rsidRDefault="00A65981">
          <w:pPr>
            <w:pStyle w:val="TOC2"/>
            <w:tabs>
              <w:tab w:val="left" w:pos="91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_Toc334362982 \h </w:instrText>
          </w:r>
          <w:r>
            <w:rPr>
              <w:noProof/>
            </w:rPr>
          </w:r>
          <w:r>
            <w:rPr>
              <w:noProof/>
            </w:rPr>
            <w:fldChar w:fldCharType="separate"/>
          </w:r>
          <w:r>
            <w:rPr>
              <w:noProof/>
            </w:rPr>
            <w:t>28</w:t>
          </w:r>
          <w:r>
            <w:rPr>
              <w:noProof/>
            </w:rPr>
            <w:fldChar w:fldCharType="end"/>
          </w:r>
        </w:p>
        <w:p w14:paraId="3BB5F8E7" w14:textId="77777777" w:rsidR="00A65981" w:rsidRDefault="00A65981">
          <w:pPr>
            <w:pStyle w:val="TOC2"/>
            <w:tabs>
              <w:tab w:val="left" w:pos="91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_Toc334362983 \h </w:instrText>
          </w:r>
          <w:r>
            <w:rPr>
              <w:noProof/>
            </w:rPr>
          </w:r>
          <w:r>
            <w:rPr>
              <w:noProof/>
            </w:rPr>
            <w:fldChar w:fldCharType="separate"/>
          </w:r>
          <w:r>
            <w:rPr>
              <w:noProof/>
            </w:rPr>
            <w:t>29</w:t>
          </w:r>
          <w:r>
            <w:rPr>
              <w:noProof/>
            </w:rPr>
            <w:fldChar w:fldCharType="end"/>
          </w:r>
        </w:p>
        <w:p w14:paraId="4F1A793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2.14.1.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_Toc334362984 \h </w:instrText>
          </w:r>
          <w:r>
            <w:rPr>
              <w:noProof/>
            </w:rPr>
          </w:r>
          <w:r>
            <w:rPr>
              <w:noProof/>
            </w:rPr>
            <w:fldChar w:fldCharType="separate"/>
          </w:r>
          <w:r>
            <w:rPr>
              <w:noProof/>
            </w:rPr>
            <w:t>29</w:t>
          </w:r>
          <w:r>
            <w:rPr>
              <w:noProof/>
            </w:rPr>
            <w:fldChar w:fldCharType="end"/>
          </w:r>
        </w:p>
        <w:p w14:paraId="45A89E13" w14:textId="77777777" w:rsidR="00A65981" w:rsidRDefault="00A65981">
          <w:pPr>
            <w:pStyle w:val="TOC2"/>
            <w:tabs>
              <w:tab w:val="left" w:pos="91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_Toc334362985 \h </w:instrText>
          </w:r>
          <w:r>
            <w:rPr>
              <w:noProof/>
            </w:rPr>
          </w:r>
          <w:r>
            <w:rPr>
              <w:noProof/>
            </w:rPr>
            <w:fldChar w:fldCharType="separate"/>
          </w:r>
          <w:r>
            <w:rPr>
              <w:noProof/>
            </w:rPr>
            <w:t>29</w:t>
          </w:r>
          <w:r>
            <w:rPr>
              <w:noProof/>
            </w:rPr>
            <w:fldChar w:fldCharType="end"/>
          </w:r>
        </w:p>
        <w:p w14:paraId="70C5251A" w14:textId="77777777" w:rsidR="00A65981" w:rsidRDefault="00A65981">
          <w:pPr>
            <w:pStyle w:val="TOC2"/>
            <w:tabs>
              <w:tab w:val="left" w:pos="91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_Toc334362986 \h </w:instrText>
          </w:r>
          <w:r>
            <w:rPr>
              <w:noProof/>
            </w:rPr>
          </w:r>
          <w:r>
            <w:rPr>
              <w:noProof/>
            </w:rPr>
            <w:fldChar w:fldCharType="separate"/>
          </w:r>
          <w:r>
            <w:rPr>
              <w:noProof/>
            </w:rPr>
            <w:t>32</w:t>
          </w:r>
          <w:r>
            <w:rPr>
              <w:noProof/>
            </w:rPr>
            <w:fldChar w:fldCharType="end"/>
          </w:r>
        </w:p>
        <w:p w14:paraId="562D4D5B" w14:textId="77777777" w:rsidR="00A65981" w:rsidRDefault="00A65981">
          <w:pPr>
            <w:pStyle w:val="TOC2"/>
            <w:tabs>
              <w:tab w:val="left" w:pos="916"/>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_Toc334362987 \h </w:instrText>
          </w:r>
          <w:r>
            <w:rPr>
              <w:noProof/>
            </w:rPr>
          </w:r>
          <w:r>
            <w:rPr>
              <w:noProof/>
            </w:rPr>
            <w:fldChar w:fldCharType="separate"/>
          </w:r>
          <w:r>
            <w:rPr>
              <w:noProof/>
            </w:rPr>
            <w:t>34</w:t>
          </w:r>
          <w:r>
            <w:rPr>
              <w:noProof/>
            </w:rPr>
            <w:fldChar w:fldCharType="end"/>
          </w:r>
        </w:p>
        <w:p w14:paraId="22FD8017" w14:textId="77777777" w:rsidR="00A65981" w:rsidRDefault="00A65981">
          <w:pPr>
            <w:pStyle w:val="TOC2"/>
            <w:tabs>
              <w:tab w:val="left" w:pos="916"/>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_Toc334362988 \h </w:instrText>
          </w:r>
          <w:r>
            <w:rPr>
              <w:noProof/>
            </w:rPr>
          </w:r>
          <w:r>
            <w:rPr>
              <w:noProof/>
            </w:rPr>
            <w:fldChar w:fldCharType="separate"/>
          </w:r>
          <w:r>
            <w:rPr>
              <w:noProof/>
            </w:rPr>
            <w:t>37</w:t>
          </w:r>
          <w:r>
            <w:rPr>
              <w:noProof/>
            </w:rPr>
            <w:fldChar w:fldCharType="end"/>
          </w:r>
        </w:p>
        <w:p w14:paraId="7227B8A3" w14:textId="77777777" w:rsidR="00A65981" w:rsidRDefault="00A65981">
          <w:pPr>
            <w:pStyle w:val="TOC2"/>
            <w:tabs>
              <w:tab w:val="left" w:pos="916"/>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_Toc334362989 \h </w:instrText>
          </w:r>
          <w:r>
            <w:rPr>
              <w:noProof/>
            </w:rPr>
          </w:r>
          <w:r>
            <w:rPr>
              <w:noProof/>
            </w:rPr>
            <w:fldChar w:fldCharType="separate"/>
          </w:r>
          <w:r>
            <w:rPr>
              <w:noProof/>
            </w:rPr>
            <w:t>40</w:t>
          </w:r>
          <w:r>
            <w:rPr>
              <w:noProof/>
            </w:rPr>
            <w:fldChar w:fldCharType="end"/>
          </w:r>
        </w:p>
        <w:p w14:paraId="78E32D96" w14:textId="77777777" w:rsidR="00A65981" w:rsidRDefault="00A65981">
          <w:pPr>
            <w:pStyle w:val="TOC2"/>
            <w:tabs>
              <w:tab w:val="left" w:pos="916"/>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_Toc334362990 \h </w:instrText>
          </w:r>
          <w:r>
            <w:rPr>
              <w:noProof/>
            </w:rPr>
          </w:r>
          <w:r>
            <w:rPr>
              <w:noProof/>
            </w:rPr>
            <w:fldChar w:fldCharType="separate"/>
          </w:r>
          <w:r>
            <w:rPr>
              <w:noProof/>
            </w:rPr>
            <w:t>40</w:t>
          </w:r>
          <w:r>
            <w:rPr>
              <w:noProof/>
            </w:rPr>
            <w:fldChar w:fldCharType="end"/>
          </w:r>
        </w:p>
        <w:p w14:paraId="3E58D4BE" w14:textId="77777777" w:rsidR="00A65981" w:rsidRDefault="00A65981">
          <w:pPr>
            <w:pStyle w:val="TOC2"/>
            <w:tabs>
              <w:tab w:val="left" w:pos="91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_Toc334362991 \h </w:instrText>
          </w:r>
          <w:r>
            <w:rPr>
              <w:noProof/>
            </w:rPr>
          </w:r>
          <w:r>
            <w:rPr>
              <w:noProof/>
            </w:rPr>
            <w:fldChar w:fldCharType="separate"/>
          </w:r>
          <w:r>
            <w:rPr>
              <w:noProof/>
            </w:rPr>
            <w:t>40</w:t>
          </w:r>
          <w:r>
            <w:rPr>
              <w:noProof/>
            </w:rPr>
            <w:fldChar w:fldCharType="end"/>
          </w:r>
        </w:p>
        <w:p w14:paraId="70E66399" w14:textId="77777777" w:rsidR="00A65981" w:rsidRDefault="00A65981">
          <w:pPr>
            <w:pStyle w:val="TOC2"/>
            <w:tabs>
              <w:tab w:val="left" w:pos="916"/>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_Toc334362992 \h </w:instrText>
          </w:r>
          <w:r>
            <w:rPr>
              <w:noProof/>
            </w:rPr>
          </w:r>
          <w:r>
            <w:rPr>
              <w:noProof/>
            </w:rPr>
            <w:fldChar w:fldCharType="separate"/>
          </w:r>
          <w:r>
            <w:rPr>
              <w:noProof/>
            </w:rPr>
            <w:t>41</w:t>
          </w:r>
          <w:r>
            <w:rPr>
              <w:noProof/>
            </w:rPr>
            <w:fldChar w:fldCharType="end"/>
          </w:r>
        </w:p>
        <w:p w14:paraId="5187D7F9" w14:textId="77777777" w:rsidR="00A65981" w:rsidRDefault="00A65981">
          <w:pPr>
            <w:pStyle w:val="TOC2"/>
            <w:tabs>
              <w:tab w:val="left" w:pos="916"/>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_Toc334362993 \h </w:instrText>
          </w:r>
          <w:r>
            <w:rPr>
              <w:noProof/>
            </w:rPr>
          </w:r>
          <w:r>
            <w:rPr>
              <w:noProof/>
            </w:rPr>
            <w:fldChar w:fldCharType="separate"/>
          </w:r>
          <w:r>
            <w:rPr>
              <w:noProof/>
            </w:rPr>
            <w:t>42</w:t>
          </w:r>
          <w:r>
            <w:rPr>
              <w:noProof/>
            </w:rPr>
            <w:fldChar w:fldCharType="end"/>
          </w:r>
        </w:p>
        <w:p w14:paraId="63753ACE"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2.24.</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_Toc334362994 \h </w:instrText>
          </w:r>
          <w:r>
            <w:rPr>
              <w:noProof/>
            </w:rPr>
          </w:r>
          <w:r>
            <w:rPr>
              <w:noProof/>
            </w:rPr>
            <w:fldChar w:fldCharType="separate"/>
          </w:r>
          <w:r>
            <w:rPr>
              <w:noProof/>
            </w:rPr>
            <w:t>42</w:t>
          </w:r>
          <w:r>
            <w:rPr>
              <w:noProof/>
            </w:rPr>
            <w:fldChar w:fldCharType="end"/>
          </w:r>
        </w:p>
        <w:p w14:paraId="235DD86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_Toc334362995 \h </w:instrText>
          </w:r>
          <w:r>
            <w:rPr>
              <w:noProof/>
            </w:rPr>
          </w:r>
          <w:r>
            <w:rPr>
              <w:noProof/>
            </w:rPr>
            <w:fldChar w:fldCharType="separate"/>
          </w:r>
          <w:r>
            <w:rPr>
              <w:noProof/>
            </w:rPr>
            <w:t>43</w:t>
          </w:r>
          <w:r>
            <w:rPr>
              <w:noProof/>
            </w:rPr>
            <w:fldChar w:fldCharType="end"/>
          </w:r>
        </w:p>
        <w:p w14:paraId="624328DA" w14:textId="77777777" w:rsidR="00A65981" w:rsidRDefault="00A65981">
          <w:pPr>
            <w:pStyle w:val="TOC2"/>
            <w:tabs>
              <w:tab w:val="left" w:pos="916"/>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_Toc334362996 \h </w:instrText>
          </w:r>
          <w:r>
            <w:rPr>
              <w:noProof/>
            </w:rPr>
          </w:r>
          <w:r>
            <w:rPr>
              <w:noProof/>
            </w:rPr>
            <w:fldChar w:fldCharType="separate"/>
          </w:r>
          <w:r>
            <w:rPr>
              <w:noProof/>
            </w:rPr>
            <w:t>43</w:t>
          </w:r>
          <w:r>
            <w:rPr>
              <w:noProof/>
            </w:rPr>
            <w:fldChar w:fldCharType="end"/>
          </w:r>
        </w:p>
        <w:p w14:paraId="458319B2" w14:textId="77777777" w:rsidR="00A65981" w:rsidRDefault="00A65981">
          <w:pPr>
            <w:pStyle w:val="TOC2"/>
            <w:tabs>
              <w:tab w:val="left" w:pos="916"/>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_Toc334362997 \h </w:instrText>
          </w:r>
          <w:r>
            <w:rPr>
              <w:noProof/>
            </w:rPr>
          </w:r>
          <w:r>
            <w:rPr>
              <w:noProof/>
            </w:rPr>
            <w:fldChar w:fldCharType="separate"/>
          </w:r>
          <w:r>
            <w:rPr>
              <w:noProof/>
            </w:rPr>
            <w:t>46</w:t>
          </w:r>
          <w:r>
            <w:rPr>
              <w:noProof/>
            </w:rPr>
            <w:fldChar w:fldCharType="end"/>
          </w:r>
        </w:p>
        <w:p w14:paraId="517DAE16" w14:textId="77777777" w:rsidR="00A65981" w:rsidRDefault="00A65981">
          <w:pPr>
            <w:pStyle w:val="TOC2"/>
            <w:tabs>
              <w:tab w:val="left" w:pos="916"/>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_Toc334362998 \h </w:instrText>
          </w:r>
          <w:r>
            <w:rPr>
              <w:noProof/>
            </w:rPr>
          </w:r>
          <w:r>
            <w:rPr>
              <w:noProof/>
            </w:rPr>
            <w:fldChar w:fldCharType="separate"/>
          </w:r>
          <w:r>
            <w:rPr>
              <w:noProof/>
            </w:rPr>
            <w:t>48</w:t>
          </w:r>
          <w:r>
            <w:rPr>
              <w:noProof/>
            </w:rPr>
            <w:fldChar w:fldCharType="end"/>
          </w:r>
        </w:p>
        <w:p w14:paraId="5D8C5576" w14:textId="77777777" w:rsidR="00A65981" w:rsidRDefault="00A65981">
          <w:pPr>
            <w:pStyle w:val="TOC2"/>
            <w:tabs>
              <w:tab w:val="left" w:pos="916"/>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_Toc334362999 \h </w:instrText>
          </w:r>
          <w:r>
            <w:rPr>
              <w:noProof/>
            </w:rPr>
          </w:r>
          <w:r>
            <w:rPr>
              <w:noProof/>
            </w:rPr>
            <w:fldChar w:fldCharType="separate"/>
          </w:r>
          <w:r>
            <w:rPr>
              <w:noProof/>
            </w:rPr>
            <w:t>53</w:t>
          </w:r>
          <w:r>
            <w:rPr>
              <w:noProof/>
            </w:rPr>
            <w:fldChar w:fldCharType="end"/>
          </w:r>
        </w:p>
        <w:p w14:paraId="6BB7770B" w14:textId="77777777" w:rsidR="00A65981" w:rsidRDefault="00A65981">
          <w:pPr>
            <w:pStyle w:val="TOC2"/>
            <w:tabs>
              <w:tab w:val="left" w:pos="916"/>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_Toc334363000 \h </w:instrText>
          </w:r>
          <w:r>
            <w:rPr>
              <w:noProof/>
            </w:rPr>
          </w:r>
          <w:r>
            <w:rPr>
              <w:noProof/>
            </w:rPr>
            <w:fldChar w:fldCharType="separate"/>
          </w:r>
          <w:r>
            <w:rPr>
              <w:noProof/>
            </w:rPr>
            <w:t>58</w:t>
          </w:r>
          <w:r>
            <w:rPr>
              <w:noProof/>
            </w:rPr>
            <w:fldChar w:fldCharType="end"/>
          </w:r>
        </w:p>
        <w:p w14:paraId="785EBF67"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_Toc334363001 \h </w:instrText>
          </w:r>
          <w:r>
            <w:rPr>
              <w:noProof/>
            </w:rPr>
          </w:r>
          <w:r>
            <w:rPr>
              <w:noProof/>
            </w:rPr>
            <w:fldChar w:fldCharType="separate"/>
          </w:r>
          <w:r>
            <w:rPr>
              <w:noProof/>
            </w:rPr>
            <w:t>58</w:t>
          </w:r>
          <w:r>
            <w:rPr>
              <w:noProof/>
            </w:rPr>
            <w:fldChar w:fldCharType="end"/>
          </w:r>
        </w:p>
        <w:p w14:paraId="65E1CD86" w14:textId="77777777" w:rsidR="00A65981" w:rsidRDefault="00A65981">
          <w:pPr>
            <w:pStyle w:val="TOC2"/>
            <w:tabs>
              <w:tab w:val="left" w:pos="916"/>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_Toc334363002 \h </w:instrText>
          </w:r>
          <w:r>
            <w:rPr>
              <w:noProof/>
            </w:rPr>
          </w:r>
          <w:r>
            <w:rPr>
              <w:noProof/>
            </w:rPr>
            <w:fldChar w:fldCharType="separate"/>
          </w:r>
          <w:r>
            <w:rPr>
              <w:noProof/>
            </w:rPr>
            <w:t>58</w:t>
          </w:r>
          <w:r>
            <w:rPr>
              <w:noProof/>
            </w:rPr>
            <w:fldChar w:fldCharType="end"/>
          </w:r>
        </w:p>
        <w:p w14:paraId="2296784E" w14:textId="77777777" w:rsidR="00A65981" w:rsidRDefault="00A65981">
          <w:pPr>
            <w:pStyle w:val="TOC2"/>
            <w:tabs>
              <w:tab w:val="left" w:pos="916"/>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_Toc334363003 \h </w:instrText>
          </w:r>
          <w:r>
            <w:rPr>
              <w:noProof/>
            </w:rPr>
          </w:r>
          <w:r>
            <w:rPr>
              <w:noProof/>
            </w:rPr>
            <w:fldChar w:fldCharType="separate"/>
          </w:r>
          <w:r>
            <w:rPr>
              <w:noProof/>
            </w:rPr>
            <w:t>60</w:t>
          </w:r>
          <w:r>
            <w:rPr>
              <w:noProof/>
            </w:rPr>
            <w:fldChar w:fldCharType="end"/>
          </w:r>
        </w:p>
        <w:p w14:paraId="01920E06" w14:textId="77777777" w:rsidR="00A65981" w:rsidRDefault="00A65981">
          <w:pPr>
            <w:pStyle w:val="TOC2"/>
            <w:tabs>
              <w:tab w:val="left" w:pos="916"/>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_Toc334363004 \h </w:instrText>
          </w:r>
          <w:r>
            <w:rPr>
              <w:noProof/>
            </w:rPr>
          </w:r>
          <w:r>
            <w:rPr>
              <w:noProof/>
            </w:rPr>
            <w:fldChar w:fldCharType="separate"/>
          </w:r>
          <w:r>
            <w:rPr>
              <w:noProof/>
            </w:rPr>
            <w:t>62</w:t>
          </w:r>
          <w:r>
            <w:rPr>
              <w:noProof/>
            </w:rPr>
            <w:fldChar w:fldCharType="end"/>
          </w:r>
        </w:p>
        <w:p w14:paraId="5B30ACCF" w14:textId="77777777" w:rsidR="00A65981" w:rsidRDefault="00A65981">
          <w:pPr>
            <w:pStyle w:val="TOC2"/>
            <w:tabs>
              <w:tab w:val="left" w:pos="916"/>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_Toc334363005 \h </w:instrText>
          </w:r>
          <w:r>
            <w:rPr>
              <w:noProof/>
            </w:rPr>
          </w:r>
          <w:r>
            <w:rPr>
              <w:noProof/>
            </w:rPr>
            <w:fldChar w:fldCharType="separate"/>
          </w:r>
          <w:r>
            <w:rPr>
              <w:noProof/>
            </w:rPr>
            <w:t>64</w:t>
          </w:r>
          <w:r>
            <w:rPr>
              <w:noProof/>
            </w:rPr>
            <w:fldChar w:fldCharType="end"/>
          </w:r>
        </w:p>
        <w:p w14:paraId="7562569E" w14:textId="77777777" w:rsidR="00A65981" w:rsidRDefault="00A65981">
          <w:pPr>
            <w:pStyle w:val="TOC2"/>
            <w:tabs>
              <w:tab w:val="left" w:pos="916"/>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_Toc334363006 \h </w:instrText>
          </w:r>
          <w:r>
            <w:rPr>
              <w:noProof/>
            </w:rPr>
          </w:r>
          <w:r>
            <w:rPr>
              <w:noProof/>
            </w:rPr>
            <w:fldChar w:fldCharType="separate"/>
          </w:r>
          <w:r>
            <w:rPr>
              <w:noProof/>
            </w:rPr>
            <w:t>66</w:t>
          </w:r>
          <w:r>
            <w:rPr>
              <w:noProof/>
            </w:rPr>
            <w:fldChar w:fldCharType="end"/>
          </w:r>
        </w:p>
        <w:p w14:paraId="58A1D366"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_Toc334363007 \h </w:instrText>
          </w:r>
          <w:r>
            <w:rPr>
              <w:noProof/>
            </w:rPr>
          </w:r>
          <w:r>
            <w:rPr>
              <w:noProof/>
            </w:rPr>
            <w:fldChar w:fldCharType="separate"/>
          </w:r>
          <w:r>
            <w:rPr>
              <w:noProof/>
            </w:rPr>
            <w:t>67</w:t>
          </w:r>
          <w:r>
            <w:rPr>
              <w:noProof/>
            </w:rPr>
            <w:fldChar w:fldCharType="end"/>
          </w:r>
        </w:p>
        <w:p w14:paraId="5337CE63" w14:textId="77777777" w:rsidR="00A65981" w:rsidRDefault="00A65981">
          <w:pPr>
            <w:pStyle w:val="TOC2"/>
            <w:tabs>
              <w:tab w:val="left" w:pos="916"/>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_Toc334363008 \h </w:instrText>
          </w:r>
          <w:r>
            <w:rPr>
              <w:noProof/>
            </w:rPr>
          </w:r>
          <w:r>
            <w:rPr>
              <w:noProof/>
            </w:rPr>
            <w:fldChar w:fldCharType="separate"/>
          </w:r>
          <w:r>
            <w:rPr>
              <w:noProof/>
            </w:rPr>
            <w:t>67</w:t>
          </w:r>
          <w:r>
            <w:rPr>
              <w:noProof/>
            </w:rPr>
            <w:fldChar w:fldCharType="end"/>
          </w:r>
        </w:p>
        <w:p w14:paraId="1EF5A01B" w14:textId="77777777" w:rsidR="00A65981" w:rsidRDefault="00A65981">
          <w:pPr>
            <w:pStyle w:val="TOC2"/>
            <w:tabs>
              <w:tab w:val="left" w:pos="916"/>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_Toc334363009 \h </w:instrText>
          </w:r>
          <w:r>
            <w:rPr>
              <w:noProof/>
            </w:rPr>
          </w:r>
          <w:r>
            <w:rPr>
              <w:noProof/>
            </w:rPr>
            <w:fldChar w:fldCharType="separate"/>
          </w:r>
          <w:r>
            <w:rPr>
              <w:noProof/>
            </w:rPr>
            <w:t>68</w:t>
          </w:r>
          <w:r>
            <w:rPr>
              <w:noProof/>
            </w:rPr>
            <w:fldChar w:fldCharType="end"/>
          </w:r>
        </w:p>
        <w:p w14:paraId="500BF41D" w14:textId="77777777" w:rsidR="00A65981" w:rsidRDefault="00A65981">
          <w:pPr>
            <w:pStyle w:val="TOC2"/>
            <w:tabs>
              <w:tab w:val="left" w:pos="916"/>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_Toc334363010 \h </w:instrText>
          </w:r>
          <w:r>
            <w:rPr>
              <w:noProof/>
            </w:rPr>
          </w:r>
          <w:r>
            <w:rPr>
              <w:noProof/>
            </w:rPr>
            <w:fldChar w:fldCharType="separate"/>
          </w:r>
          <w:r>
            <w:rPr>
              <w:noProof/>
            </w:rPr>
            <w:t>70</w:t>
          </w:r>
          <w:r>
            <w:rPr>
              <w:noProof/>
            </w:rPr>
            <w:fldChar w:fldCharType="end"/>
          </w:r>
        </w:p>
        <w:p w14:paraId="75A0E13C" w14:textId="77777777" w:rsidR="00A65981" w:rsidRDefault="00A65981">
          <w:pPr>
            <w:pStyle w:val="TOC2"/>
            <w:tabs>
              <w:tab w:val="left" w:pos="916"/>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_Toc334363011 \h </w:instrText>
          </w:r>
          <w:r>
            <w:rPr>
              <w:noProof/>
            </w:rPr>
          </w:r>
          <w:r>
            <w:rPr>
              <w:noProof/>
            </w:rPr>
            <w:fldChar w:fldCharType="separate"/>
          </w:r>
          <w:r>
            <w:rPr>
              <w:noProof/>
            </w:rPr>
            <w:t>76</w:t>
          </w:r>
          <w:r>
            <w:rPr>
              <w:noProof/>
            </w:rPr>
            <w:fldChar w:fldCharType="end"/>
          </w:r>
        </w:p>
        <w:p w14:paraId="37EDBFCC" w14:textId="77777777" w:rsidR="00A65981" w:rsidRDefault="00A65981">
          <w:pPr>
            <w:pStyle w:val="TOC2"/>
            <w:tabs>
              <w:tab w:val="left" w:pos="916"/>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_Toc334363012 \h </w:instrText>
          </w:r>
          <w:r>
            <w:rPr>
              <w:noProof/>
            </w:rPr>
          </w:r>
          <w:r>
            <w:rPr>
              <w:noProof/>
            </w:rPr>
            <w:fldChar w:fldCharType="separate"/>
          </w:r>
          <w:r>
            <w:rPr>
              <w:noProof/>
            </w:rPr>
            <w:t>82</w:t>
          </w:r>
          <w:r>
            <w:rPr>
              <w:noProof/>
            </w:rPr>
            <w:fldChar w:fldCharType="end"/>
          </w:r>
        </w:p>
        <w:p w14:paraId="36E3B87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_Toc334363013 \h </w:instrText>
          </w:r>
          <w:r>
            <w:rPr>
              <w:noProof/>
            </w:rPr>
          </w:r>
          <w:r>
            <w:rPr>
              <w:noProof/>
            </w:rPr>
            <w:fldChar w:fldCharType="separate"/>
          </w:r>
          <w:r>
            <w:rPr>
              <w:noProof/>
            </w:rPr>
            <w:t>83</w:t>
          </w:r>
          <w:r>
            <w:rPr>
              <w:noProof/>
            </w:rPr>
            <w:fldChar w:fldCharType="end"/>
          </w:r>
        </w:p>
        <w:p w14:paraId="5928B8BF" w14:textId="77777777" w:rsidR="00A65981" w:rsidRDefault="00A65981">
          <w:pPr>
            <w:pStyle w:val="TOC2"/>
            <w:tabs>
              <w:tab w:val="left" w:pos="916"/>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_Toc334363014 \h </w:instrText>
          </w:r>
          <w:r>
            <w:rPr>
              <w:noProof/>
            </w:rPr>
          </w:r>
          <w:r>
            <w:rPr>
              <w:noProof/>
            </w:rPr>
            <w:fldChar w:fldCharType="separate"/>
          </w:r>
          <w:r>
            <w:rPr>
              <w:noProof/>
            </w:rPr>
            <w:t>83</w:t>
          </w:r>
          <w:r>
            <w:rPr>
              <w:noProof/>
            </w:rPr>
            <w:fldChar w:fldCharType="end"/>
          </w:r>
        </w:p>
        <w:p w14:paraId="0A445979" w14:textId="77777777" w:rsidR="00A65981" w:rsidRDefault="00A65981">
          <w:pPr>
            <w:pStyle w:val="TOC2"/>
            <w:tabs>
              <w:tab w:val="left" w:pos="916"/>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_Toc334363015 \h </w:instrText>
          </w:r>
          <w:r>
            <w:rPr>
              <w:noProof/>
            </w:rPr>
          </w:r>
          <w:r>
            <w:rPr>
              <w:noProof/>
            </w:rPr>
            <w:fldChar w:fldCharType="separate"/>
          </w:r>
          <w:r>
            <w:rPr>
              <w:noProof/>
            </w:rPr>
            <w:t>83</w:t>
          </w:r>
          <w:r>
            <w:rPr>
              <w:noProof/>
            </w:rPr>
            <w:fldChar w:fldCharType="end"/>
          </w:r>
        </w:p>
        <w:p w14:paraId="7B292183" w14:textId="77777777" w:rsidR="00A65981" w:rsidRDefault="00A65981">
          <w:pPr>
            <w:pStyle w:val="TOC2"/>
            <w:tabs>
              <w:tab w:val="left" w:pos="916"/>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_Toc334363016 \h </w:instrText>
          </w:r>
          <w:r>
            <w:rPr>
              <w:noProof/>
            </w:rPr>
          </w:r>
          <w:r>
            <w:rPr>
              <w:noProof/>
            </w:rPr>
            <w:fldChar w:fldCharType="separate"/>
          </w:r>
          <w:r>
            <w:rPr>
              <w:noProof/>
            </w:rPr>
            <w:t>86</w:t>
          </w:r>
          <w:r>
            <w:rPr>
              <w:noProof/>
            </w:rPr>
            <w:fldChar w:fldCharType="end"/>
          </w:r>
        </w:p>
        <w:p w14:paraId="73F7A562" w14:textId="77777777" w:rsidR="00A65981" w:rsidRDefault="00A65981">
          <w:pPr>
            <w:pStyle w:val="TOC2"/>
            <w:tabs>
              <w:tab w:val="left" w:pos="916"/>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_Toc334363017 \h </w:instrText>
          </w:r>
          <w:r>
            <w:rPr>
              <w:noProof/>
            </w:rPr>
          </w:r>
          <w:r>
            <w:rPr>
              <w:noProof/>
            </w:rPr>
            <w:fldChar w:fldCharType="separate"/>
          </w:r>
          <w:r>
            <w:rPr>
              <w:noProof/>
            </w:rPr>
            <w:t>88</w:t>
          </w:r>
          <w:r>
            <w:rPr>
              <w:noProof/>
            </w:rPr>
            <w:fldChar w:fldCharType="end"/>
          </w:r>
        </w:p>
        <w:p w14:paraId="7E90981C" w14:textId="77777777" w:rsidR="00A65981" w:rsidRDefault="00A65981">
          <w:pPr>
            <w:pStyle w:val="TOC2"/>
            <w:tabs>
              <w:tab w:val="left" w:pos="916"/>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_Toc334363018 \h </w:instrText>
          </w:r>
          <w:r>
            <w:rPr>
              <w:noProof/>
            </w:rPr>
          </w:r>
          <w:r>
            <w:rPr>
              <w:noProof/>
            </w:rPr>
            <w:fldChar w:fldCharType="separate"/>
          </w:r>
          <w:r>
            <w:rPr>
              <w:noProof/>
            </w:rPr>
            <w:t>88</w:t>
          </w:r>
          <w:r>
            <w:rPr>
              <w:noProof/>
            </w:rPr>
            <w:fldChar w:fldCharType="end"/>
          </w:r>
        </w:p>
        <w:p w14:paraId="0C285F97" w14:textId="77777777" w:rsidR="00A65981" w:rsidRDefault="00A65981">
          <w:pPr>
            <w:pStyle w:val="TOC2"/>
            <w:tabs>
              <w:tab w:val="left" w:pos="916"/>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_Toc334363019 \h </w:instrText>
          </w:r>
          <w:r>
            <w:rPr>
              <w:noProof/>
            </w:rPr>
          </w:r>
          <w:r>
            <w:rPr>
              <w:noProof/>
            </w:rPr>
            <w:fldChar w:fldCharType="separate"/>
          </w:r>
          <w:r>
            <w:rPr>
              <w:noProof/>
            </w:rPr>
            <w:t>89</w:t>
          </w:r>
          <w:r>
            <w:rPr>
              <w:noProof/>
            </w:rPr>
            <w:fldChar w:fldCharType="end"/>
          </w:r>
        </w:p>
        <w:p w14:paraId="03E7C940"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2.45.1.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_Toc334363020 \h </w:instrText>
          </w:r>
          <w:r>
            <w:rPr>
              <w:noProof/>
            </w:rPr>
          </w:r>
          <w:r>
            <w:rPr>
              <w:noProof/>
            </w:rPr>
            <w:fldChar w:fldCharType="separate"/>
          </w:r>
          <w:r>
            <w:rPr>
              <w:noProof/>
            </w:rPr>
            <w:t>89</w:t>
          </w:r>
          <w:r>
            <w:rPr>
              <w:noProof/>
            </w:rPr>
            <w:fldChar w:fldCharType="end"/>
          </w:r>
        </w:p>
        <w:p w14:paraId="6E2041DD" w14:textId="77777777" w:rsidR="00A65981" w:rsidRDefault="00A65981">
          <w:pPr>
            <w:pStyle w:val="TOC2"/>
            <w:tabs>
              <w:tab w:val="left" w:pos="916"/>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_Toc334363021 \h </w:instrText>
          </w:r>
          <w:r>
            <w:rPr>
              <w:noProof/>
            </w:rPr>
          </w:r>
          <w:r>
            <w:rPr>
              <w:noProof/>
            </w:rPr>
            <w:fldChar w:fldCharType="separate"/>
          </w:r>
          <w:r>
            <w:rPr>
              <w:noProof/>
            </w:rPr>
            <w:t>89</w:t>
          </w:r>
          <w:r>
            <w:rPr>
              <w:noProof/>
            </w:rPr>
            <w:fldChar w:fldCharType="end"/>
          </w:r>
        </w:p>
        <w:p w14:paraId="668B9C2A" w14:textId="77777777" w:rsidR="00A65981" w:rsidRDefault="00A65981">
          <w:pPr>
            <w:pStyle w:val="TOC2"/>
            <w:tabs>
              <w:tab w:val="left" w:pos="916"/>
              <w:tab w:val="right" w:leader="dot" w:pos="9350"/>
            </w:tabs>
            <w:rPr>
              <w:rFonts w:eastAsiaTheme="minorEastAsia"/>
              <w:noProof/>
              <w:sz w:val="24"/>
              <w:szCs w:val="24"/>
              <w:lang w:eastAsia="ja-JP"/>
            </w:rPr>
          </w:pPr>
          <w:r>
            <w:rPr>
              <w:noProof/>
            </w:rPr>
            <w:t>2.47.</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_Toc334363022 \h </w:instrText>
          </w:r>
          <w:r>
            <w:rPr>
              <w:noProof/>
            </w:rPr>
          </w:r>
          <w:r>
            <w:rPr>
              <w:noProof/>
            </w:rPr>
            <w:fldChar w:fldCharType="separate"/>
          </w:r>
          <w:r>
            <w:rPr>
              <w:noProof/>
            </w:rPr>
            <w:t>90</w:t>
          </w:r>
          <w:r>
            <w:rPr>
              <w:noProof/>
            </w:rPr>
            <w:fldChar w:fldCharType="end"/>
          </w:r>
        </w:p>
        <w:p w14:paraId="14F2F238" w14:textId="77777777" w:rsidR="00A65981" w:rsidRDefault="00A65981">
          <w:pPr>
            <w:pStyle w:val="TOC2"/>
            <w:tabs>
              <w:tab w:val="left" w:pos="916"/>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_Toc334363023 \h </w:instrText>
          </w:r>
          <w:r>
            <w:rPr>
              <w:noProof/>
            </w:rPr>
          </w:r>
          <w:r>
            <w:rPr>
              <w:noProof/>
            </w:rPr>
            <w:fldChar w:fldCharType="separate"/>
          </w:r>
          <w:r>
            <w:rPr>
              <w:noProof/>
            </w:rPr>
            <w:t>101</w:t>
          </w:r>
          <w:r>
            <w:rPr>
              <w:noProof/>
            </w:rPr>
            <w:fldChar w:fldCharType="end"/>
          </w:r>
        </w:p>
        <w:p w14:paraId="47430497" w14:textId="77777777" w:rsidR="00A65981" w:rsidRDefault="00A65981">
          <w:pPr>
            <w:pStyle w:val="TOC2"/>
            <w:tabs>
              <w:tab w:val="left" w:pos="916"/>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_Toc334363024 \h </w:instrText>
          </w:r>
          <w:r>
            <w:rPr>
              <w:noProof/>
            </w:rPr>
          </w:r>
          <w:r>
            <w:rPr>
              <w:noProof/>
            </w:rPr>
            <w:fldChar w:fldCharType="separate"/>
          </w:r>
          <w:r>
            <w:rPr>
              <w:noProof/>
            </w:rPr>
            <w:t>112</w:t>
          </w:r>
          <w:r>
            <w:rPr>
              <w:noProof/>
            </w:rPr>
            <w:fldChar w:fldCharType="end"/>
          </w:r>
        </w:p>
        <w:p w14:paraId="7114022C"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2.50.</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_Toc334363025 \h </w:instrText>
          </w:r>
          <w:r>
            <w:rPr>
              <w:noProof/>
            </w:rPr>
          </w:r>
          <w:r>
            <w:rPr>
              <w:noProof/>
            </w:rPr>
            <w:fldChar w:fldCharType="separate"/>
          </w:r>
          <w:r>
            <w:rPr>
              <w:noProof/>
            </w:rPr>
            <w:t>112</w:t>
          </w:r>
          <w:r>
            <w:rPr>
              <w:noProof/>
            </w:rPr>
            <w:fldChar w:fldCharType="end"/>
          </w:r>
        </w:p>
        <w:p w14:paraId="27A452B7" w14:textId="77777777" w:rsidR="00A65981" w:rsidRDefault="00A65981">
          <w:pPr>
            <w:pStyle w:val="TOC2"/>
            <w:tabs>
              <w:tab w:val="left" w:pos="91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_Toc334363026 \h </w:instrText>
          </w:r>
          <w:r>
            <w:rPr>
              <w:noProof/>
            </w:rPr>
          </w:r>
          <w:r>
            <w:rPr>
              <w:noProof/>
            </w:rPr>
            <w:fldChar w:fldCharType="separate"/>
          </w:r>
          <w:r>
            <w:rPr>
              <w:noProof/>
            </w:rPr>
            <w:t>113</w:t>
          </w:r>
          <w:r>
            <w:rPr>
              <w:noProof/>
            </w:rPr>
            <w:fldChar w:fldCharType="end"/>
          </w:r>
        </w:p>
        <w:p w14:paraId="6605EC5A"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2.51.1.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_Toc334363027 \h </w:instrText>
          </w:r>
          <w:r>
            <w:rPr>
              <w:noProof/>
            </w:rPr>
          </w:r>
          <w:r>
            <w:rPr>
              <w:noProof/>
            </w:rPr>
            <w:fldChar w:fldCharType="separate"/>
          </w:r>
          <w:r>
            <w:rPr>
              <w:noProof/>
            </w:rPr>
            <w:t>113</w:t>
          </w:r>
          <w:r>
            <w:rPr>
              <w:noProof/>
            </w:rPr>
            <w:fldChar w:fldCharType="end"/>
          </w:r>
        </w:p>
        <w:p w14:paraId="0C49298A" w14:textId="77777777" w:rsidR="00A65981" w:rsidRDefault="00A65981">
          <w:pPr>
            <w:pStyle w:val="TOC2"/>
            <w:tabs>
              <w:tab w:val="left" w:pos="91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_Toc334363028 \h </w:instrText>
          </w:r>
          <w:r>
            <w:rPr>
              <w:noProof/>
            </w:rPr>
          </w:r>
          <w:r>
            <w:rPr>
              <w:noProof/>
            </w:rPr>
            <w:fldChar w:fldCharType="separate"/>
          </w:r>
          <w:r>
            <w:rPr>
              <w:noProof/>
            </w:rPr>
            <w:t>113</w:t>
          </w:r>
          <w:r>
            <w:rPr>
              <w:noProof/>
            </w:rPr>
            <w:fldChar w:fldCharType="end"/>
          </w:r>
        </w:p>
        <w:p w14:paraId="6DCB5BBC" w14:textId="77777777" w:rsidR="00A65981" w:rsidRDefault="00A65981">
          <w:pPr>
            <w:pStyle w:val="TOC2"/>
            <w:tabs>
              <w:tab w:val="left" w:pos="91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_Toc334363029 \h </w:instrText>
          </w:r>
          <w:r>
            <w:rPr>
              <w:noProof/>
            </w:rPr>
          </w:r>
          <w:r>
            <w:rPr>
              <w:noProof/>
            </w:rPr>
            <w:fldChar w:fldCharType="separate"/>
          </w:r>
          <w:r>
            <w:rPr>
              <w:noProof/>
            </w:rPr>
            <w:t>114</w:t>
          </w:r>
          <w:r>
            <w:rPr>
              <w:noProof/>
            </w:rPr>
            <w:fldChar w:fldCharType="end"/>
          </w:r>
        </w:p>
        <w:p w14:paraId="2D8B3BE0" w14:textId="77777777" w:rsidR="00A65981" w:rsidRDefault="00A65981">
          <w:pPr>
            <w:pStyle w:val="TOC2"/>
            <w:tabs>
              <w:tab w:val="left" w:pos="91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_Toc334363030 \h </w:instrText>
          </w:r>
          <w:r>
            <w:rPr>
              <w:noProof/>
            </w:rPr>
          </w:r>
          <w:r>
            <w:rPr>
              <w:noProof/>
            </w:rPr>
            <w:fldChar w:fldCharType="separate"/>
          </w:r>
          <w:r>
            <w:rPr>
              <w:noProof/>
            </w:rPr>
            <w:t>117</w:t>
          </w:r>
          <w:r>
            <w:rPr>
              <w:noProof/>
            </w:rPr>
            <w:fldChar w:fldCharType="end"/>
          </w:r>
        </w:p>
        <w:p w14:paraId="5184CE86" w14:textId="77777777" w:rsidR="00A65981" w:rsidRDefault="00A65981">
          <w:pPr>
            <w:pStyle w:val="TOC2"/>
            <w:tabs>
              <w:tab w:val="left" w:pos="91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_Toc334363031 \h </w:instrText>
          </w:r>
          <w:r>
            <w:rPr>
              <w:noProof/>
            </w:rPr>
          </w:r>
          <w:r>
            <w:rPr>
              <w:noProof/>
            </w:rPr>
            <w:fldChar w:fldCharType="separate"/>
          </w:r>
          <w:r>
            <w:rPr>
              <w:noProof/>
            </w:rPr>
            <w:t>121</w:t>
          </w:r>
          <w:r>
            <w:rPr>
              <w:noProof/>
            </w:rPr>
            <w:fldChar w:fldCharType="end"/>
          </w:r>
        </w:p>
        <w:p w14:paraId="6EF3D5D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_Toc334363032 \h </w:instrText>
          </w:r>
          <w:r>
            <w:rPr>
              <w:noProof/>
            </w:rPr>
          </w:r>
          <w:r>
            <w:rPr>
              <w:noProof/>
            </w:rPr>
            <w:fldChar w:fldCharType="separate"/>
          </w:r>
          <w:r>
            <w:rPr>
              <w:noProof/>
            </w:rPr>
            <w:t>121</w:t>
          </w:r>
          <w:r>
            <w:rPr>
              <w:noProof/>
            </w:rPr>
            <w:fldChar w:fldCharType="end"/>
          </w:r>
        </w:p>
        <w:p w14:paraId="1B5EF61E" w14:textId="77777777" w:rsidR="00A65981" w:rsidRDefault="00A65981">
          <w:pPr>
            <w:pStyle w:val="TOC2"/>
            <w:tabs>
              <w:tab w:val="left" w:pos="916"/>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_Toc334363033 \h </w:instrText>
          </w:r>
          <w:r>
            <w:rPr>
              <w:noProof/>
            </w:rPr>
          </w:r>
          <w:r>
            <w:rPr>
              <w:noProof/>
            </w:rPr>
            <w:fldChar w:fldCharType="separate"/>
          </w:r>
          <w:r>
            <w:rPr>
              <w:noProof/>
            </w:rPr>
            <w:t>121</w:t>
          </w:r>
          <w:r>
            <w:rPr>
              <w:noProof/>
            </w:rPr>
            <w:fldChar w:fldCharType="end"/>
          </w:r>
        </w:p>
        <w:p w14:paraId="2514971F" w14:textId="77777777" w:rsidR="00A65981" w:rsidRDefault="00A65981">
          <w:pPr>
            <w:pStyle w:val="TOC2"/>
            <w:tabs>
              <w:tab w:val="left" w:pos="916"/>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_Toc334363034 \h </w:instrText>
          </w:r>
          <w:r>
            <w:rPr>
              <w:noProof/>
            </w:rPr>
          </w:r>
          <w:r>
            <w:rPr>
              <w:noProof/>
            </w:rPr>
            <w:fldChar w:fldCharType="separate"/>
          </w:r>
          <w:r>
            <w:rPr>
              <w:noProof/>
            </w:rPr>
            <w:t>122</w:t>
          </w:r>
          <w:r>
            <w:rPr>
              <w:noProof/>
            </w:rPr>
            <w:fldChar w:fldCharType="end"/>
          </w:r>
        </w:p>
        <w:p w14:paraId="21F638E9" w14:textId="77777777" w:rsidR="00A65981" w:rsidRDefault="00A65981">
          <w:pPr>
            <w:pStyle w:val="TOC2"/>
            <w:tabs>
              <w:tab w:val="left" w:pos="916"/>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_Toc334363035 \h </w:instrText>
          </w:r>
          <w:r>
            <w:rPr>
              <w:noProof/>
            </w:rPr>
          </w:r>
          <w:r>
            <w:rPr>
              <w:noProof/>
            </w:rPr>
            <w:fldChar w:fldCharType="separate"/>
          </w:r>
          <w:r>
            <w:rPr>
              <w:noProof/>
            </w:rPr>
            <w:t>125</w:t>
          </w:r>
          <w:r>
            <w:rPr>
              <w:noProof/>
            </w:rPr>
            <w:fldChar w:fldCharType="end"/>
          </w:r>
        </w:p>
        <w:p w14:paraId="7DF20268" w14:textId="77777777" w:rsidR="00A65981" w:rsidRDefault="00A65981">
          <w:pPr>
            <w:pStyle w:val="TOC2"/>
            <w:tabs>
              <w:tab w:val="left" w:pos="916"/>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_Toc334363036 \h </w:instrText>
          </w:r>
          <w:r>
            <w:rPr>
              <w:noProof/>
            </w:rPr>
          </w:r>
          <w:r>
            <w:rPr>
              <w:noProof/>
            </w:rPr>
            <w:fldChar w:fldCharType="separate"/>
          </w:r>
          <w:r>
            <w:rPr>
              <w:noProof/>
            </w:rPr>
            <w:t>127</w:t>
          </w:r>
          <w:r>
            <w:rPr>
              <w:noProof/>
            </w:rPr>
            <w:fldChar w:fldCharType="end"/>
          </w:r>
        </w:p>
        <w:p w14:paraId="48533FB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_Toc334363037 \h </w:instrText>
          </w:r>
          <w:r>
            <w:rPr>
              <w:noProof/>
            </w:rPr>
          </w:r>
          <w:r>
            <w:rPr>
              <w:noProof/>
            </w:rPr>
            <w:fldChar w:fldCharType="separate"/>
          </w:r>
          <w:r>
            <w:rPr>
              <w:noProof/>
            </w:rPr>
            <w:t>127</w:t>
          </w:r>
          <w:r>
            <w:rPr>
              <w:noProof/>
            </w:rPr>
            <w:fldChar w:fldCharType="end"/>
          </w:r>
        </w:p>
        <w:p w14:paraId="3CC0846F" w14:textId="77777777" w:rsidR="00A65981" w:rsidRDefault="00A65981">
          <w:pPr>
            <w:pStyle w:val="TOC2"/>
            <w:tabs>
              <w:tab w:val="left" w:pos="916"/>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_Toc334363038 \h </w:instrText>
          </w:r>
          <w:r>
            <w:rPr>
              <w:noProof/>
            </w:rPr>
          </w:r>
          <w:r>
            <w:rPr>
              <w:noProof/>
            </w:rPr>
            <w:fldChar w:fldCharType="separate"/>
          </w:r>
          <w:r>
            <w:rPr>
              <w:noProof/>
            </w:rPr>
            <w:t>127</w:t>
          </w:r>
          <w:r>
            <w:rPr>
              <w:noProof/>
            </w:rPr>
            <w:fldChar w:fldCharType="end"/>
          </w:r>
        </w:p>
        <w:p w14:paraId="40A56333" w14:textId="77777777" w:rsidR="00A65981" w:rsidRDefault="00A65981">
          <w:pPr>
            <w:pStyle w:val="TOC2"/>
            <w:tabs>
              <w:tab w:val="left" w:pos="916"/>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_Toc334363039 \h </w:instrText>
          </w:r>
          <w:r>
            <w:rPr>
              <w:noProof/>
            </w:rPr>
          </w:r>
          <w:r>
            <w:rPr>
              <w:noProof/>
            </w:rPr>
            <w:fldChar w:fldCharType="separate"/>
          </w:r>
          <w:r>
            <w:rPr>
              <w:noProof/>
            </w:rPr>
            <w:t>129</w:t>
          </w:r>
          <w:r>
            <w:rPr>
              <w:noProof/>
            </w:rPr>
            <w:fldChar w:fldCharType="end"/>
          </w:r>
        </w:p>
        <w:p w14:paraId="23DB834E" w14:textId="77777777" w:rsidR="00A65981" w:rsidRDefault="00A65981">
          <w:pPr>
            <w:pStyle w:val="TOC2"/>
            <w:tabs>
              <w:tab w:val="left" w:pos="916"/>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_Toc334363040 \h </w:instrText>
          </w:r>
          <w:r>
            <w:rPr>
              <w:noProof/>
            </w:rPr>
          </w:r>
          <w:r>
            <w:rPr>
              <w:noProof/>
            </w:rPr>
            <w:fldChar w:fldCharType="separate"/>
          </w:r>
          <w:r>
            <w:rPr>
              <w:noProof/>
            </w:rPr>
            <w:t>130</w:t>
          </w:r>
          <w:r>
            <w:rPr>
              <w:noProof/>
            </w:rPr>
            <w:fldChar w:fldCharType="end"/>
          </w:r>
        </w:p>
        <w:p w14:paraId="374910C4" w14:textId="77777777" w:rsidR="00A65981" w:rsidRDefault="00A65981">
          <w:pPr>
            <w:pStyle w:val="TOC2"/>
            <w:tabs>
              <w:tab w:val="left" w:pos="916"/>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_Toc334363041 \h </w:instrText>
          </w:r>
          <w:r>
            <w:rPr>
              <w:noProof/>
            </w:rPr>
          </w:r>
          <w:r>
            <w:rPr>
              <w:noProof/>
            </w:rPr>
            <w:fldChar w:fldCharType="separate"/>
          </w:r>
          <w:r>
            <w:rPr>
              <w:noProof/>
            </w:rPr>
            <w:t>131</w:t>
          </w:r>
          <w:r>
            <w:rPr>
              <w:noProof/>
            </w:rPr>
            <w:fldChar w:fldCharType="end"/>
          </w:r>
        </w:p>
        <w:p w14:paraId="09150958" w14:textId="77777777" w:rsidR="00A65981" w:rsidRDefault="00A65981">
          <w:pPr>
            <w:pStyle w:val="TOC2"/>
            <w:tabs>
              <w:tab w:val="left" w:pos="916"/>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_Toc334363042 \h </w:instrText>
          </w:r>
          <w:r>
            <w:rPr>
              <w:noProof/>
            </w:rPr>
          </w:r>
          <w:r>
            <w:rPr>
              <w:noProof/>
            </w:rPr>
            <w:fldChar w:fldCharType="separate"/>
          </w:r>
          <w:r>
            <w:rPr>
              <w:noProof/>
            </w:rPr>
            <w:t>131</w:t>
          </w:r>
          <w:r>
            <w:rPr>
              <w:noProof/>
            </w:rPr>
            <w:fldChar w:fldCharType="end"/>
          </w:r>
        </w:p>
        <w:p w14:paraId="07143C28"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_Toc334363043 \h </w:instrText>
          </w:r>
          <w:r>
            <w:rPr>
              <w:noProof/>
            </w:rPr>
          </w:r>
          <w:r>
            <w:rPr>
              <w:noProof/>
            </w:rPr>
            <w:fldChar w:fldCharType="separate"/>
          </w:r>
          <w:r>
            <w:rPr>
              <w:noProof/>
            </w:rPr>
            <w:t>132</w:t>
          </w:r>
          <w:r>
            <w:rPr>
              <w:noProof/>
            </w:rPr>
            <w:fldChar w:fldCharType="end"/>
          </w:r>
        </w:p>
        <w:p w14:paraId="2E546D13" w14:textId="77777777" w:rsidR="00A65981" w:rsidRDefault="00A65981">
          <w:pPr>
            <w:pStyle w:val="TOC2"/>
            <w:tabs>
              <w:tab w:val="left" w:pos="916"/>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_Toc334363044 \h </w:instrText>
          </w:r>
          <w:r>
            <w:rPr>
              <w:noProof/>
            </w:rPr>
          </w:r>
          <w:r>
            <w:rPr>
              <w:noProof/>
            </w:rPr>
            <w:fldChar w:fldCharType="separate"/>
          </w:r>
          <w:r>
            <w:rPr>
              <w:noProof/>
            </w:rPr>
            <w:t>132</w:t>
          </w:r>
          <w:r>
            <w:rPr>
              <w:noProof/>
            </w:rPr>
            <w:fldChar w:fldCharType="end"/>
          </w:r>
        </w:p>
        <w:p w14:paraId="77E9419F" w14:textId="77777777" w:rsidR="00A65981" w:rsidRDefault="00A65981">
          <w:pPr>
            <w:pStyle w:val="TOC2"/>
            <w:tabs>
              <w:tab w:val="left" w:pos="916"/>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_Toc334363045 \h </w:instrText>
          </w:r>
          <w:r>
            <w:rPr>
              <w:noProof/>
            </w:rPr>
          </w:r>
          <w:r>
            <w:rPr>
              <w:noProof/>
            </w:rPr>
            <w:fldChar w:fldCharType="separate"/>
          </w:r>
          <w:r>
            <w:rPr>
              <w:noProof/>
            </w:rPr>
            <w:t>134</w:t>
          </w:r>
          <w:r>
            <w:rPr>
              <w:noProof/>
            </w:rPr>
            <w:fldChar w:fldCharType="end"/>
          </w:r>
        </w:p>
        <w:p w14:paraId="4A877B27" w14:textId="77777777" w:rsidR="00A65981" w:rsidRDefault="00A65981">
          <w:pPr>
            <w:pStyle w:val="TOC2"/>
            <w:tabs>
              <w:tab w:val="left" w:pos="916"/>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_Toc334363046 \h </w:instrText>
          </w:r>
          <w:r>
            <w:rPr>
              <w:noProof/>
            </w:rPr>
          </w:r>
          <w:r>
            <w:rPr>
              <w:noProof/>
            </w:rPr>
            <w:fldChar w:fldCharType="separate"/>
          </w:r>
          <w:r>
            <w:rPr>
              <w:noProof/>
            </w:rPr>
            <w:t>135</w:t>
          </w:r>
          <w:r>
            <w:rPr>
              <w:noProof/>
            </w:rPr>
            <w:fldChar w:fldCharType="end"/>
          </w:r>
        </w:p>
        <w:p w14:paraId="4A8C73E3" w14:textId="77777777" w:rsidR="00A65981" w:rsidRDefault="00A65981">
          <w:pPr>
            <w:pStyle w:val="TOC2"/>
            <w:tabs>
              <w:tab w:val="left" w:pos="916"/>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_Toc334363047 \h </w:instrText>
          </w:r>
          <w:r>
            <w:rPr>
              <w:noProof/>
            </w:rPr>
          </w:r>
          <w:r>
            <w:rPr>
              <w:noProof/>
            </w:rPr>
            <w:fldChar w:fldCharType="separate"/>
          </w:r>
          <w:r>
            <w:rPr>
              <w:noProof/>
            </w:rPr>
            <w:t>137</w:t>
          </w:r>
          <w:r>
            <w:rPr>
              <w:noProof/>
            </w:rPr>
            <w:fldChar w:fldCharType="end"/>
          </w:r>
        </w:p>
        <w:p w14:paraId="0946BAD0" w14:textId="77777777" w:rsidR="00A65981" w:rsidRDefault="00A65981">
          <w:pPr>
            <w:pStyle w:val="TOC2"/>
            <w:tabs>
              <w:tab w:val="left" w:pos="916"/>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_Toc334363048 \h </w:instrText>
          </w:r>
          <w:r>
            <w:rPr>
              <w:noProof/>
            </w:rPr>
          </w:r>
          <w:r>
            <w:rPr>
              <w:noProof/>
            </w:rPr>
            <w:fldChar w:fldCharType="separate"/>
          </w:r>
          <w:r>
            <w:rPr>
              <w:noProof/>
            </w:rPr>
            <w:t>138</w:t>
          </w:r>
          <w:r>
            <w:rPr>
              <w:noProof/>
            </w:rPr>
            <w:fldChar w:fldCharType="end"/>
          </w:r>
        </w:p>
        <w:p w14:paraId="79796DE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_Toc334363049 \h </w:instrText>
          </w:r>
          <w:r>
            <w:rPr>
              <w:noProof/>
            </w:rPr>
          </w:r>
          <w:r>
            <w:rPr>
              <w:noProof/>
            </w:rPr>
            <w:fldChar w:fldCharType="separate"/>
          </w:r>
          <w:r>
            <w:rPr>
              <w:noProof/>
            </w:rPr>
            <w:t>138</w:t>
          </w:r>
          <w:r>
            <w:rPr>
              <w:noProof/>
            </w:rPr>
            <w:fldChar w:fldCharType="end"/>
          </w:r>
        </w:p>
        <w:p w14:paraId="4279A3BD" w14:textId="77777777" w:rsidR="00A65981" w:rsidRDefault="00A65981">
          <w:pPr>
            <w:pStyle w:val="TOC2"/>
            <w:tabs>
              <w:tab w:val="left" w:pos="916"/>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_Toc334363050 \h </w:instrText>
          </w:r>
          <w:r>
            <w:rPr>
              <w:noProof/>
            </w:rPr>
          </w:r>
          <w:r>
            <w:rPr>
              <w:noProof/>
            </w:rPr>
            <w:fldChar w:fldCharType="separate"/>
          </w:r>
          <w:r>
            <w:rPr>
              <w:noProof/>
            </w:rPr>
            <w:t>138</w:t>
          </w:r>
          <w:r>
            <w:rPr>
              <w:noProof/>
            </w:rPr>
            <w:fldChar w:fldCharType="end"/>
          </w:r>
        </w:p>
        <w:p w14:paraId="4F8B5051" w14:textId="77777777" w:rsidR="00A65981" w:rsidRDefault="00A65981">
          <w:pPr>
            <w:pStyle w:val="TOC2"/>
            <w:tabs>
              <w:tab w:val="left" w:pos="916"/>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_Toc334363051 \h </w:instrText>
          </w:r>
          <w:r>
            <w:rPr>
              <w:noProof/>
            </w:rPr>
          </w:r>
          <w:r>
            <w:rPr>
              <w:noProof/>
            </w:rPr>
            <w:fldChar w:fldCharType="separate"/>
          </w:r>
          <w:r>
            <w:rPr>
              <w:noProof/>
            </w:rPr>
            <w:t>139</w:t>
          </w:r>
          <w:r>
            <w:rPr>
              <w:noProof/>
            </w:rPr>
            <w:fldChar w:fldCharType="end"/>
          </w:r>
        </w:p>
        <w:p w14:paraId="2E951848" w14:textId="77777777" w:rsidR="00A65981" w:rsidRDefault="00A65981">
          <w:pPr>
            <w:pStyle w:val="TOC2"/>
            <w:tabs>
              <w:tab w:val="left" w:pos="916"/>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_Toc334363052 \h </w:instrText>
          </w:r>
          <w:r>
            <w:rPr>
              <w:noProof/>
            </w:rPr>
          </w:r>
          <w:r>
            <w:rPr>
              <w:noProof/>
            </w:rPr>
            <w:fldChar w:fldCharType="separate"/>
          </w:r>
          <w:r>
            <w:rPr>
              <w:noProof/>
            </w:rPr>
            <w:t>141</w:t>
          </w:r>
          <w:r>
            <w:rPr>
              <w:noProof/>
            </w:rPr>
            <w:fldChar w:fldCharType="end"/>
          </w:r>
        </w:p>
        <w:p w14:paraId="28D1485E" w14:textId="77777777" w:rsidR="00A65981" w:rsidRDefault="00A65981">
          <w:pPr>
            <w:pStyle w:val="TOC2"/>
            <w:tabs>
              <w:tab w:val="left" w:pos="916"/>
              <w:tab w:val="right" w:leader="dot" w:pos="9350"/>
            </w:tabs>
            <w:rPr>
              <w:rFonts w:eastAsiaTheme="minorEastAsia"/>
              <w:noProof/>
              <w:sz w:val="24"/>
              <w:szCs w:val="24"/>
              <w:lang w:eastAsia="ja-JP"/>
            </w:rPr>
          </w:pPr>
          <w:r>
            <w:rPr>
              <w:noProof/>
            </w:rPr>
            <w:t>2.73.</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_Toc334363053 \h </w:instrText>
          </w:r>
          <w:r>
            <w:rPr>
              <w:noProof/>
            </w:rPr>
          </w:r>
          <w:r>
            <w:rPr>
              <w:noProof/>
            </w:rPr>
            <w:fldChar w:fldCharType="separate"/>
          </w:r>
          <w:r>
            <w:rPr>
              <w:noProof/>
            </w:rPr>
            <w:t>142</w:t>
          </w:r>
          <w:r>
            <w:rPr>
              <w:noProof/>
            </w:rPr>
            <w:fldChar w:fldCharType="end"/>
          </w:r>
        </w:p>
        <w:p w14:paraId="7FD1F930" w14:textId="77777777" w:rsidR="00A65981" w:rsidRDefault="00A65981">
          <w:pPr>
            <w:pStyle w:val="TOC2"/>
            <w:tabs>
              <w:tab w:val="left" w:pos="916"/>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_Toc334363054 \h </w:instrText>
          </w:r>
          <w:r>
            <w:rPr>
              <w:noProof/>
            </w:rPr>
          </w:r>
          <w:r>
            <w:rPr>
              <w:noProof/>
            </w:rPr>
            <w:fldChar w:fldCharType="separate"/>
          </w:r>
          <w:r>
            <w:rPr>
              <w:noProof/>
            </w:rPr>
            <w:t>143</w:t>
          </w:r>
          <w:r>
            <w:rPr>
              <w:noProof/>
            </w:rPr>
            <w:fldChar w:fldCharType="end"/>
          </w:r>
        </w:p>
        <w:p w14:paraId="3551ABBC"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2.74.1.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_Toc334363055 \h </w:instrText>
          </w:r>
          <w:r>
            <w:rPr>
              <w:noProof/>
            </w:rPr>
          </w:r>
          <w:r>
            <w:rPr>
              <w:noProof/>
            </w:rPr>
            <w:fldChar w:fldCharType="separate"/>
          </w:r>
          <w:r>
            <w:rPr>
              <w:noProof/>
            </w:rPr>
            <w:t>143</w:t>
          </w:r>
          <w:r>
            <w:rPr>
              <w:noProof/>
            </w:rPr>
            <w:fldChar w:fldCharType="end"/>
          </w:r>
        </w:p>
        <w:p w14:paraId="19362A89"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2.75.</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_Toc334363056 \h </w:instrText>
          </w:r>
          <w:r>
            <w:rPr>
              <w:noProof/>
            </w:rPr>
          </w:r>
          <w:r>
            <w:rPr>
              <w:noProof/>
            </w:rPr>
            <w:fldChar w:fldCharType="separate"/>
          </w:r>
          <w:r>
            <w:rPr>
              <w:noProof/>
            </w:rPr>
            <w:t>144</w:t>
          </w:r>
          <w:r>
            <w:rPr>
              <w:noProof/>
            </w:rPr>
            <w:fldChar w:fldCharType="end"/>
          </w:r>
        </w:p>
        <w:p w14:paraId="4E0A7813" w14:textId="77777777" w:rsidR="00A65981" w:rsidRDefault="00A65981">
          <w:pPr>
            <w:pStyle w:val="TOC2"/>
            <w:tabs>
              <w:tab w:val="left" w:pos="916"/>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_Toc334363057 \h </w:instrText>
          </w:r>
          <w:r>
            <w:rPr>
              <w:noProof/>
            </w:rPr>
          </w:r>
          <w:r>
            <w:rPr>
              <w:noProof/>
            </w:rPr>
            <w:fldChar w:fldCharType="separate"/>
          </w:r>
          <w:r>
            <w:rPr>
              <w:noProof/>
            </w:rPr>
            <w:t>147</w:t>
          </w:r>
          <w:r>
            <w:rPr>
              <w:noProof/>
            </w:rPr>
            <w:fldChar w:fldCharType="end"/>
          </w:r>
        </w:p>
        <w:p w14:paraId="02AD547C" w14:textId="77777777" w:rsidR="00A65981" w:rsidRDefault="00A65981">
          <w:pPr>
            <w:pStyle w:val="TOC2"/>
            <w:tabs>
              <w:tab w:val="left" w:pos="916"/>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_Toc334363058 \h </w:instrText>
          </w:r>
          <w:r>
            <w:rPr>
              <w:noProof/>
            </w:rPr>
          </w:r>
          <w:r>
            <w:rPr>
              <w:noProof/>
            </w:rPr>
            <w:fldChar w:fldCharType="separate"/>
          </w:r>
          <w:r>
            <w:rPr>
              <w:noProof/>
            </w:rPr>
            <w:t>149</w:t>
          </w:r>
          <w:r>
            <w:rPr>
              <w:noProof/>
            </w:rPr>
            <w:fldChar w:fldCharType="end"/>
          </w:r>
        </w:p>
        <w:p w14:paraId="4E8EDBE2" w14:textId="77777777" w:rsidR="00A65981" w:rsidRDefault="00A65981">
          <w:pPr>
            <w:pStyle w:val="TOC2"/>
            <w:tabs>
              <w:tab w:val="left" w:pos="916"/>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_Toc334363059 \h </w:instrText>
          </w:r>
          <w:r>
            <w:rPr>
              <w:noProof/>
            </w:rPr>
          </w:r>
          <w:r>
            <w:rPr>
              <w:noProof/>
            </w:rPr>
            <w:fldChar w:fldCharType="separate"/>
          </w:r>
          <w:r>
            <w:rPr>
              <w:noProof/>
            </w:rPr>
            <w:t>152</w:t>
          </w:r>
          <w:r>
            <w:rPr>
              <w:noProof/>
            </w:rPr>
            <w:fldChar w:fldCharType="end"/>
          </w:r>
        </w:p>
        <w:p w14:paraId="599647D7" w14:textId="77777777" w:rsidR="00A65981" w:rsidRDefault="00A65981">
          <w:pPr>
            <w:pStyle w:val="TOC2"/>
            <w:tabs>
              <w:tab w:val="left" w:pos="916"/>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_Toc334363060 \h </w:instrText>
          </w:r>
          <w:r>
            <w:rPr>
              <w:noProof/>
            </w:rPr>
          </w:r>
          <w:r>
            <w:rPr>
              <w:noProof/>
            </w:rPr>
            <w:fldChar w:fldCharType="separate"/>
          </w:r>
          <w:r>
            <w:rPr>
              <w:noProof/>
            </w:rPr>
            <w:t>152</w:t>
          </w:r>
          <w:r>
            <w:rPr>
              <w:noProof/>
            </w:rPr>
            <w:fldChar w:fldCharType="end"/>
          </w:r>
        </w:p>
        <w:p w14:paraId="754EF2AC" w14:textId="77777777" w:rsidR="00A65981" w:rsidRDefault="00A65981">
          <w:pPr>
            <w:pStyle w:val="TOC2"/>
            <w:tabs>
              <w:tab w:val="left" w:pos="916"/>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_Toc334363061 \h </w:instrText>
          </w:r>
          <w:r>
            <w:rPr>
              <w:noProof/>
            </w:rPr>
          </w:r>
          <w:r>
            <w:rPr>
              <w:noProof/>
            </w:rPr>
            <w:fldChar w:fldCharType="separate"/>
          </w:r>
          <w:r>
            <w:rPr>
              <w:noProof/>
            </w:rPr>
            <w:t>153</w:t>
          </w:r>
          <w:r>
            <w:rPr>
              <w:noProof/>
            </w:rPr>
            <w:fldChar w:fldCharType="end"/>
          </w:r>
        </w:p>
        <w:p w14:paraId="70C09C14" w14:textId="77777777" w:rsidR="00A65981" w:rsidRDefault="00A65981">
          <w:pPr>
            <w:pStyle w:val="TOC2"/>
            <w:tabs>
              <w:tab w:val="left" w:pos="916"/>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_Toc334363062 \h </w:instrText>
          </w:r>
          <w:r>
            <w:rPr>
              <w:noProof/>
            </w:rPr>
          </w:r>
          <w:r>
            <w:rPr>
              <w:noProof/>
            </w:rPr>
            <w:fldChar w:fldCharType="separate"/>
          </w:r>
          <w:r>
            <w:rPr>
              <w:noProof/>
            </w:rPr>
            <w:t>153</w:t>
          </w:r>
          <w:r>
            <w:rPr>
              <w:noProof/>
            </w:rPr>
            <w:fldChar w:fldCharType="end"/>
          </w:r>
        </w:p>
        <w:p w14:paraId="2830A52D" w14:textId="77777777" w:rsidR="00A65981" w:rsidRDefault="00A65981">
          <w:pPr>
            <w:pStyle w:val="TOC2"/>
            <w:tabs>
              <w:tab w:val="left" w:pos="916"/>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_Toc334363063 \h </w:instrText>
          </w:r>
          <w:r>
            <w:rPr>
              <w:noProof/>
            </w:rPr>
          </w:r>
          <w:r>
            <w:rPr>
              <w:noProof/>
            </w:rPr>
            <w:fldChar w:fldCharType="separate"/>
          </w:r>
          <w:r>
            <w:rPr>
              <w:noProof/>
            </w:rPr>
            <w:t>154</w:t>
          </w:r>
          <w:r>
            <w:rPr>
              <w:noProof/>
            </w:rPr>
            <w:fldChar w:fldCharType="end"/>
          </w:r>
        </w:p>
        <w:p w14:paraId="6D3D7734" w14:textId="77777777" w:rsidR="00A65981" w:rsidRDefault="00A65981">
          <w:pPr>
            <w:pStyle w:val="TOC2"/>
            <w:tabs>
              <w:tab w:val="left" w:pos="916"/>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_Toc334363064 \h </w:instrText>
          </w:r>
          <w:r>
            <w:rPr>
              <w:noProof/>
            </w:rPr>
          </w:r>
          <w:r>
            <w:rPr>
              <w:noProof/>
            </w:rPr>
            <w:fldChar w:fldCharType="separate"/>
          </w:r>
          <w:r>
            <w:rPr>
              <w:noProof/>
            </w:rPr>
            <w:t>155</w:t>
          </w:r>
          <w:r>
            <w:rPr>
              <w:noProof/>
            </w:rPr>
            <w:fldChar w:fldCharType="end"/>
          </w:r>
        </w:p>
        <w:p w14:paraId="6A12E725" w14:textId="77777777" w:rsidR="00A65981" w:rsidRDefault="00A65981">
          <w:pPr>
            <w:pStyle w:val="TOC2"/>
            <w:tabs>
              <w:tab w:val="left" w:pos="916"/>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_Toc334363065 \h </w:instrText>
          </w:r>
          <w:r>
            <w:rPr>
              <w:noProof/>
            </w:rPr>
          </w:r>
          <w:r>
            <w:rPr>
              <w:noProof/>
            </w:rPr>
            <w:fldChar w:fldCharType="separate"/>
          </w:r>
          <w:r>
            <w:rPr>
              <w:noProof/>
            </w:rPr>
            <w:t>155</w:t>
          </w:r>
          <w:r>
            <w:rPr>
              <w:noProof/>
            </w:rPr>
            <w:fldChar w:fldCharType="end"/>
          </w:r>
        </w:p>
        <w:p w14:paraId="723A6DF3" w14:textId="77777777" w:rsidR="00A65981" w:rsidRDefault="00A65981">
          <w:pPr>
            <w:pStyle w:val="TOC3"/>
            <w:tabs>
              <w:tab w:val="left" w:pos="1303"/>
              <w:tab w:val="right" w:leader="dot" w:pos="9350"/>
            </w:tabs>
            <w:rPr>
              <w:rFonts w:eastAsiaTheme="minorEastAsia"/>
              <w:noProof/>
              <w:sz w:val="24"/>
              <w:szCs w:val="24"/>
              <w:lang w:eastAsia="ja-JP"/>
            </w:rPr>
          </w:pPr>
          <w:r>
            <w:rPr>
              <w:noProof/>
            </w:rPr>
            <w:t>2.84.1.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_Toc334363066 \h </w:instrText>
          </w:r>
          <w:r>
            <w:rPr>
              <w:noProof/>
            </w:rPr>
          </w:r>
          <w:r>
            <w:rPr>
              <w:noProof/>
            </w:rPr>
            <w:fldChar w:fldCharType="separate"/>
          </w:r>
          <w:r>
            <w:rPr>
              <w:noProof/>
            </w:rPr>
            <w:t>156</w:t>
          </w:r>
          <w:r>
            <w:rPr>
              <w:noProof/>
            </w:rPr>
            <w:fldChar w:fldCharType="end"/>
          </w:r>
        </w:p>
        <w:p w14:paraId="4698F89D" w14:textId="77777777" w:rsidR="00A65981" w:rsidRDefault="00A65981">
          <w:pPr>
            <w:pStyle w:val="TOC2"/>
            <w:tabs>
              <w:tab w:val="left" w:pos="916"/>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_Toc334363067 \h </w:instrText>
          </w:r>
          <w:r>
            <w:rPr>
              <w:noProof/>
            </w:rPr>
          </w:r>
          <w:r>
            <w:rPr>
              <w:noProof/>
            </w:rPr>
            <w:fldChar w:fldCharType="separate"/>
          </w:r>
          <w:r>
            <w:rPr>
              <w:noProof/>
            </w:rPr>
            <w:t>156</w:t>
          </w:r>
          <w:r>
            <w:rPr>
              <w:noProof/>
            </w:rPr>
            <w:fldChar w:fldCharType="end"/>
          </w:r>
        </w:p>
        <w:p w14:paraId="75868A41" w14:textId="77777777" w:rsidR="00A65981" w:rsidRDefault="00A65981">
          <w:pPr>
            <w:pStyle w:val="TOC2"/>
            <w:tabs>
              <w:tab w:val="left" w:pos="916"/>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_Toc334363068 \h </w:instrText>
          </w:r>
          <w:r>
            <w:rPr>
              <w:noProof/>
            </w:rPr>
          </w:r>
          <w:r>
            <w:rPr>
              <w:noProof/>
            </w:rPr>
            <w:fldChar w:fldCharType="separate"/>
          </w:r>
          <w:r>
            <w:rPr>
              <w:noProof/>
            </w:rPr>
            <w:t>158</w:t>
          </w:r>
          <w:r>
            <w:rPr>
              <w:noProof/>
            </w:rPr>
            <w:fldChar w:fldCharType="end"/>
          </w:r>
        </w:p>
        <w:p w14:paraId="4572DD0B" w14:textId="77777777" w:rsidR="00A65981" w:rsidRDefault="00A65981">
          <w:pPr>
            <w:pStyle w:val="TOC2"/>
            <w:tabs>
              <w:tab w:val="left" w:pos="916"/>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_Toc334363069 \h </w:instrText>
          </w:r>
          <w:r>
            <w:rPr>
              <w:noProof/>
            </w:rPr>
          </w:r>
          <w:r>
            <w:rPr>
              <w:noProof/>
            </w:rPr>
            <w:fldChar w:fldCharType="separate"/>
          </w:r>
          <w:r>
            <w:rPr>
              <w:noProof/>
            </w:rPr>
            <w:t>159</w:t>
          </w:r>
          <w:r>
            <w:rPr>
              <w:noProof/>
            </w:rPr>
            <w:fldChar w:fldCharType="end"/>
          </w:r>
        </w:p>
        <w:p w14:paraId="6296CB88" w14:textId="77777777" w:rsidR="00A65981" w:rsidRDefault="00A65981">
          <w:pPr>
            <w:pStyle w:val="TOC2"/>
            <w:tabs>
              <w:tab w:val="left" w:pos="916"/>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_Toc334363070 \h </w:instrText>
          </w:r>
          <w:r>
            <w:rPr>
              <w:noProof/>
            </w:rPr>
          </w:r>
          <w:r>
            <w:rPr>
              <w:noProof/>
            </w:rPr>
            <w:fldChar w:fldCharType="separate"/>
          </w:r>
          <w:r>
            <w:rPr>
              <w:noProof/>
            </w:rPr>
            <w:t>161</w:t>
          </w:r>
          <w:r>
            <w:rPr>
              <w:noProof/>
            </w:rPr>
            <w:fldChar w:fldCharType="end"/>
          </w:r>
        </w:p>
        <w:p w14:paraId="4E0B06C2" w14:textId="77777777" w:rsidR="00A65981" w:rsidRDefault="00A65981">
          <w:pPr>
            <w:pStyle w:val="TOC3"/>
            <w:tabs>
              <w:tab w:val="left" w:pos="1303"/>
              <w:tab w:val="right" w:leader="dot" w:pos="9350"/>
            </w:tabs>
            <w:rPr>
              <w:rFonts w:eastAsiaTheme="minorEastAsia"/>
              <w:noProof/>
              <w:sz w:val="24"/>
              <w:szCs w:val="24"/>
              <w:lang w:eastAsia="ja-JP"/>
            </w:rPr>
          </w:pPr>
          <w:r>
            <w:rPr>
              <w:noProof/>
            </w:rPr>
            <w:t>2.88.1.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_Toc334363071 \h </w:instrText>
          </w:r>
          <w:r>
            <w:rPr>
              <w:noProof/>
            </w:rPr>
          </w:r>
          <w:r>
            <w:rPr>
              <w:noProof/>
            </w:rPr>
            <w:fldChar w:fldCharType="separate"/>
          </w:r>
          <w:r>
            <w:rPr>
              <w:noProof/>
            </w:rPr>
            <w:t>161</w:t>
          </w:r>
          <w:r>
            <w:rPr>
              <w:noProof/>
            </w:rPr>
            <w:fldChar w:fldCharType="end"/>
          </w:r>
        </w:p>
        <w:p w14:paraId="180F1EF7" w14:textId="77777777" w:rsidR="00A65981" w:rsidRDefault="00A65981">
          <w:pPr>
            <w:pStyle w:val="TOC2"/>
            <w:tabs>
              <w:tab w:val="left" w:pos="916"/>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_Toc334363072 \h </w:instrText>
          </w:r>
          <w:r>
            <w:rPr>
              <w:noProof/>
            </w:rPr>
          </w:r>
          <w:r>
            <w:rPr>
              <w:noProof/>
            </w:rPr>
            <w:fldChar w:fldCharType="separate"/>
          </w:r>
          <w:r>
            <w:rPr>
              <w:noProof/>
            </w:rPr>
            <w:t>161</w:t>
          </w:r>
          <w:r>
            <w:rPr>
              <w:noProof/>
            </w:rPr>
            <w:fldChar w:fldCharType="end"/>
          </w:r>
        </w:p>
        <w:p w14:paraId="17239F15" w14:textId="77777777" w:rsidR="00A65981" w:rsidRDefault="00A65981">
          <w:pPr>
            <w:pStyle w:val="TOC2"/>
            <w:tabs>
              <w:tab w:val="left" w:pos="916"/>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_Toc334363073 \h </w:instrText>
          </w:r>
          <w:r>
            <w:rPr>
              <w:noProof/>
            </w:rPr>
          </w:r>
          <w:r>
            <w:rPr>
              <w:noProof/>
            </w:rPr>
            <w:fldChar w:fldCharType="separate"/>
          </w:r>
          <w:r>
            <w:rPr>
              <w:noProof/>
            </w:rPr>
            <w:t>162</w:t>
          </w:r>
          <w:r>
            <w:rPr>
              <w:noProof/>
            </w:rPr>
            <w:fldChar w:fldCharType="end"/>
          </w:r>
        </w:p>
        <w:p w14:paraId="4C9AA8B1" w14:textId="77777777" w:rsidR="00A65981" w:rsidRDefault="00A65981">
          <w:pPr>
            <w:pStyle w:val="TOC2"/>
            <w:tabs>
              <w:tab w:val="left" w:pos="916"/>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_Toc334363074 \h </w:instrText>
          </w:r>
          <w:r>
            <w:rPr>
              <w:noProof/>
            </w:rPr>
          </w:r>
          <w:r>
            <w:rPr>
              <w:noProof/>
            </w:rPr>
            <w:fldChar w:fldCharType="separate"/>
          </w:r>
          <w:r>
            <w:rPr>
              <w:noProof/>
            </w:rPr>
            <w:t>164</w:t>
          </w:r>
          <w:r>
            <w:rPr>
              <w:noProof/>
            </w:rPr>
            <w:fldChar w:fldCharType="end"/>
          </w:r>
        </w:p>
        <w:p w14:paraId="644673C0" w14:textId="77777777" w:rsidR="00A65981" w:rsidRDefault="00A65981">
          <w:pPr>
            <w:pStyle w:val="TOC2"/>
            <w:tabs>
              <w:tab w:val="left" w:pos="916"/>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_Toc334363075 \h </w:instrText>
          </w:r>
          <w:r>
            <w:rPr>
              <w:noProof/>
            </w:rPr>
          </w:r>
          <w:r>
            <w:rPr>
              <w:noProof/>
            </w:rPr>
            <w:fldChar w:fldCharType="separate"/>
          </w:r>
          <w:r>
            <w:rPr>
              <w:noProof/>
            </w:rPr>
            <w:t>165</w:t>
          </w:r>
          <w:r>
            <w:rPr>
              <w:noProof/>
            </w:rPr>
            <w:fldChar w:fldCharType="end"/>
          </w:r>
        </w:p>
        <w:p w14:paraId="7DD38AB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2.92.1.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_Toc334363076 \h </w:instrText>
          </w:r>
          <w:r>
            <w:rPr>
              <w:noProof/>
            </w:rPr>
          </w:r>
          <w:r>
            <w:rPr>
              <w:noProof/>
            </w:rPr>
            <w:fldChar w:fldCharType="separate"/>
          </w:r>
          <w:r>
            <w:rPr>
              <w:noProof/>
            </w:rPr>
            <w:t>165</w:t>
          </w:r>
          <w:r>
            <w:rPr>
              <w:noProof/>
            </w:rPr>
            <w:fldChar w:fldCharType="end"/>
          </w:r>
        </w:p>
        <w:p w14:paraId="377D0231" w14:textId="77777777" w:rsidR="00A65981" w:rsidRDefault="00A65981">
          <w:pPr>
            <w:pStyle w:val="TOC2"/>
            <w:tabs>
              <w:tab w:val="left" w:pos="916"/>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_Toc334363077 \h </w:instrText>
          </w:r>
          <w:r>
            <w:rPr>
              <w:noProof/>
            </w:rPr>
          </w:r>
          <w:r>
            <w:rPr>
              <w:noProof/>
            </w:rPr>
            <w:fldChar w:fldCharType="separate"/>
          </w:r>
          <w:r>
            <w:rPr>
              <w:noProof/>
            </w:rPr>
            <w:t>165</w:t>
          </w:r>
          <w:r>
            <w:rPr>
              <w:noProof/>
            </w:rPr>
            <w:fldChar w:fldCharType="end"/>
          </w:r>
        </w:p>
        <w:p w14:paraId="51C9F3BB" w14:textId="77777777" w:rsidR="00A65981" w:rsidRDefault="00A65981">
          <w:pPr>
            <w:pStyle w:val="TOC2"/>
            <w:tabs>
              <w:tab w:val="left" w:pos="916"/>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_Toc334363078 \h </w:instrText>
          </w:r>
          <w:r>
            <w:rPr>
              <w:noProof/>
            </w:rPr>
          </w:r>
          <w:r>
            <w:rPr>
              <w:noProof/>
            </w:rPr>
            <w:fldChar w:fldCharType="separate"/>
          </w:r>
          <w:r>
            <w:rPr>
              <w:noProof/>
            </w:rPr>
            <w:t>167</w:t>
          </w:r>
          <w:r>
            <w:rPr>
              <w:noProof/>
            </w:rPr>
            <w:fldChar w:fldCharType="end"/>
          </w:r>
        </w:p>
        <w:p w14:paraId="4B983648" w14:textId="77777777" w:rsidR="00A65981" w:rsidRDefault="00A65981">
          <w:pPr>
            <w:pStyle w:val="TOC2"/>
            <w:tabs>
              <w:tab w:val="left" w:pos="916"/>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_Toc334363079 \h </w:instrText>
          </w:r>
          <w:r>
            <w:rPr>
              <w:noProof/>
            </w:rPr>
          </w:r>
          <w:r>
            <w:rPr>
              <w:noProof/>
            </w:rPr>
            <w:fldChar w:fldCharType="separate"/>
          </w:r>
          <w:r>
            <w:rPr>
              <w:noProof/>
            </w:rPr>
            <w:t>168</w:t>
          </w:r>
          <w:r>
            <w:rPr>
              <w:noProof/>
            </w:rPr>
            <w:fldChar w:fldCharType="end"/>
          </w:r>
        </w:p>
        <w:p w14:paraId="296750D5" w14:textId="77777777" w:rsidR="00A65981" w:rsidRDefault="00A65981">
          <w:pPr>
            <w:pStyle w:val="TOC2"/>
            <w:tabs>
              <w:tab w:val="left" w:pos="916"/>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_Toc334363080 \h </w:instrText>
          </w:r>
          <w:r>
            <w:rPr>
              <w:noProof/>
            </w:rPr>
          </w:r>
          <w:r>
            <w:rPr>
              <w:noProof/>
            </w:rPr>
            <w:fldChar w:fldCharType="separate"/>
          </w:r>
          <w:r>
            <w:rPr>
              <w:noProof/>
            </w:rPr>
            <w:t>169</w:t>
          </w:r>
          <w:r>
            <w:rPr>
              <w:noProof/>
            </w:rPr>
            <w:fldChar w:fldCharType="end"/>
          </w:r>
        </w:p>
        <w:p w14:paraId="7B94CBB3" w14:textId="77777777" w:rsidR="00A65981" w:rsidRDefault="00A65981">
          <w:pPr>
            <w:pStyle w:val="TOC3"/>
            <w:tabs>
              <w:tab w:val="left" w:pos="1303"/>
              <w:tab w:val="right" w:leader="dot" w:pos="9350"/>
            </w:tabs>
            <w:rPr>
              <w:rFonts w:eastAsiaTheme="minorEastAsia"/>
              <w:noProof/>
              <w:sz w:val="24"/>
              <w:szCs w:val="24"/>
              <w:lang w:eastAsia="ja-JP"/>
            </w:rPr>
          </w:pPr>
          <w:r>
            <w:rPr>
              <w:noProof/>
            </w:rPr>
            <w:t>2.96.1.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_Toc334363081 \h </w:instrText>
          </w:r>
          <w:r>
            <w:rPr>
              <w:noProof/>
            </w:rPr>
          </w:r>
          <w:r>
            <w:rPr>
              <w:noProof/>
            </w:rPr>
            <w:fldChar w:fldCharType="separate"/>
          </w:r>
          <w:r>
            <w:rPr>
              <w:noProof/>
            </w:rPr>
            <w:t>170</w:t>
          </w:r>
          <w:r>
            <w:rPr>
              <w:noProof/>
            </w:rPr>
            <w:fldChar w:fldCharType="end"/>
          </w:r>
        </w:p>
        <w:p w14:paraId="16578771" w14:textId="77777777" w:rsidR="00A65981" w:rsidRDefault="00A65981">
          <w:pPr>
            <w:pStyle w:val="TOC2"/>
            <w:tabs>
              <w:tab w:val="left" w:pos="916"/>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_Toc334363082 \h </w:instrText>
          </w:r>
          <w:r>
            <w:rPr>
              <w:noProof/>
            </w:rPr>
          </w:r>
          <w:r>
            <w:rPr>
              <w:noProof/>
            </w:rPr>
            <w:fldChar w:fldCharType="separate"/>
          </w:r>
          <w:r>
            <w:rPr>
              <w:noProof/>
            </w:rPr>
            <w:t>170</w:t>
          </w:r>
          <w:r>
            <w:rPr>
              <w:noProof/>
            </w:rPr>
            <w:fldChar w:fldCharType="end"/>
          </w:r>
        </w:p>
        <w:p w14:paraId="36F3C5CE" w14:textId="77777777" w:rsidR="00A65981" w:rsidRDefault="00A65981">
          <w:pPr>
            <w:pStyle w:val="TOC2"/>
            <w:tabs>
              <w:tab w:val="left" w:pos="916"/>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_Toc334363083 \h </w:instrText>
          </w:r>
          <w:r>
            <w:rPr>
              <w:noProof/>
            </w:rPr>
          </w:r>
          <w:r>
            <w:rPr>
              <w:noProof/>
            </w:rPr>
            <w:fldChar w:fldCharType="separate"/>
          </w:r>
          <w:r>
            <w:rPr>
              <w:noProof/>
            </w:rPr>
            <w:t>171</w:t>
          </w:r>
          <w:r>
            <w:rPr>
              <w:noProof/>
            </w:rPr>
            <w:fldChar w:fldCharType="end"/>
          </w:r>
        </w:p>
        <w:p w14:paraId="40F83BD0" w14:textId="77777777" w:rsidR="00A65981" w:rsidRDefault="00A65981">
          <w:pPr>
            <w:pStyle w:val="TOC2"/>
            <w:tabs>
              <w:tab w:val="left" w:pos="916"/>
              <w:tab w:val="right" w:leader="dot" w:pos="9350"/>
            </w:tabs>
            <w:rPr>
              <w:rFonts w:eastAsiaTheme="minorEastAsia"/>
              <w:noProof/>
              <w:sz w:val="24"/>
              <w:szCs w:val="24"/>
              <w:lang w:eastAsia="ja-JP"/>
            </w:rPr>
          </w:pPr>
          <w:r>
            <w:rPr>
              <w:noProof/>
            </w:rPr>
            <w:t>2.99.</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_Toc334363084 \h </w:instrText>
          </w:r>
          <w:r>
            <w:rPr>
              <w:noProof/>
            </w:rPr>
          </w:r>
          <w:r>
            <w:rPr>
              <w:noProof/>
            </w:rPr>
            <w:fldChar w:fldCharType="separate"/>
          </w:r>
          <w:r>
            <w:rPr>
              <w:noProof/>
            </w:rPr>
            <w:t>173</w:t>
          </w:r>
          <w:r>
            <w:rPr>
              <w:noProof/>
            </w:rPr>
            <w:fldChar w:fldCharType="end"/>
          </w:r>
        </w:p>
        <w:p w14:paraId="0E1B7B73" w14:textId="77777777" w:rsidR="00A65981" w:rsidRDefault="00A65981">
          <w:pPr>
            <w:pStyle w:val="TOC2"/>
            <w:tabs>
              <w:tab w:val="left" w:pos="1038"/>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_Toc334363085 \h </w:instrText>
          </w:r>
          <w:r>
            <w:rPr>
              <w:noProof/>
            </w:rPr>
          </w:r>
          <w:r>
            <w:rPr>
              <w:noProof/>
            </w:rPr>
            <w:fldChar w:fldCharType="separate"/>
          </w:r>
          <w:r>
            <w:rPr>
              <w:noProof/>
            </w:rPr>
            <w:t>174</w:t>
          </w:r>
          <w:r>
            <w:rPr>
              <w:noProof/>
            </w:rPr>
            <w:fldChar w:fldCharType="end"/>
          </w:r>
        </w:p>
        <w:p w14:paraId="4F5B98EF" w14:textId="77777777" w:rsidR="00A65981" w:rsidRDefault="00A65981">
          <w:pPr>
            <w:pStyle w:val="TOC3"/>
            <w:tabs>
              <w:tab w:val="left" w:pos="1424"/>
              <w:tab w:val="right" w:leader="dot" w:pos="9350"/>
            </w:tabs>
            <w:rPr>
              <w:rFonts w:eastAsiaTheme="minorEastAsia"/>
              <w:noProof/>
              <w:sz w:val="24"/>
              <w:szCs w:val="24"/>
              <w:lang w:eastAsia="ja-JP"/>
            </w:rPr>
          </w:pPr>
          <w:r>
            <w:rPr>
              <w:noProof/>
            </w:rPr>
            <w:t>2.100.1.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_Toc334363086 \h </w:instrText>
          </w:r>
          <w:r>
            <w:rPr>
              <w:noProof/>
            </w:rPr>
          </w:r>
          <w:r>
            <w:rPr>
              <w:noProof/>
            </w:rPr>
            <w:fldChar w:fldCharType="separate"/>
          </w:r>
          <w:r>
            <w:rPr>
              <w:noProof/>
            </w:rPr>
            <w:t>175</w:t>
          </w:r>
          <w:r>
            <w:rPr>
              <w:noProof/>
            </w:rPr>
            <w:fldChar w:fldCharType="end"/>
          </w:r>
        </w:p>
        <w:p w14:paraId="0806DE79" w14:textId="77777777" w:rsidR="00A65981" w:rsidRDefault="00A65981">
          <w:pPr>
            <w:pStyle w:val="TOC2"/>
            <w:tabs>
              <w:tab w:val="left" w:pos="1038"/>
              <w:tab w:val="right" w:leader="dot" w:pos="9350"/>
            </w:tabs>
            <w:rPr>
              <w:rFonts w:eastAsiaTheme="minorEastAsia"/>
              <w:noProof/>
              <w:sz w:val="24"/>
              <w:szCs w:val="24"/>
              <w:lang w:eastAsia="ja-JP"/>
            </w:rPr>
          </w:pPr>
          <w:r>
            <w:rPr>
              <w:noProof/>
            </w:rPr>
            <w:lastRenderedPageBreak/>
            <w:t>2.101.</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_Toc334363087 \h </w:instrText>
          </w:r>
          <w:r>
            <w:rPr>
              <w:noProof/>
            </w:rPr>
          </w:r>
          <w:r>
            <w:rPr>
              <w:noProof/>
            </w:rPr>
            <w:fldChar w:fldCharType="separate"/>
          </w:r>
          <w:r>
            <w:rPr>
              <w:noProof/>
            </w:rPr>
            <w:t>175</w:t>
          </w:r>
          <w:r>
            <w:rPr>
              <w:noProof/>
            </w:rPr>
            <w:fldChar w:fldCharType="end"/>
          </w:r>
        </w:p>
        <w:p w14:paraId="0A916CA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_Toc334363088 \h </w:instrText>
          </w:r>
          <w:r>
            <w:rPr>
              <w:noProof/>
            </w:rPr>
          </w:r>
          <w:r>
            <w:rPr>
              <w:noProof/>
            </w:rPr>
            <w:fldChar w:fldCharType="separate"/>
          </w:r>
          <w:r>
            <w:rPr>
              <w:noProof/>
            </w:rPr>
            <w:t>176</w:t>
          </w:r>
          <w:r>
            <w:rPr>
              <w:noProof/>
            </w:rPr>
            <w:fldChar w:fldCharType="end"/>
          </w:r>
        </w:p>
        <w:p w14:paraId="0802DC7A" w14:textId="77777777" w:rsidR="00A65981" w:rsidRDefault="00A65981">
          <w:pPr>
            <w:pStyle w:val="TOC2"/>
            <w:tabs>
              <w:tab w:val="left" w:pos="1038"/>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_Toc334363089 \h </w:instrText>
          </w:r>
          <w:r>
            <w:rPr>
              <w:noProof/>
            </w:rPr>
          </w:r>
          <w:r>
            <w:rPr>
              <w:noProof/>
            </w:rPr>
            <w:fldChar w:fldCharType="separate"/>
          </w:r>
          <w:r>
            <w:rPr>
              <w:noProof/>
            </w:rPr>
            <w:t>177</w:t>
          </w:r>
          <w:r>
            <w:rPr>
              <w:noProof/>
            </w:rPr>
            <w:fldChar w:fldCharType="end"/>
          </w:r>
        </w:p>
        <w:p w14:paraId="70D0ED90" w14:textId="77777777" w:rsidR="00A65981" w:rsidRDefault="00A65981">
          <w:pPr>
            <w:pStyle w:val="TOC2"/>
            <w:tabs>
              <w:tab w:val="left" w:pos="1038"/>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_Toc334363090 \h </w:instrText>
          </w:r>
          <w:r>
            <w:rPr>
              <w:noProof/>
            </w:rPr>
          </w:r>
          <w:r>
            <w:rPr>
              <w:noProof/>
            </w:rPr>
            <w:fldChar w:fldCharType="separate"/>
          </w:r>
          <w:r>
            <w:rPr>
              <w:noProof/>
            </w:rPr>
            <w:t>179</w:t>
          </w:r>
          <w:r>
            <w:rPr>
              <w:noProof/>
            </w:rPr>
            <w:fldChar w:fldCharType="end"/>
          </w:r>
        </w:p>
        <w:p w14:paraId="1A36A4D3"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_Toc334363091 \h </w:instrText>
          </w:r>
          <w:r>
            <w:rPr>
              <w:noProof/>
            </w:rPr>
          </w:r>
          <w:r>
            <w:rPr>
              <w:noProof/>
            </w:rPr>
            <w:fldChar w:fldCharType="separate"/>
          </w:r>
          <w:r>
            <w:rPr>
              <w:noProof/>
            </w:rPr>
            <w:t>179</w:t>
          </w:r>
          <w:r>
            <w:rPr>
              <w:noProof/>
            </w:rPr>
            <w:fldChar w:fldCharType="end"/>
          </w:r>
        </w:p>
        <w:p w14:paraId="3D5E01B4" w14:textId="77777777" w:rsidR="00A65981" w:rsidRDefault="00A65981">
          <w:pPr>
            <w:pStyle w:val="TOC2"/>
            <w:tabs>
              <w:tab w:val="left" w:pos="1038"/>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_Toc334363092 \h </w:instrText>
          </w:r>
          <w:r>
            <w:rPr>
              <w:noProof/>
            </w:rPr>
          </w:r>
          <w:r>
            <w:rPr>
              <w:noProof/>
            </w:rPr>
            <w:fldChar w:fldCharType="separate"/>
          </w:r>
          <w:r>
            <w:rPr>
              <w:noProof/>
            </w:rPr>
            <w:t>179</w:t>
          </w:r>
          <w:r>
            <w:rPr>
              <w:noProof/>
            </w:rPr>
            <w:fldChar w:fldCharType="end"/>
          </w:r>
        </w:p>
        <w:p w14:paraId="5A74221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_Toc334363093 \h </w:instrText>
          </w:r>
          <w:r>
            <w:rPr>
              <w:noProof/>
            </w:rPr>
          </w:r>
          <w:r>
            <w:rPr>
              <w:noProof/>
            </w:rPr>
            <w:fldChar w:fldCharType="separate"/>
          </w:r>
          <w:r>
            <w:rPr>
              <w:noProof/>
            </w:rPr>
            <w:t>181</w:t>
          </w:r>
          <w:r>
            <w:rPr>
              <w:noProof/>
            </w:rPr>
            <w:fldChar w:fldCharType="end"/>
          </w:r>
        </w:p>
        <w:p w14:paraId="344BD18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_Toc334363094 \h </w:instrText>
          </w:r>
          <w:r>
            <w:rPr>
              <w:noProof/>
            </w:rPr>
          </w:r>
          <w:r>
            <w:rPr>
              <w:noProof/>
            </w:rPr>
            <w:fldChar w:fldCharType="separate"/>
          </w:r>
          <w:r>
            <w:rPr>
              <w:noProof/>
            </w:rPr>
            <w:t>182</w:t>
          </w:r>
          <w:r>
            <w:rPr>
              <w:noProof/>
            </w:rPr>
            <w:fldChar w:fldCharType="end"/>
          </w:r>
        </w:p>
        <w:p w14:paraId="5BB2CCD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_Toc334363095 \h </w:instrText>
          </w:r>
          <w:r>
            <w:rPr>
              <w:noProof/>
            </w:rPr>
          </w:r>
          <w:r>
            <w:rPr>
              <w:noProof/>
            </w:rPr>
            <w:fldChar w:fldCharType="separate"/>
          </w:r>
          <w:r>
            <w:rPr>
              <w:noProof/>
            </w:rPr>
            <w:t>184</w:t>
          </w:r>
          <w:r>
            <w:rPr>
              <w:noProof/>
            </w:rPr>
            <w:fldChar w:fldCharType="end"/>
          </w:r>
        </w:p>
        <w:p w14:paraId="756A0E6D"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2.108.1.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_Toc334363096 \h </w:instrText>
          </w:r>
          <w:r>
            <w:rPr>
              <w:noProof/>
            </w:rPr>
          </w:r>
          <w:r>
            <w:rPr>
              <w:noProof/>
            </w:rPr>
            <w:fldChar w:fldCharType="separate"/>
          </w:r>
          <w:r>
            <w:rPr>
              <w:noProof/>
            </w:rPr>
            <w:t>184</w:t>
          </w:r>
          <w:r>
            <w:rPr>
              <w:noProof/>
            </w:rPr>
            <w:fldChar w:fldCharType="end"/>
          </w:r>
        </w:p>
        <w:p w14:paraId="00B86B2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_Toc334363097 \h </w:instrText>
          </w:r>
          <w:r>
            <w:rPr>
              <w:noProof/>
            </w:rPr>
          </w:r>
          <w:r>
            <w:rPr>
              <w:noProof/>
            </w:rPr>
            <w:fldChar w:fldCharType="separate"/>
          </w:r>
          <w:r>
            <w:rPr>
              <w:noProof/>
            </w:rPr>
            <w:t>184</w:t>
          </w:r>
          <w:r>
            <w:rPr>
              <w:noProof/>
            </w:rPr>
            <w:fldChar w:fldCharType="end"/>
          </w:r>
        </w:p>
        <w:p w14:paraId="3DF28A75" w14:textId="77777777" w:rsidR="00A65981" w:rsidRDefault="00A65981">
          <w:pPr>
            <w:pStyle w:val="TOC2"/>
            <w:tabs>
              <w:tab w:val="left" w:pos="1038"/>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_Toc334363098 \h </w:instrText>
          </w:r>
          <w:r>
            <w:rPr>
              <w:noProof/>
            </w:rPr>
          </w:r>
          <w:r>
            <w:rPr>
              <w:noProof/>
            </w:rPr>
            <w:fldChar w:fldCharType="separate"/>
          </w:r>
          <w:r>
            <w:rPr>
              <w:noProof/>
            </w:rPr>
            <w:t>185</w:t>
          </w:r>
          <w:r>
            <w:rPr>
              <w:noProof/>
            </w:rPr>
            <w:fldChar w:fldCharType="end"/>
          </w:r>
        </w:p>
        <w:p w14:paraId="1CB6908F" w14:textId="77777777" w:rsidR="00A65981" w:rsidRDefault="00A65981">
          <w:pPr>
            <w:pStyle w:val="TOC2"/>
            <w:tabs>
              <w:tab w:val="left" w:pos="1038"/>
              <w:tab w:val="right" w:leader="dot" w:pos="9350"/>
            </w:tabs>
            <w:rPr>
              <w:rFonts w:eastAsiaTheme="minorEastAsia"/>
              <w:noProof/>
              <w:sz w:val="24"/>
              <w:szCs w:val="24"/>
              <w:lang w:eastAsia="ja-JP"/>
            </w:rPr>
          </w:pPr>
          <w:r>
            <w:rPr>
              <w:noProof/>
            </w:rPr>
            <w:t>2.111.</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_Toc334363099 \h </w:instrText>
          </w:r>
          <w:r>
            <w:rPr>
              <w:noProof/>
            </w:rPr>
          </w:r>
          <w:r>
            <w:rPr>
              <w:noProof/>
            </w:rPr>
            <w:fldChar w:fldCharType="separate"/>
          </w:r>
          <w:r>
            <w:rPr>
              <w:noProof/>
            </w:rPr>
            <w:t>187</w:t>
          </w:r>
          <w:r>
            <w:rPr>
              <w:noProof/>
            </w:rPr>
            <w:fldChar w:fldCharType="end"/>
          </w:r>
        </w:p>
        <w:p w14:paraId="22D48C07" w14:textId="77777777" w:rsidR="00A65981" w:rsidRDefault="00A65981">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_Toc334363100 \h </w:instrText>
          </w:r>
          <w:r>
            <w:rPr>
              <w:noProof/>
            </w:rPr>
          </w:r>
          <w:r>
            <w:rPr>
              <w:noProof/>
            </w:rPr>
            <w:fldChar w:fldCharType="separate"/>
          </w:r>
          <w:r>
            <w:rPr>
              <w:noProof/>
            </w:rPr>
            <w:t>188</w:t>
          </w:r>
          <w:r>
            <w:rPr>
              <w:noProof/>
            </w:rPr>
            <w:fldChar w:fldCharType="end"/>
          </w:r>
        </w:p>
        <w:p w14:paraId="4F0CA65C" w14:textId="77777777" w:rsidR="00A65981" w:rsidRDefault="00A65981">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_Toc334363101 \h </w:instrText>
          </w:r>
          <w:r>
            <w:rPr>
              <w:noProof/>
            </w:rPr>
          </w:r>
          <w:r>
            <w:rPr>
              <w:noProof/>
            </w:rPr>
            <w:fldChar w:fldCharType="separate"/>
          </w:r>
          <w:r>
            <w:rPr>
              <w:noProof/>
            </w:rPr>
            <w:t>188</w:t>
          </w:r>
          <w:r>
            <w:rPr>
              <w:noProof/>
            </w:rPr>
            <w:fldChar w:fldCharType="end"/>
          </w:r>
        </w:p>
        <w:p w14:paraId="3356EBA4" w14:textId="77777777" w:rsidR="00A65981" w:rsidRDefault="00A65981">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_Toc334363102 \h </w:instrText>
          </w:r>
          <w:r>
            <w:rPr>
              <w:noProof/>
            </w:rPr>
          </w:r>
          <w:r>
            <w:rPr>
              <w:noProof/>
            </w:rPr>
            <w:fldChar w:fldCharType="separate"/>
          </w:r>
          <w:r>
            <w:rPr>
              <w:noProof/>
            </w:rPr>
            <w:t>189</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362968"/>
      <w:r>
        <w:t>Introduction</w:t>
      </w:r>
      <w:bookmarkEnd w:id="4"/>
    </w:p>
    <w:p w14:paraId="5C4B77A1" w14:textId="77777777" w:rsidR="00521CF3" w:rsidRPr="00673D19" w:rsidRDefault="002E54CA" w:rsidP="00521CF3">
      <w:pPr>
        <w:pStyle w:val="Heading2"/>
      </w:pPr>
      <w:bookmarkStart w:id="5" w:name="_Toc334362969"/>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362970"/>
      <w:r>
        <w:rPr>
          <w:rFonts w:eastAsia="Times New Roman"/>
        </w:rPr>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lastRenderedPageBreak/>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362971"/>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362972"/>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334362973"/>
      <w:bookmarkStart w:id="12" w:name="_Toc278864774"/>
      <w:bookmarkEnd w:id="9"/>
      <w:bookmarkEnd w:id="10"/>
      <w:r>
        <w:t>win-def:file_test</w:t>
      </w:r>
      <w:bookmarkEnd w:id="11"/>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183785"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362974"/>
      <w:r w:rsidRPr="0058377E">
        <w:rPr>
          <w:rStyle w:val="Emphasis"/>
          <w:i w:val="0"/>
          <w:iCs w:val="0"/>
        </w:rPr>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362975"/>
      <w:r>
        <w:lastRenderedPageBreak/>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183786"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362976"/>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B64684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t>recurse_direction</w:t>
            </w:r>
          </w:p>
        </w:tc>
        <w:tc>
          <w:tcPr>
            <w:tcW w:w="0" w:type="auto"/>
          </w:tcPr>
          <w:p w14:paraId="5D73014A"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lastRenderedPageBreak/>
              <w:t>recurse_file_system</w:t>
            </w:r>
          </w:p>
        </w:tc>
        <w:tc>
          <w:tcPr>
            <w:tcW w:w="0" w:type="auto"/>
          </w:tcPr>
          <w:p w14:paraId="21981929"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7" w:name="_Toc334362977"/>
      <w:r>
        <w:t>win-def:file_state</w:t>
      </w:r>
      <w:bookmarkEnd w:id="17"/>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183787"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lastRenderedPageBreak/>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lastRenderedPageBreak/>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2B6098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5D0DD7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0AE1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192D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t>language</w:t>
            </w:r>
          </w:p>
        </w:tc>
        <w:tc>
          <w:tcPr>
            <w:tcW w:w="1550" w:type="pct"/>
          </w:tcPr>
          <w:p w14:paraId="516B48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lastRenderedPageBreak/>
              <w:t>product_name</w:t>
            </w:r>
          </w:p>
        </w:tc>
        <w:tc>
          <w:tcPr>
            <w:tcW w:w="1550" w:type="pct"/>
          </w:tcPr>
          <w:p w14:paraId="0DA674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F1B800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5D0C89D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5693C4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14:paraId="24F983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t>windows_view</w:t>
            </w:r>
          </w:p>
        </w:tc>
        <w:tc>
          <w:tcPr>
            <w:tcW w:w="1550" w:type="pct"/>
          </w:tcPr>
          <w:p w14:paraId="72BE30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5566A0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8" w:name="_Toc334362978"/>
      <w:r>
        <w:t>win-sc:file_item</w:t>
      </w:r>
      <w:bookmarkEnd w:id="18"/>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183788"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w:t>
            </w:r>
            <w:r w:rsidRPr="00E74797">
              <w:rPr>
                <w:rFonts w:cstheme="minorHAnsi"/>
                <w:color w:val="000000"/>
              </w:rPr>
              <w:lastRenderedPageBreak/>
              <w:t xml:space="preserve">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lastRenderedPageBreak/>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 xml:space="preserve">DOMAIN\username </w:t>
            </w:r>
            <w:r w:rsidRPr="00F5484A">
              <w:rPr>
                <w:rFonts w:cstheme="minorHAnsi"/>
                <w:color w:val="000000"/>
              </w:rPr>
              <w:lastRenderedPageBreak/>
              <w:t>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lastRenderedPageBreak/>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lastRenderedPageBreak/>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1949109" w14:textId="77777777" w:rsidR="00792765" w:rsidRDefault="00792765" w:rsidP="009B4965">
            <w:r>
              <w:t>development_class</w:t>
            </w:r>
          </w:p>
        </w:tc>
        <w:tc>
          <w:tcPr>
            <w:tcW w:w="2880" w:type="dxa"/>
          </w:tcPr>
          <w:p w14:paraId="5B8CCF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3F4C11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60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A7477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lastRenderedPageBreak/>
              <w:t>company</w:t>
            </w:r>
          </w:p>
        </w:tc>
        <w:tc>
          <w:tcPr>
            <w:tcW w:w="2880" w:type="dxa"/>
          </w:tcPr>
          <w:p w14:paraId="31B1A4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070154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t>internal_name</w:t>
            </w:r>
          </w:p>
        </w:tc>
        <w:tc>
          <w:tcPr>
            <w:tcW w:w="2880" w:type="dxa"/>
          </w:tcPr>
          <w:p w14:paraId="07F141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D6AF8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1193D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lastRenderedPageBreak/>
              <w:t>original_filename</w:t>
            </w:r>
          </w:p>
        </w:tc>
        <w:tc>
          <w:tcPr>
            <w:tcW w:w="2880" w:type="dxa"/>
          </w:tcPr>
          <w:p w14:paraId="3AEE7E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A759E1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739E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t>product_version</w:t>
            </w:r>
          </w:p>
        </w:tc>
        <w:tc>
          <w:tcPr>
            <w:tcW w:w="2880" w:type="dxa"/>
          </w:tcPr>
          <w:p w14:paraId="693D8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CD01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6BCE80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331A8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14:paraId="0C1AF1C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t>windows_view</w:t>
            </w:r>
          </w:p>
        </w:tc>
        <w:tc>
          <w:tcPr>
            <w:tcW w:w="2880" w:type="dxa"/>
          </w:tcPr>
          <w:p w14:paraId="77A846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0D927B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19" w:name="_Toc334362979"/>
      <w:r>
        <w:lastRenderedPageBreak/>
        <w:t>win-def:EntityStateFileTypeType</w:t>
      </w:r>
      <w:bookmarkEnd w:id="19"/>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0" w:name="_Toc334362980"/>
      <w:r>
        <w:t>win-sc:EntityItemFileTypeType</w:t>
      </w:r>
      <w:bookmarkEnd w:id="20"/>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054EB4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E770B22" w14:textId="77777777" w:rsidR="00792765" w:rsidRPr="00A719C5" w:rsidRDefault="00792765" w:rsidP="009B4965">
            <w:r>
              <w:t>FILE_ATTRIBUTE_DIRECTORY</w:t>
            </w:r>
          </w:p>
        </w:tc>
        <w:tc>
          <w:tcPr>
            <w:tcW w:w="6408" w:type="dxa"/>
            <w:tcBorders>
              <w:left w:val="single" w:sz="4" w:space="0" w:color="auto"/>
            </w:tcBorders>
          </w:tcPr>
          <w:p w14:paraId="17F3000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5CF8A8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34D1E6DE"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7392ACB6"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05483057"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57666F0F"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430AFAC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7C1ADB14" w14:textId="77777777" w:rsidR="00792765" w:rsidRDefault="00792765" w:rsidP="00BE7B76">
      <w:pPr>
        <w:pStyle w:val="Heading2"/>
        <w:numPr>
          <w:ilvl w:val="1"/>
          <w:numId w:val="6"/>
        </w:numPr>
      </w:pPr>
      <w:bookmarkStart w:id="21" w:name="_Toc334362981"/>
      <w:r>
        <w:t>win-def:EntityStateWindowsViewType</w:t>
      </w:r>
      <w:bookmarkEnd w:id="21"/>
    </w:p>
    <w:p w14:paraId="2D53875A"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lastRenderedPageBreak/>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BE7B76">
      <w:pPr>
        <w:pStyle w:val="Heading2"/>
        <w:numPr>
          <w:ilvl w:val="1"/>
          <w:numId w:val="6"/>
        </w:numPr>
      </w:pPr>
      <w:bookmarkStart w:id="22" w:name="_Toc334362982"/>
      <w:r>
        <w:t>win-sc:EntityItemWindowsViewType</w:t>
      </w:r>
      <w:bookmarkEnd w:id="22"/>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6B0005AF" w14:textId="77777777"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14:paraId="7AE6EC34" w14:textId="77777777" w:rsidR="00792765" w:rsidRDefault="00792765" w:rsidP="00792765"/>
    <w:p w14:paraId="08007ACF" w14:textId="77777777" w:rsidR="00792765" w:rsidRDefault="00792765" w:rsidP="00792765"/>
    <w:p w14:paraId="15740AAE" w14:textId="77777777" w:rsidR="00792765" w:rsidRDefault="00792765" w:rsidP="00792765"/>
    <w:p w14:paraId="1FCA6086" w14:textId="77777777" w:rsidR="00792765" w:rsidRDefault="00792765" w:rsidP="00792765"/>
    <w:p w14:paraId="31E5A7B5" w14:textId="77777777" w:rsidR="00792765" w:rsidRDefault="00792765" w:rsidP="00792765"/>
    <w:p w14:paraId="525F98FA" w14:textId="77777777" w:rsidR="00792765" w:rsidRDefault="00792765" w:rsidP="00792765"/>
    <w:p w14:paraId="387CA0F0" w14:textId="77777777" w:rsidR="00792765" w:rsidRDefault="00792765" w:rsidP="00792765"/>
    <w:p w14:paraId="2036E32B" w14:textId="77777777" w:rsidR="00792765" w:rsidRDefault="00792765" w:rsidP="00792765"/>
    <w:p w14:paraId="74B5A323" w14:textId="77777777" w:rsidR="00792765" w:rsidRDefault="00792765" w:rsidP="00792765"/>
    <w:p w14:paraId="77407098" w14:textId="77777777" w:rsidR="007A1F28" w:rsidRDefault="007A1F28" w:rsidP="00792765"/>
    <w:p w14:paraId="7E2C7339" w14:textId="77777777" w:rsidR="007A1F28" w:rsidRDefault="007A1F28" w:rsidP="00792765"/>
    <w:p w14:paraId="0A4D433A" w14:textId="77777777" w:rsidR="007A1F28" w:rsidRDefault="007A1F28" w:rsidP="00792765"/>
    <w:p w14:paraId="5118C2BD" w14:textId="77777777" w:rsidR="007A1F28" w:rsidRDefault="007A1F28" w:rsidP="00792765"/>
    <w:p w14:paraId="3DF3AF1E" w14:textId="77777777" w:rsidR="007A1F28" w:rsidRDefault="007A1F28" w:rsidP="00792765"/>
    <w:p w14:paraId="4891DF4D" w14:textId="77777777" w:rsidR="007A1F28" w:rsidRDefault="007A1F28" w:rsidP="00792765"/>
    <w:p w14:paraId="1F3058CD" w14:textId="77777777" w:rsidR="00792765" w:rsidRDefault="00792765" w:rsidP="00BE7B76">
      <w:pPr>
        <w:pStyle w:val="Heading2"/>
        <w:numPr>
          <w:ilvl w:val="1"/>
          <w:numId w:val="6"/>
        </w:numPr>
      </w:pPr>
      <w:bookmarkStart w:id="29" w:name="_Toc334362983"/>
      <w:r>
        <w:lastRenderedPageBreak/>
        <w:t>win-def:registry_test</w:t>
      </w:r>
      <w:bookmarkEnd w:id="29"/>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183789" r:id="rId19"/>
        </w:object>
      </w:r>
    </w:p>
    <w:p w14:paraId="467D7CA2" w14:textId="77777777" w:rsidR="00792765" w:rsidRDefault="00792765" w:rsidP="00BE7B76">
      <w:pPr>
        <w:pStyle w:val="Heading3"/>
        <w:numPr>
          <w:ilvl w:val="2"/>
          <w:numId w:val="6"/>
        </w:numPr>
        <w:rPr>
          <w:rStyle w:val="Emphasis"/>
          <w:i w:val="0"/>
        </w:rPr>
      </w:pPr>
      <w:bookmarkStart w:id="30" w:name="_Toc334362984"/>
      <w:r w:rsidRPr="00143ED0">
        <w:rPr>
          <w:rStyle w:val="Emphasis"/>
          <w:i w:val="0"/>
        </w:rPr>
        <w:t xml:space="preserve">Known </w:t>
      </w:r>
      <w:r>
        <w:rPr>
          <w:rStyle w:val="Emphasis"/>
          <w:i w:val="0"/>
        </w:rPr>
        <w:t>Supported Platforms</w:t>
      </w:r>
      <w:bookmarkEnd w:id="30"/>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BE7B76">
      <w:pPr>
        <w:pStyle w:val="Heading2"/>
        <w:numPr>
          <w:ilvl w:val="1"/>
          <w:numId w:val="6"/>
        </w:numPr>
      </w:pPr>
      <w:bookmarkStart w:id="31" w:name="_Toc334362985"/>
      <w:r>
        <w:t>win-def:registry_object</w:t>
      </w:r>
      <w:bookmarkEnd w:id="31"/>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183790"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lastRenderedPageBreak/>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BE7B76">
      <w:pPr>
        <w:pStyle w:val="Heading2"/>
        <w:numPr>
          <w:ilvl w:val="1"/>
          <w:numId w:val="6"/>
        </w:numPr>
      </w:pPr>
      <w:bookmarkStart w:id="32" w:name="_Toc334362986"/>
      <w:r>
        <w:lastRenderedPageBreak/>
        <w:t>win-def:RegistryBehaviors</w:t>
      </w:r>
      <w:bookmarkEnd w:id="32"/>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BE7B76">
      <w:pPr>
        <w:pStyle w:val="Heading2"/>
        <w:numPr>
          <w:ilvl w:val="1"/>
          <w:numId w:val="6"/>
        </w:numPr>
      </w:pPr>
      <w:r>
        <w:lastRenderedPageBreak/>
        <w:t xml:space="preserve"> </w:t>
      </w:r>
      <w:bookmarkStart w:id="33" w:name="_Toc334362987"/>
      <w:r>
        <w:t>win-def:registry_state</w:t>
      </w:r>
      <w:bookmarkEnd w:id="33"/>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183791"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lastRenderedPageBreak/>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BE7B76">
      <w:pPr>
        <w:pStyle w:val="Heading2"/>
        <w:numPr>
          <w:ilvl w:val="1"/>
          <w:numId w:val="6"/>
        </w:numPr>
      </w:pPr>
      <w:bookmarkStart w:id="34" w:name="_Toc334362988"/>
      <w:r>
        <w:t>win-sc:registry_item</w:t>
      </w:r>
      <w:bookmarkEnd w:id="34"/>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183792"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42E9BB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51"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51"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t>key</w:t>
            </w:r>
          </w:p>
        </w:tc>
        <w:tc>
          <w:tcPr>
            <w:tcW w:w="1551" w:type="pct"/>
          </w:tcPr>
          <w:p w14:paraId="63EF553B"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51" w:type="pct"/>
          </w:tcPr>
          <w:p w14:paraId="5C5EA5A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lastRenderedPageBreak/>
              <w:t>last_write_time</w:t>
            </w:r>
          </w:p>
        </w:tc>
        <w:tc>
          <w:tcPr>
            <w:tcW w:w="1551" w:type="pct"/>
          </w:tcPr>
          <w:p w14:paraId="5EA8B298"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51"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51"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6C661CA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51"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BE7B76">
      <w:pPr>
        <w:pStyle w:val="Heading2"/>
        <w:numPr>
          <w:ilvl w:val="1"/>
          <w:numId w:val="6"/>
        </w:numPr>
      </w:pPr>
      <w:bookmarkStart w:id="35" w:name="_Toc334362989"/>
      <w:r>
        <w:lastRenderedPageBreak/>
        <w:t>win-def:EntityObjectRegistryHiveType</w:t>
      </w:r>
      <w:bookmarkEnd w:id="35"/>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BE7B76">
      <w:pPr>
        <w:pStyle w:val="Heading2"/>
        <w:numPr>
          <w:ilvl w:val="1"/>
          <w:numId w:val="6"/>
        </w:numPr>
      </w:pPr>
      <w:bookmarkStart w:id="36" w:name="_Toc334362990"/>
      <w:r>
        <w:t>win-def:EntityStateRegistryHiveType</w:t>
      </w:r>
      <w:bookmarkEnd w:id="36"/>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BE7B76">
      <w:pPr>
        <w:pStyle w:val="Heading2"/>
        <w:numPr>
          <w:ilvl w:val="1"/>
          <w:numId w:val="6"/>
        </w:numPr>
      </w:pPr>
      <w:bookmarkStart w:id="37" w:name="_Toc334362991"/>
      <w:r>
        <w:t>win-sc:EntityItemRegistryHiveType</w:t>
      </w:r>
      <w:bookmarkEnd w:id="37"/>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lastRenderedPageBreak/>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BE7B76">
      <w:pPr>
        <w:pStyle w:val="Heading2"/>
        <w:numPr>
          <w:ilvl w:val="1"/>
          <w:numId w:val="6"/>
        </w:numPr>
      </w:pPr>
      <w:bookmarkStart w:id="38" w:name="_Toc334362992"/>
      <w:r>
        <w:t>win-def:EntityStateRegistryTypeType</w:t>
      </w:r>
      <w:bookmarkEnd w:id="38"/>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BE7B76">
      <w:pPr>
        <w:pStyle w:val="Heading2"/>
        <w:numPr>
          <w:ilvl w:val="1"/>
          <w:numId w:val="6"/>
        </w:numPr>
      </w:pPr>
      <w:bookmarkStart w:id="39" w:name="_Toc334362993"/>
      <w:r>
        <w:lastRenderedPageBreak/>
        <w:t>win-sc:EntityItemRegistryTypeType</w:t>
      </w:r>
      <w:bookmarkEnd w:id="39"/>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BE7B76">
      <w:pPr>
        <w:pStyle w:val="Heading2"/>
        <w:numPr>
          <w:ilvl w:val="1"/>
          <w:numId w:val="6"/>
        </w:numPr>
      </w:pPr>
      <w:bookmarkStart w:id="40" w:name="_Toc334362994"/>
      <w:r w:rsidRPr="007D21D8">
        <w:t>win-def:fileeffectiverights53_test</w:t>
      </w:r>
      <w:bookmarkEnd w:id="40"/>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183793" r:id="rId27"/>
        </w:object>
      </w:r>
    </w:p>
    <w:p w14:paraId="75002CF3" w14:textId="77777777" w:rsidR="00792765" w:rsidRDefault="00792765" w:rsidP="00BE7B76">
      <w:pPr>
        <w:pStyle w:val="Heading3"/>
        <w:numPr>
          <w:ilvl w:val="2"/>
          <w:numId w:val="6"/>
        </w:numPr>
        <w:rPr>
          <w:rStyle w:val="Emphasis"/>
          <w:i w:val="0"/>
        </w:rPr>
      </w:pPr>
      <w:r>
        <w:rPr>
          <w:rStyle w:val="Emphasis"/>
          <w:i w:val="0"/>
        </w:rPr>
        <w:tab/>
      </w:r>
      <w:bookmarkStart w:id="41" w:name="_Toc334362995"/>
      <w:commentRangeStart w:id="42"/>
      <w:r w:rsidRPr="00143ED0">
        <w:rPr>
          <w:rStyle w:val="Emphasis"/>
          <w:i w:val="0"/>
        </w:rPr>
        <w:t xml:space="preserve">Known </w:t>
      </w:r>
      <w:r>
        <w:rPr>
          <w:rStyle w:val="Emphasis"/>
          <w:i w:val="0"/>
        </w:rPr>
        <w:t>Supported Platforms</w:t>
      </w:r>
      <w:commentRangeEnd w:id="42"/>
      <w:r>
        <w:rPr>
          <w:rStyle w:val="CommentReference"/>
          <w:rFonts w:asciiTheme="minorHAnsi" w:eastAsiaTheme="minorHAnsi" w:hAnsiTheme="minorHAnsi" w:cstheme="minorBidi"/>
          <w:b w:val="0"/>
          <w:bCs w:val="0"/>
          <w:color w:val="auto"/>
        </w:rPr>
        <w:commentReference w:id="42"/>
      </w:r>
      <w:bookmarkEnd w:id="41"/>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Pr="00CD0931" w:rsidRDefault="00792765" w:rsidP="00BE7B76">
      <w:pPr>
        <w:pStyle w:val="ListParagraph"/>
        <w:numPr>
          <w:ilvl w:val="0"/>
          <w:numId w:val="3"/>
        </w:numPr>
      </w:pPr>
      <w:r>
        <w:t>Windows 7</w:t>
      </w:r>
    </w:p>
    <w:p w14:paraId="59130388" w14:textId="77777777" w:rsidR="00792765" w:rsidRDefault="00792765" w:rsidP="00BE7B76">
      <w:pPr>
        <w:pStyle w:val="Heading2"/>
        <w:numPr>
          <w:ilvl w:val="1"/>
          <w:numId w:val="6"/>
        </w:numPr>
      </w:pPr>
      <w:bookmarkStart w:id="43" w:name="_Toc334362996"/>
      <w:r>
        <w:t>win-def:fileeffectiverights53_object</w:t>
      </w:r>
      <w:bookmarkEnd w:id="43"/>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9"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F2A2995">
          <v:shape id="_x0000_i1034" type="#_x0000_t75" style="width:6in;height:229pt" o:ole="">
            <v:imagedata r:id="rId30" o:title=""/>
          </v:shape>
          <o:OLEObject Type="Embed" ProgID="Visio.Drawing.11" ShapeID="_x0000_i1034" DrawAspect="Content" ObjectID="_1408183794" r:id="rId3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lastRenderedPageBreak/>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lastRenderedPageBreak/>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BE7B76">
      <w:pPr>
        <w:pStyle w:val="Heading2"/>
        <w:numPr>
          <w:ilvl w:val="1"/>
          <w:numId w:val="6"/>
        </w:numPr>
      </w:pPr>
      <w:bookmarkStart w:id="44" w:name="_Toc334362997"/>
      <w:r>
        <w:t>FileEffectiveRights53Behaviors</w:t>
      </w:r>
      <w:bookmarkEnd w:id="44"/>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2" o:title=""/>
          </v:shape>
          <o:OLEObject Type="Embed" ProgID="Visio.Drawing.11" ShapeID="_x0000_i1035" DrawAspect="Content" ObjectID="_1408183795" r:id="rId33"/>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BE7B76">
      <w:pPr>
        <w:pStyle w:val="Heading2"/>
        <w:numPr>
          <w:ilvl w:val="1"/>
          <w:numId w:val="6"/>
        </w:numPr>
      </w:pPr>
      <w:r>
        <w:t xml:space="preserve"> </w:t>
      </w:r>
      <w:bookmarkStart w:id="45" w:name="_Toc334362998"/>
      <w:r>
        <w:t>win-def:fileeffectiverights53_state</w:t>
      </w:r>
      <w:bookmarkEnd w:id="45"/>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4" o:title=""/>
          </v:shape>
          <o:OLEObject Type="Embed" ProgID="Visio.Drawing.11" ShapeID="_x0000_i1036" DrawAspect="Content" ObjectID="_1408183796" r:id="rId35"/>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331C104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4EFB8FFA" w14:textId="77777777" w:rsidR="00792765" w:rsidRDefault="00792765" w:rsidP="009B4965">
            <w:pPr>
              <w:jc w:val="center"/>
              <w:rPr>
                <w:b w:val="0"/>
                <w:bCs w:val="0"/>
              </w:rPr>
            </w:pPr>
            <w:r>
              <w:t>Property</w:t>
            </w:r>
          </w:p>
        </w:tc>
        <w:tc>
          <w:tcPr>
            <w:tcW w:w="14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2DCBCAAC"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6A98EF8" w14:textId="77777777" w:rsidR="00336F22" w:rsidRPr="009676C4" w:rsidRDefault="00E91B41" w:rsidP="009B4965">
            <w:r>
              <w:t>f</w:t>
            </w:r>
            <w:r w:rsidR="00336F22">
              <w:t>ilepath</w:t>
            </w:r>
          </w:p>
        </w:tc>
        <w:tc>
          <w:tcPr>
            <w:tcW w:w="14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7CE0030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E2AFEB9" w14:textId="77777777" w:rsidR="00336F22" w:rsidRDefault="00E91B41" w:rsidP="009B4965">
            <w:r>
              <w:lastRenderedPageBreak/>
              <w:t>p</w:t>
            </w:r>
            <w:r w:rsidR="00336F22">
              <w:t>ath</w:t>
            </w:r>
          </w:p>
        </w:tc>
        <w:tc>
          <w:tcPr>
            <w:tcW w:w="14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14:paraId="176D7E6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8E1E5F6" w14:textId="77777777" w:rsidR="00336F22" w:rsidRDefault="00336F22" w:rsidP="009B4965">
            <w:r>
              <w:t>filename</w:t>
            </w:r>
          </w:p>
        </w:tc>
        <w:tc>
          <w:tcPr>
            <w:tcW w:w="14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2989326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E97911B" w14:textId="77777777" w:rsidR="00336F22" w:rsidRDefault="00336F22" w:rsidP="009B4965">
            <w:r>
              <w:lastRenderedPageBreak/>
              <w:t>trustee_sid</w:t>
            </w:r>
          </w:p>
        </w:tc>
        <w:tc>
          <w:tcPr>
            <w:tcW w:w="14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45A1CF2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F5EAC1A" w14:textId="77777777" w:rsidR="00792765" w:rsidRDefault="00792765" w:rsidP="009B4965">
            <w:r>
              <w:t>standard_delete</w:t>
            </w:r>
          </w:p>
        </w:tc>
        <w:tc>
          <w:tcPr>
            <w:tcW w:w="14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7B88722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B949235" w14:textId="77777777" w:rsidR="00792765" w:rsidRDefault="00792765" w:rsidP="009B4965">
            <w:r>
              <w:t>standard_read_control</w:t>
            </w:r>
          </w:p>
        </w:tc>
        <w:tc>
          <w:tcPr>
            <w:tcW w:w="14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250FE17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8F7DE9" w14:textId="77777777" w:rsidR="00792765" w:rsidRDefault="00792765" w:rsidP="009B4965">
            <w:r>
              <w:t>standard_write_dac</w:t>
            </w:r>
          </w:p>
        </w:tc>
        <w:tc>
          <w:tcPr>
            <w:tcW w:w="14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74A42749"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4893F9" w14:textId="77777777" w:rsidR="00792765" w:rsidRDefault="00792765" w:rsidP="009B4965">
            <w:r>
              <w:t>standard_write_owner</w:t>
            </w:r>
          </w:p>
        </w:tc>
        <w:tc>
          <w:tcPr>
            <w:tcW w:w="14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699B1551"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8840877" w14:textId="77777777" w:rsidR="00792765" w:rsidRDefault="00792765" w:rsidP="009B4965">
            <w:r>
              <w:t>standard_synchronize</w:t>
            </w:r>
          </w:p>
        </w:tc>
        <w:tc>
          <w:tcPr>
            <w:tcW w:w="14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4EB41D9F"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D8DC1DA" w14:textId="77777777" w:rsidR="00792765" w:rsidRDefault="00792765" w:rsidP="009B4965">
            <w:r>
              <w:lastRenderedPageBreak/>
              <w:t>access_system_security</w:t>
            </w:r>
          </w:p>
        </w:tc>
        <w:tc>
          <w:tcPr>
            <w:tcW w:w="14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148B2CE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EE1425D" w14:textId="77777777" w:rsidR="00792765" w:rsidRDefault="00792765" w:rsidP="009B4965">
            <w:r>
              <w:t>generic_read</w:t>
            </w:r>
          </w:p>
        </w:tc>
        <w:tc>
          <w:tcPr>
            <w:tcW w:w="14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E7D4B0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A467DDF" w14:textId="77777777" w:rsidR="00792765" w:rsidRDefault="00792765" w:rsidP="009B4965">
            <w:r>
              <w:t>generic_write</w:t>
            </w:r>
          </w:p>
        </w:tc>
        <w:tc>
          <w:tcPr>
            <w:tcW w:w="14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547E831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7B4BAF0" w14:textId="77777777" w:rsidR="00792765" w:rsidRDefault="00792765" w:rsidP="009B4965">
            <w:r>
              <w:t>generic_execute</w:t>
            </w:r>
          </w:p>
        </w:tc>
        <w:tc>
          <w:tcPr>
            <w:tcW w:w="14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22B5054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478CA93" w14:textId="77777777" w:rsidR="00792765" w:rsidRDefault="00792765" w:rsidP="009B4965">
            <w:r>
              <w:t>generic_all</w:t>
            </w:r>
          </w:p>
        </w:tc>
        <w:tc>
          <w:tcPr>
            <w:tcW w:w="14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6F6D3410"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1598F86C" w14:textId="77777777" w:rsidR="00792765" w:rsidRDefault="00792765" w:rsidP="009B4965">
            <w:r>
              <w:t>file_read_data</w:t>
            </w:r>
          </w:p>
        </w:tc>
        <w:tc>
          <w:tcPr>
            <w:tcW w:w="14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4A2FA2BD"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B734272" w14:textId="77777777" w:rsidR="00792765" w:rsidRDefault="00792765" w:rsidP="009B4965">
            <w:r>
              <w:t>file_write_data</w:t>
            </w:r>
          </w:p>
        </w:tc>
        <w:tc>
          <w:tcPr>
            <w:tcW w:w="14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78F0048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0831304" w14:textId="77777777" w:rsidR="00792765" w:rsidRDefault="00792765" w:rsidP="009B4965">
            <w:r>
              <w:t>file_append_data</w:t>
            </w:r>
          </w:p>
        </w:tc>
        <w:tc>
          <w:tcPr>
            <w:tcW w:w="14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5304472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AEB0411" w14:textId="77777777" w:rsidR="00792765" w:rsidRDefault="00792765" w:rsidP="009B4965">
            <w:r>
              <w:t>file_read_ea</w:t>
            </w:r>
          </w:p>
        </w:tc>
        <w:tc>
          <w:tcPr>
            <w:tcW w:w="14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72A025A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62A63AE" w14:textId="77777777" w:rsidR="00792765" w:rsidRDefault="00792765" w:rsidP="009B4965">
            <w:r>
              <w:t>file_write _ea</w:t>
            </w:r>
          </w:p>
        </w:tc>
        <w:tc>
          <w:tcPr>
            <w:tcW w:w="14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1F459CDE"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4D1EAD0" w14:textId="77777777" w:rsidR="00792765" w:rsidRDefault="00792765" w:rsidP="009B4965">
            <w:r>
              <w:lastRenderedPageBreak/>
              <w:t>file_execute</w:t>
            </w:r>
          </w:p>
        </w:tc>
        <w:tc>
          <w:tcPr>
            <w:tcW w:w="14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7BC2510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C9FC3E5" w14:textId="77777777" w:rsidR="00792765" w:rsidRDefault="00792765" w:rsidP="009B4965">
            <w:r>
              <w:t>file_delete_child</w:t>
            </w:r>
          </w:p>
        </w:tc>
        <w:tc>
          <w:tcPr>
            <w:tcW w:w="14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24D5E47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8AAAB2A" w14:textId="77777777" w:rsidR="00792765" w:rsidRDefault="00792765" w:rsidP="009B4965">
            <w:r>
              <w:t>file_read_attributes</w:t>
            </w:r>
          </w:p>
        </w:tc>
        <w:tc>
          <w:tcPr>
            <w:tcW w:w="14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5A0BD07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A99805" w14:textId="77777777" w:rsidR="00792765" w:rsidRDefault="00792765" w:rsidP="009B4965">
            <w:r>
              <w:t>file_write_attributes</w:t>
            </w:r>
          </w:p>
        </w:tc>
        <w:tc>
          <w:tcPr>
            <w:tcW w:w="14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66F136F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249801C" w14:textId="77777777" w:rsidR="00792765" w:rsidRDefault="00792765" w:rsidP="009B4965">
            <w:r>
              <w:t>windows_view</w:t>
            </w:r>
          </w:p>
        </w:tc>
        <w:tc>
          <w:tcPr>
            <w:tcW w:w="14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BE7B76">
      <w:pPr>
        <w:pStyle w:val="Heading2"/>
        <w:numPr>
          <w:ilvl w:val="1"/>
          <w:numId w:val="6"/>
        </w:numPr>
      </w:pPr>
      <w:bookmarkStart w:id="46" w:name="_Toc334362999"/>
      <w:r w:rsidRPr="008B05C1">
        <w:t>win-sc:</w:t>
      </w:r>
      <w:r>
        <w:t>fileeffectiverights53</w:t>
      </w:r>
      <w:r w:rsidR="00C87472">
        <w:t>_</w:t>
      </w:r>
      <w:r w:rsidRPr="008B05C1">
        <w:t>item</w:t>
      </w:r>
      <w:bookmarkEnd w:id="46"/>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6" o:title=""/>
          </v:shape>
          <o:OLEObject Type="Embed" ProgID="Visio.Drawing.11" ShapeID="_x0000_i1037" DrawAspect="Content" ObjectID="_1408183797" r:id="rId3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45333BF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438D85" w14:textId="77777777" w:rsidR="00792765" w:rsidRDefault="00792765" w:rsidP="009B4965">
            <w:pPr>
              <w:jc w:val="center"/>
              <w:rPr>
                <w:b w:val="0"/>
                <w:bCs w:val="0"/>
              </w:rPr>
            </w:pPr>
            <w:r>
              <w:t>Property</w:t>
            </w:r>
          </w:p>
        </w:tc>
        <w:tc>
          <w:tcPr>
            <w:tcW w:w="1431"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9062BF" w14:textId="77777777" w:rsidR="00D718A9" w:rsidRPr="009676C4" w:rsidRDefault="00DD24C7" w:rsidP="009B4965">
            <w:r>
              <w:t>f</w:t>
            </w:r>
            <w:r w:rsidR="00D718A9">
              <w:t>ilepath</w:t>
            </w:r>
          </w:p>
        </w:tc>
        <w:tc>
          <w:tcPr>
            <w:tcW w:w="1431"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14:paraId="587C40EE"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3BEA9B2" w14:textId="77777777" w:rsidR="00D718A9" w:rsidRDefault="00D718A9" w:rsidP="009B4965">
            <w:r>
              <w:lastRenderedPageBreak/>
              <w:t>path</w:t>
            </w:r>
          </w:p>
        </w:tc>
        <w:tc>
          <w:tcPr>
            <w:tcW w:w="1431"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D3DCBA" w14:textId="77777777" w:rsidR="00D718A9" w:rsidRDefault="00D718A9" w:rsidP="009B4965">
            <w:r>
              <w:t>filename</w:t>
            </w:r>
          </w:p>
        </w:tc>
        <w:tc>
          <w:tcPr>
            <w:tcW w:w="1431"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C1426E9" w14:textId="77777777" w:rsidR="00D718A9" w:rsidRDefault="00D718A9" w:rsidP="009B4965">
            <w:r>
              <w:t>trustee_sid</w:t>
            </w:r>
          </w:p>
        </w:tc>
        <w:tc>
          <w:tcPr>
            <w:tcW w:w="1431"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D90D1D" w14:textId="77777777" w:rsidR="00D718A9" w:rsidRDefault="00D718A9" w:rsidP="009B4965">
            <w:r>
              <w:lastRenderedPageBreak/>
              <w:t>standard_delete</w:t>
            </w:r>
          </w:p>
        </w:tc>
        <w:tc>
          <w:tcPr>
            <w:tcW w:w="1431" w:type="pct"/>
          </w:tcPr>
          <w:p w14:paraId="0BD90FB8"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7051E81" w14:textId="77777777" w:rsidR="00D718A9" w:rsidRDefault="00D718A9" w:rsidP="009B4965">
            <w:r>
              <w:t>standard_read_control</w:t>
            </w:r>
          </w:p>
        </w:tc>
        <w:tc>
          <w:tcPr>
            <w:tcW w:w="1431" w:type="pct"/>
          </w:tcPr>
          <w:p w14:paraId="0A700F8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91B471B" w14:textId="77777777" w:rsidR="00D718A9" w:rsidRDefault="00D718A9" w:rsidP="009B4965">
            <w:r>
              <w:t>standard_write_dac</w:t>
            </w:r>
          </w:p>
        </w:tc>
        <w:tc>
          <w:tcPr>
            <w:tcW w:w="1431" w:type="pct"/>
          </w:tcPr>
          <w:p w14:paraId="4683832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5EA258" w14:textId="77777777" w:rsidR="00D718A9" w:rsidRDefault="00D718A9" w:rsidP="009B4965">
            <w:r>
              <w:t>standard_write_owner</w:t>
            </w:r>
          </w:p>
        </w:tc>
        <w:tc>
          <w:tcPr>
            <w:tcW w:w="1431" w:type="pct"/>
          </w:tcPr>
          <w:p w14:paraId="3486F49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B56AAF" w14:textId="77777777" w:rsidR="00D718A9" w:rsidRDefault="00D718A9" w:rsidP="009B4965">
            <w:r>
              <w:t>standard_synchronize</w:t>
            </w:r>
          </w:p>
        </w:tc>
        <w:tc>
          <w:tcPr>
            <w:tcW w:w="1431" w:type="pct"/>
          </w:tcPr>
          <w:p w14:paraId="66CA9A0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D725456" w14:textId="77777777" w:rsidR="00D718A9" w:rsidRDefault="00D718A9" w:rsidP="009B4965">
            <w:r>
              <w:t>access_system_security</w:t>
            </w:r>
          </w:p>
        </w:tc>
        <w:tc>
          <w:tcPr>
            <w:tcW w:w="1431" w:type="pct"/>
          </w:tcPr>
          <w:p w14:paraId="361A492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DFDB6A" w14:textId="77777777" w:rsidR="00D718A9" w:rsidRDefault="00D718A9" w:rsidP="009B4965">
            <w:r>
              <w:t>generic_read</w:t>
            </w:r>
          </w:p>
        </w:tc>
        <w:tc>
          <w:tcPr>
            <w:tcW w:w="1431" w:type="pct"/>
          </w:tcPr>
          <w:p w14:paraId="41F163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3188CE" w14:textId="77777777" w:rsidR="00D718A9" w:rsidRDefault="00D718A9" w:rsidP="009B4965">
            <w:r>
              <w:t>generic_write</w:t>
            </w:r>
          </w:p>
        </w:tc>
        <w:tc>
          <w:tcPr>
            <w:tcW w:w="1431" w:type="pct"/>
          </w:tcPr>
          <w:p w14:paraId="725A268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89A3DF" w14:textId="77777777" w:rsidR="00D718A9" w:rsidRDefault="00D718A9" w:rsidP="009B4965">
            <w:r>
              <w:t>generic_execute</w:t>
            </w:r>
          </w:p>
        </w:tc>
        <w:tc>
          <w:tcPr>
            <w:tcW w:w="1431" w:type="pct"/>
          </w:tcPr>
          <w:p w14:paraId="6760553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4F643FD" w14:textId="77777777" w:rsidR="00D718A9" w:rsidRDefault="00D718A9" w:rsidP="009B4965">
            <w:r>
              <w:t>generic_all</w:t>
            </w:r>
          </w:p>
        </w:tc>
        <w:tc>
          <w:tcPr>
            <w:tcW w:w="1431" w:type="pct"/>
          </w:tcPr>
          <w:p w14:paraId="269B410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27CD48F" w14:textId="77777777" w:rsidR="00D718A9" w:rsidRDefault="00D718A9" w:rsidP="009B4965">
            <w:r>
              <w:t>file_read_data</w:t>
            </w:r>
          </w:p>
        </w:tc>
        <w:tc>
          <w:tcPr>
            <w:tcW w:w="1431" w:type="pct"/>
          </w:tcPr>
          <w:p w14:paraId="09F323A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1319DAC" w14:textId="77777777" w:rsidR="00D718A9" w:rsidRDefault="00D718A9" w:rsidP="009B4965">
            <w:r>
              <w:t>file_write_data</w:t>
            </w:r>
          </w:p>
        </w:tc>
        <w:tc>
          <w:tcPr>
            <w:tcW w:w="1431" w:type="pct"/>
          </w:tcPr>
          <w:p w14:paraId="177AC97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0BC9B6" w14:textId="77777777" w:rsidR="00D718A9" w:rsidRDefault="00D718A9" w:rsidP="009B4965">
            <w:r>
              <w:t>file_append_data</w:t>
            </w:r>
          </w:p>
        </w:tc>
        <w:tc>
          <w:tcPr>
            <w:tcW w:w="1431" w:type="pct"/>
          </w:tcPr>
          <w:p w14:paraId="7E46039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4801AA8" w14:textId="77777777" w:rsidR="00D718A9" w:rsidRDefault="00D718A9" w:rsidP="009B4965">
            <w:r>
              <w:lastRenderedPageBreak/>
              <w:t>file_read_ea</w:t>
            </w:r>
          </w:p>
        </w:tc>
        <w:tc>
          <w:tcPr>
            <w:tcW w:w="1431" w:type="pct"/>
          </w:tcPr>
          <w:p w14:paraId="018B86D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328554" w14:textId="77777777" w:rsidR="00D718A9" w:rsidRDefault="00D718A9" w:rsidP="009B4965">
            <w:r>
              <w:t>file_write _ea</w:t>
            </w:r>
          </w:p>
        </w:tc>
        <w:tc>
          <w:tcPr>
            <w:tcW w:w="1431" w:type="pct"/>
          </w:tcPr>
          <w:p w14:paraId="0A3191C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02DEEBC1" w14:textId="77777777" w:rsidR="00D718A9" w:rsidRDefault="00D718A9" w:rsidP="009B4965">
            <w:r>
              <w:t>file_execute</w:t>
            </w:r>
          </w:p>
        </w:tc>
        <w:tc>
          <w:tcPr>
            <w:tcW w:w="1431" w:type="pct"/>
          </w:tcPr>
          <w:p w14:paraId="3D06EB4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E34B2F" w14:textId="77777777" w:rsidR="00D718A9" w:rsidRDefault="00D718A9" w:rsidP="009B4965">
            <w:r>
              <w:t>file_delete_child</w:t>
            </w:r>
          </w:p>
        </w:tc>
        <w:tc>
          <w:tcPr>
            <w:tcW w:w="1431" w:type="pct"/>
          </w:tcPr>
          <w:p w14:paraId="50C8336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EC12645" w14:textId="77777777" w:rsidR="00D718A9" w:rsidRDefault="00D718A9" w:rsidP="009B4965">
            <w:r>
              <w:t>file_read_attributes</w:t>
            </w:r>
          </w:p>
        </w:tc>
        <w:tc>
          <w:tcPr>
            <w:tcW w:w="1431" w:type="pct"/>
          </w:tcPr>
          <w:p w14:paraId="52E6211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9F3567E" w14:textId="77777777" w:rsidR="00D718A9" w:rsidRDefault="00D718A9" w:rsidP="009B4965">
            <w:r>
              <w:t>file_write_attributes</w:t>
            </w:r>
          </w:p>
        </w:tc>
        <w:tc>
          <w:tcPr>
            <w:tcW w:w="1431" w:type="pct"/>
          </w:tcPr>
          <w:p w14:paraId="7749F63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5D764EA8" w14:textId="77777777" w:rsidR="00D718A9" w:rsidRDefault="00D718A9" w:rsidP="009B4965">
            <w:r>
              <w:t>windows_view</w:t>
            </w:r>
          </w:p>
        </w:tc>
        <w:tc>
          <w:tcPr>
            <w:tcW w:w="1431"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BE7B76">
      <w:pPr>
        <w:pStyle w:val="Heading2"/>
        <w:numPr>
          <w:ilvl w:val="1"/>
          <w:numId w:val="6"/>
        </w:numPr>
      </w:pPr>
      <w:bookmarkStart w:id="47" w:name="_Toc334363000"/>
      <w:r w:rsidRPr="00D718A9">
        <w:t>win-def:printereffectiverights_test</w:t>
      </w:r>
      <w:bookmarkEnd w:id="47"/>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8" o:title=""/>
          </v:shape>
          <o:OLEObject Type="Embed" ProgID="Visio.Drawing.11" ShapeID="_x0000_i1038" DrawAspect="Content" ObjectID="_1408183798" r:id="rId39"/>
        </w:object>
      </w:r>
    </w:p>
    <w:p w14:paraId="0115476E" w14:textId="77777777" w:rsidR="00591B85" w:rsidRDefault="00591B85" w:rsidP="00BE7B76">
      <w:pPr>
        <w:pStyle w:val="Heading3"/>
        <w:numPr>
          <w:ilvl w:val="2"/>
          <w:numId w:val="6"/>
        </w:numPr>
        <w:rPr>
          <w:rStyle w:val="Emphasis"/>
          <w:i w:val="0"/>
        </w:rPr>
      </w:pPr>
      <w:bookmarkStart w:id="48" w:name="_Toc334363001"/>
      <w:commentRangeStart w:id="49"/>
      <w:r w:rsidRPr="00143ED0">
        <w:rPr>
          <w:rStyle w:val="Emphasis"/>
          <w:i w:val="0"/>
        </w:rPr>
        <w:t xml:space="preserve">Known </w:t>
      </w:r>
      <w:r>
        <w:rPr>
          <w:rStyle w:val="Emphasis"/>
          <w:i w:val="0"/>
        </w:rPr>
        <w:t>Supported Platforms</w:t>
      </w:r>
      <w:commentRangeEnd w:id="49"/>
      <w:r>
        <w:rPr>
          <w:rStyle w:val="CommentReference"/>
          <w:b w:val="0"/>
          <w:bCs w:val="0"/>
        </w:rPr>
        <w:commentReference w:id="49"/>
      </w:r>
      <w:bookmarkEnd w:id="48"/>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Pr="00CD0931" w:rsidRDefault="00591B85" w:rsidP="00BE7B76">
      <w:pPr>
        <w:pStyle w:val="ListParagraph"/>
        <w:numPr>
          <w:ilvl w:val="0"/>
          <w:numId w:val="3"/>
        </w:numPr>
      </w:pPr>
      <w:r>
        <w:t>Windows 7</w:t>
      </w:r>
    </w:p>
    <w:p w14:paraId="59FEF4F3" w14:textId="77777777" w:rsidR="00591B85" w:rsidRDefault="00591B85" w:rsidP="00BE7B76">
      <w:pPr>
        <w:pStyle w:val="Heading2"/>
        <w:numPr>
          <w:ilvl w:val="1"/>
          <w:numId w:val="6"/>
        </w:numPr>
      </w:pPr>
      <w:bookmarkStart w:id="50" w:name="_Toc334363002"/>
      <w:r>
        <w:t>win-def:printereffectiverights_object</w:t>
      </w:r>
      <w:bookmarkEnd w:id="50"/>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440F6B47">
          <v:shape id="_x0000_i1039" type="#_x0000_t75" style="width:6in;height:241pt" o:ole="">
            <v:imagedata r:id="rId40" o:title=""/>
          </v:shape>
          <o:OLEObject Type="Embed" ProgID="Visio.Drawing.11" ShapeID="_x0000_i1039" DrawAspect="Content" ObjectID="_1408183799" r:id="rId4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lastRenderedPageBreak/>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BE7B76">
      <w:pPr>
        <w:pStyle w:val="Heading2"/>
        <w:numPr>
          <w:ilvl w:val="1"/>
          <w:numId w:val="6"/>
        </w:numPr>
      </w:pPr>
      <w:bookmarkStart w:id="51" w:name="_Toc334363003"/>
      <w:r>
        <w:t>win-def:PrinterEffectiveRightsBehaviors</w:t>
      </w:r>
      <w:bookmarkEnd w:id="51"/>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lastRenderedPageBreak/>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BE7B76">
      <w:pPr>
        <w:pStyle w:val="Heading2"/>
        <w:numPr>
          <w:ilvl w:val="1"/>
          <w:numId w:val="6"/>
        </w:numPr>
      </w:pPr>
      <w:r>
        <w:t xml:space="preserve"> </w:t>
      </w:r>
      <w:bookmarkStart w:id="52" w:name="_Toc334363004"/>
      <w:r>
        <w:t>win-def:printereffectiverights_state</w:t>
      </w:r>
      <w:bookmarkEnd w:id="52"/>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2" o:title=""/>
          </v:shape>
          <o:OLEObject Type="Embed" ProgID="Visio.Drawing.11" ShapeID="_x0000_i1040" DrawAspect="Content" ObjectID="_1408183800" r:id="rId43"/>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w:t>
            </w:r>
            <w:r>
              <w:lastRenderedPageBreak/>
              <w: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lastRenderedPageBreak/>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BE7B76">
      <w:pPr>
        <w:pStyle w:val="Heading2"/>
        <w:numPr>
          <w:ilvl w:val="1"/>
          <w:numId w:val="6"/>
        </w:numPr>
      </w:pPr>
      <w:bookmarkStart w:id="53" w:name="_Toc334363005"/>
      <w:r w:rsidRPr="008B05C1">
        <w:t>win-sc:</w:t>
      </w:r>
      <w:r>
        <w:t>printereffectiverights_item</w:t>
      </w:r>
      <w:bookmarkEnd w:id="53"/>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4" o:title=""/>
          </v:shape>
          <o:OLEObject Type="Embed" ProgID="Visio.Drawing.11" ShapeID="_x0000_i1041" DrawAspect="Content" ObjectID="_1408183801" r:id="rId4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lastRenderedPageBreak/>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lastRenderedPageBreak/>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BE7B76">
      <w:pPr>
        <w:pStyle w:val="Heading2"/>
        <w:numPr>
          <w:ilvl w:val="1"/>
          <w:numId w:val="6"/>
        </w:numPr>
      </w:pPr>
      <w:bookmarkStart w:id="54" w:name="_Toc334363006"/>
      <w:r>
        <w:t>win-def:accesstoken_test</w:t>
      </w:r>
      <w:bookmarkEnd w:id="54"/>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6" o:title=""/>
          </v:shape>
          <o:OLEObject Type="Embed" ProgID="Visio.Drawing.11" ShapeID="_x0000_i1042" DrawAspect="Content" ObjectID="_1408183802" r:id="rId47"/>
        </w:object>
      </w:r>
    </w:p>
    <w:p w14:paraId="7AF681C3" w14:textId="77777777" w:rsidR="00591B85" w:rsidRDefault="00591B85" w:rsidP="00BE7B76">
      <w:pPr>
        <w:pStyle w:val="Heading3"/>
        <w:numPr>
          <w:ilvl w:val="2"/>
          <w:numId w:val="6"/>
        </w:numPr>
        <w:rPr>
          <w:rStyle w:val="Emphasis"/>
          <w:i w:val="0"/>
        </w:rPr>
      </w:pPr>
      <w:bookmarkStart w:id="55" w:name="_Toc334363007"/>
      <w:commentRangeStart w:id="56"/>
      <w:r w:rsidRPr="00143ED0">
        <w:rPr>
          <w:rStyle w:val="Emphasis"/>
          <w:i w:val="0"/>
        </w:rPr>
        <w:lastRenderedPageBreak/>
        <w:t xml:space="preserve">Known </w:t>
      </w:r>
      <w:r>
        <w:rPr>
          <w:rStyle w:val="Emphasis"/>
          <w:i w:val="0"/>
        </w:rPr>
        <w:t>Supported Platforms</w:t>
      </w:r>
      <w:commentRangeEnd w:id="56"/>
      <w:r>
        <w:rPr>
          <w:rStyle w:val="CommentReference"/>
          <w:b w:val="0"/>
          <w:bCs w:val="0"/>
        </w:rPr>
        <w:commentReference w:id="56"/>
      </w:r>
      <w:bookmarkEnd w:id="55"/>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Pr="00CD0931" w:rsidRDefault="00591B85" w:rsidP="00BE7B76">
      <w:pPr>
        <w:pStyle w:val="ListParagraph"/>
        <w:numPr>
          <w:ilvl w:val="0"/>
          <w:numId w:val="3"/>
        </w:numPr>
      </w:pPr>
      <w:r>
        <w:t>Windows 7</w:t>
      </w:r>
    </w:p>
    <w:p w14:paraId="0CBAA22C" w14:textId="77777777" w:rsidR="00591B85" w:rsidRDefault="00591B85" w:rsidP="00BE7B76">
      <w:pPr>
        <w:pStyle w:val="Heading2"/>
        <w:numPr>
          <w:ilvl w:val="1"/>
          <w:numId w:val="6"/>
        </w:numPr>
      </w:pPr>
      <w:bookmarkStart w:id="57" w:name="_Toc334363008"/>
      <w:r>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8" o:title=""/>
          </v:shape>
          <o:OLEObject Type="Embed" ProgID="Visio.Drawing.11" ShapeID="_x0000_i1043" DrawAspect="Content" ObjectID="_1408183803" r:id="rId4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w:t>
            </w:r>
            <w:r w:rsidRPr="005E098C">
              <w:rPr>
                <w:rFonts w:ascii="Courier New" w:hAnsi="Courier New" w:cs="Courier New"/>
              </w:rPr>
              <w:lastRenderedPageBreak/>
              <w:t>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lastRenderedPageBreak/>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BE7B76">
      <w:pPr>
        <w:pStyle w:val="Heading2"/>
        <w:numPr>
          <w:ilvl w:val="1"/>
          <w:numId w:val="6"/>
        </w:numPr>
      </w:pPr>
      <w:bookmarkStart w:id="58" w:name="_Toc334363009"/>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lastRenderedPageBreak/>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lastRenderedPageBreak/>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BE7B76">
      <w:pPr>
        <w:pStyle w:val="Heading2"/>
        <w:numPr>
          <w:ilvl w:val="1"/>
          <w:numId w:val="6"/>
        </w:numPr>
      </w:pPr>
      <w:r>
        <w:lastRenderedPageBreak/>
        <w:t xml:space="preserve"> </w:t>
      </w:r>
      <w:bookmarkStart w:id="59" w:name="_Toc334363010"/>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50" o:title=""/>
          </v:shape>
          <o:OLEObject Type="Embed" ProgID="Visio.Drawing.11" ShapeID="_x0000_i1044" DrawAspect="Content" ObjectID="_1408183804" r:id="rId51"/>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BE7B76">
      <w:pPr>
        <w:pStyle w:val="Heading2"/>
        <w:numPr>
          <w:ilvl w:val="1"/>
          <w:numId w:val="6"/>
        </w:numPr>
      </w:pPr>
      <w:bookmarkStart w:id="60" w:name="_Toc334363011"/>
      <w:r w:rsidRPr="008B05C1">
        <w:lastRenderedPageBreak/>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2" o:title=""/>
          </v:shape>
          <o:OLEObject Type="Embed" ProgID="Visio.Drawing.11" ShapeID="_x0000_i1045" DrawAspect="Content" ObjectID="_1408183805" r:id="rId53"/>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83653B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39238BB" w14:textId="77777777" w:rsidR="00591B85" w:rsidRDefault="00591B85" w:rsidP="003F6455">
            <w:pPr>
              <w:jc w:val="center"/>
              <w:rPr>
                <w:b w:val="0"/>
                <w:bCs w:val="0"/>
              </w:rPr>
            </w:pPr>
            <w:r>
              <w:t>Property</w:t>
            </w:r>
          </w:p>
        </w:tc>
        <w:tc>
          <w:tcPr>
            <w:tcW w:w="1431"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6A83FF7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375D04" w14:textId="77777777" w:rsidR="00442390" w:rsidRDefault="00442390" w:rsidP="003F6455">
            <w:pPr>
              <w:rPr>
                <w:sz w:val="24"/>
                <w:szCs w:val="24"/>
              </w:rPr>
            </w:pPr>
            <w:r>
              <w:t>security_principle</w:t>
            </w:r>
          </w:p>
        </w:tc>
        <w:tc>
          <w:tcPr>
            <w:tcW w:w="1431"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07434F4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4ED3759" w14:textId="77777777" w:rsidR="00442390" w:rsidRDefault="00442390" w:rsidP="003F6455">
            <w:pPr>
              <w:rPr>
                <w:sz w:val="24"/>
                <w:szCs w:val="24"/>
              </w:rPr>
            </w:pPr>
            <w:r>
              <w:lastRenderedPageBreak/>
              <w:t>seassignprimarytokenprivilege</w:t>
            </w:r>
          </w:p>
        </w:tc>
        <w:tc>
          <w:tcPr>
            <w:tcW w:w="1431"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37E6D62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44D4D8" w14:textId="77777777" w:rsidR="00442390" w:rsidRDefault="00442390" w:rsidP="003F6455">
            <w:pPr>
              <w:rPr>
                <w:sz w:val="24"/>
                <w:szCs w:val="24"/>
              </w:rPr>
            </w:pPr>
            <w:r>
              <w:t>seauditprivilege</w:t>
            </w:r>
          </w:p>
        </w:tc>
        <w:tc>
          <w:tcPr>
            <w:tcW w:w="1431"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0BEFFA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B196F1" w14:textId="77777777" w:rsidR="00442390" w:rsidRDefault="00442390" w:rsidP="003F6455">
            <w:pPr>
              <w:rPr>
                <w:sz w:val="24"/>
                <w:szCs w:val="24"/>
              </w:rPr>
            </w:pPr>
            <w:r>
              <w:t>sebackupprivilege</w:t>
            </w:r>
          </w:p>
        </w:tc>
        <w:tc>
          <w:tcPr>
            <w:tcW w:w="1431"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779F91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7918FB" w14:textId="77777777" w:rsidR="00442390" w:rsidRDefault="00442390" w:rsidP="003F6455">
            <w:pPr>
              <w:rPr>
                <w:sz w:val="24"/>
                <w:szCs w:val="24"/>
              </w:rPr>
            </w:pPr>
            <w:r>
              <w:t>sechangenotifyprivilege</w:t>
            </w:r>
          </w:p>
        </w:tc>
        <w:tc>
          <w:tcPr>
            <w:tcW w:w="1431"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4794E79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F9E37A4" w14:textId="77777777" w:rsidR="00442390" w:rsidRDefault="00442390" w:rsidP="003F6455">
            <w:pPr>
              <w:rPr>
                <w:sz w:val="24"/>
                <w:szCs w:val="24"/>
              </w:rPr>
            </w:pPr>
            <w:r>
              <w:t>secreateglobalprivilege</w:t>
            </w:r>
          </w:p>
        </w:tc>
        <w:tc>
          <w:tcPr>
            <w:tcW w:w="1431"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6E64E2A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854028" w14:textId="77777777" w:rsidR="00442390" w:rsidRDefault="00442390" w:rsidP="003F6455">
            <w:pPr>
              <w:rPr>
                <w:sz w:val="24"/>
                <w:szCs w:val="24"/>
              </w:rPr>
            </w:pPr>
            <w:r>
              <w:t>secreatepagefileprivilege</w:t>
            </w:r>
          </w:p>
        </w:tc>
        <w:tc>
          <w:tcPr>
            <w:tcW w:w="1431"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31A717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F58893F" w14:textId="77777777" w:rsidR="00442390" w:rsidRDefault="00442390" w:rsidP="003F6455">
            <w:pPr>
              <w:rPr>
                <w:sz w:val="24"/>
                <w:szCs w:val="24"/>
              </w:rPr>
            </w:pPr>
            <w:r>
              <w:t>secreatepermanentprivilege</w:t>
            </w:r>
          </w:p>
        </w:tc>
        <w:tc>
          <w:tcPr>
            <w:tcW w:w="1431"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0B7660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39E1C5" w14:textId="77777777" w:rsidR="00442390" w:rsidRDefault="00442390" w:rsidP="003F6455">
            <w:pPr>
              <w:rPr>
                <w:sz w:val="24"/>
                <w:szCs w:val="24"/>
              </w:rPr>
            </w:pPr>
            <w:r>
              <w:t>secreatesymboliclinkprivilege</w:t>
            </w:r>
          </w:p>
        </w:tc>
        <w:tc>
          <w:tcPr>
            <w:tcW w:w="1431"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270F2C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760C8DE" w14:textId="77777777" w:rsidR="00442390" w:rsidRDefault="00442390" w:rsidP="003F6455">
            <w:pPr>
              <w:rPr>
                <w:sz w:val="24"/>
                <w:szCs w:val="24"/>
              </w:rPr>
            </w:pPr>
            <w:r>
              <w:t>secreatetokenprivilege</w:t>
            </w:r>
          </w:p>
        </w:tc>
        <w:tc>
          <w:tcPr>
            <w:tcW w:w="1431"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61AC06B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3B07D2" w14:textId="77777777" w:rsidR="00442390" w:rsidRDefault="00442390" w:rsidP="003F6455">
            <w:pPr>
              <w:rPr>
                <w:sz w:val="24"/>
                <w:szCs w:val="24"/>
              </w:rPr>
            </w:pPr>
            <w:r>
              <w:t>sedebugprivilege</w:t>
            </w:r>
          </w:p>
        </w:tc>
        <w:tc>
          <w:tcPr>
            <w:tcW w:w="1431"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0A667F5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F8B2767" w14:textId="77777777" w:rsidR="00442390" w:rsidRDefault="00442390" w:rsidP="003F6455">
            <w:pPr>
              <w:rPr>
                <w:sz w:val="24"/>
                <w:szCs w:val="24"/>
              </w:rPr>
            </w:pPr>
            <w:r>
              <w:t>seenabledelegation</w:t>
            </w:r>
            <w:r>
              <w:lastRenderedPageBreak/>
              <w:t>privilege</w:t>
            </w:r>
          </w:p>
        </w:tc>
        <w:tc>
          <w:tcPr>
            <w:tcW w:w="1431"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442390" w:rsidRPr="00E74797" w14:paraId="37694579"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92EF569" w14:textId="77777777" w:rsidR="00442390" w:rsidRDefault="00442390" w:rsidP="003F6455">
            <w:pPr>
              <w:rPr>
                <w:sz w:val="24"/>
                <w:szCs w:val="24"/>
              </w:rPr>
            </w:pPr>
            <w:r>
              <w:lastRenderedPageBreak/>
              <w:t>seimpersonateprivilege</w:t>
            </w:r>
          </w:p>
        </w:tc>
        <w:tc>
          <w:tcPr>
            <w:tcW w:w="1431"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8E297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9B1689" w14:textId="77777777" w:rsidR="00442390" w:rsidRDefault="00442390" w:rsidP="003F6455">
            <w:pPr>
              <w:rPr>
                <w:sz w:val="24"/>
                <w:szCs w:val="24"/>
              </w:rPr>
            </w:pPr>
            <w:r>
              <w:t>seincreasebasepriorityprivilege</w:t>
            </w:r>
          </w:p>
        </w:tc>
        <w:tc>
          <w:tcPr>
            <w:tcW w:w="1431"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77AC45F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E29C3F" w14:textId="77777777" w:rsidR="00442390" w:rsidRDefault="00442390" w:rsidP="003F6455">
            <w:pPr>
              <w:rPr>
                <w:sz w:val="24"/>
                <w:szCs w:val="24"/>
              </w:rPr>
            </w:pPr>
            <w:r>
              <w:t>seincreasequotaprivilege</w:t>
            </w:r>
          </w:p>
        </w:tc>
        <w:tc>
          <w:tcPr>
            <w:tcW w:w="1431"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68350B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7052724" w14:textId="77777777" w:rsidR="00442390" w:rsidRDefault="00442390" w:rsidP="003F6455">
            <w:pPr>
              <w:rPr>
                <w:sz w:val="24"/>
                <w:szCs w:val="24"/>
              </w:rPr>
            </w:pPr>
            <w:r>
              <w:t>seincreaseworkingsetprivilege</w:t>
            </w:r>
          </w:p>
        </w:tc>
        <w:tc>
          <w:tcPr>
            <w:tcW w:w="1431"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6F5B490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FE2EEE" w14:textId="77777777" w:rsidR="00442390" w:rsidRDefault="00442390" w:rsidP="003F6455">
            <w:pPr>
              <w:rPr>
                <w:sz w:val="24"/>
                <w:szCs w:val="24"/>
              </w:rPr>
            </w:pPr>
            <w:r>
              <w:t>Seloaddriverprivilege</w:t>
            </w:r>
          </w:p>
        </w:tc>
        <w:tc>
          <w:tcPr>
            <w:tcW w:w="1431"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3EE110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C0C73F9" w14:textId="77777777" w:rsidR="00442390" w:rsidRDefault="00442390" w:rsidP="003F6455">
            <w:pPr>
              <w:rPr>
                <w:sz w:val="24"/>
                <w:szCs w:val="24"/>
              </w:rPr>
            </w:pPr>
            <w:r>
              <w:t>selockmemoryprivilege</w:t>
            </w:r>
          </w:p>
        </w:tc>
        <w:tc>
          <w:tcPr>
            <w:tcW w:w="1431"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0E5C0D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525398" w14:textId="77777777" w:rsidR="00442390" w:rsidRDefault="00442390" w:rsidP="003F6455">
            <w:pPr>
              <w:rPr>
                <w:sz w:val="24"/>
                <w:szCs w:val="24"/>
              </w:rPr>
            </w:pPr>
            <w:r>
              <w:t>semachineaccountprivilege</w:t>
            </w:r>
          </w:p>
        </w:tc>
        <w:tc>
          <w:tcPr>
            <w:tcW w:w="1431"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6B7AE40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91AD99" w14:textId="77777777" w:rsidR="00442390" w:rsidRDefault="00442390" w:rsidP="003F6455">
            <w:pPr>
              <w:rPr>
                <w:sz w:val="24"/>
                <w:szCs w:val="24"/>
              </w:rPr>
            </w:pPr>
            <w:r>
              <w:t>semanagevolumeprivilege</w:t>
            </w:r>
          </w:p>
        </w:tc>
        <w:tc>
          <w:tcPr>
            <w:tcW w:w="1431"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56DD94A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8B9AA4" w14:textId="77777777" w:rsidR="00442390" w:rsidRDefault="00442390" w:rsidP="003F6455">
            <w:pPr>
              <w:rPr>
                <w:sz w:val="24"/>
                <w:szCs w:val="24"/>
              </w:rPr>
            </w:pPr>
            <w:r>
              <w:t>seprofilesingleprocessprivilege</w:t>
            </w:r>
          </w:p>
        </w:tc>
        <w:tc>
          <w:tcPr>
            <w:tcW w:w="1431"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4C6F4D2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9CB3DF" w14:textId="77777777" w:rsidR="00442390" w:rsidRDefault="00442390" w:rsidP="003F6455">
            <w:pPr>
              <w:rPr>
                <w:sz w:val="24"/>
                <w:szCs w:val="24"/>
              </w:rPr>
            </w:pPr>
            <w:r>
              <w:t>serelabelprivilege</w:t>
            </w:r>
          </w:p>
        </w:tc>
        <w:tc>
          <w:tcPr>
            <w:tcW w:w="1431"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58DD7E5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F0989A" w14:textId="77777777" w:rsidR="00442390" w:rsidRDefault="00442390" w:rsidP="003F6455">
            <w:pPr>
              <w:rPr>
                <w:sz w:val="24"/>
                <w:szCs w:val="24"/>
              </w:rPr>
            </w:pPr>
            <w:r>
              <w:t>seremoteshutdownprivilege</w:t>
            </w:r>
          </w:p>
        </w:tc>
        <w:tc>
          <w:tcPr>
            <w:tcW w:w="1431"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5B2C12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44444F7" w14:textId="77777777" w:rsidR="00442390" w:rsidRDefault="00442390" w:rsidP="003F6455">
            <w:pPr>
              <w:rPr>
                <w:sz w:val="24"/>
                <w:szCs w:val="24"/>
              </w:rPr>
            </w:pPr>
            <w:r>
              <w:t>serestoreprivilege</w:t>
            </w:r>
          </w:p>
        </w:tc>
        <w:tc>
          <w:tcPr>
            <w:tcW w:w="1431"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14:paraId="509244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BBA540" w14:textId="77777777" w:rsidR="00442390" w:rsidRDefault="00442390" w:rsidP="003F6455">
            <w:pPr>
              <w:rPr>
                <w:sz w:val="24"/>
                <w:szCs w:val="24"/>
              </w:rPr>
            </w:pPr>
            <w:r>
              <w:t>sesecurityprivilege</w:t>
            </w:r>
          </w:p>
        </w:tc>
        <w:tc>
          <w:tcPr>
            <w:tcW w:w="1431"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168820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4D5F7E" w14:textId="77777777" w:rsidR="00442390" w:rsidRDefault="00442390" w:rsidP="003F6455">
            <w:pPr>
              <w:rPr>
                <w:sz w:val="24"/>
                <w:szCs w:val="24"/>
              </w:rPr>
            </w:pPr>
            <w:r>
              <w:t>seshutdownprivileg</w:t>
            </w:r>
            <w:r>
              <w:lastRenderedPageBreak/>
              <w:t>e</w:t>
            </w:r>
          </w:p>
        </w:tc>
        <w:tc>
          <w:tcPr>
            <w:tcW w:w="1431"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442390" w:rsidRPr="00E74797" w14:paraId="065AA4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405100" w14:textId="77777777" w:rsidR="00442390" w:rsidRDefault="00442390" w:rsidP="003F6455">
            <w:pPr>
              <w:rPr>
                <w:sz w:val="24"/>
                <w:szCs w:val="24"/>
              </w:rPr>
            </w:pPr>
            <w:r>
              <w:lastRenderedPageBreak/>
              <w:t>sesyncagentprivilege</w:t>
            </w:r>
          </w:p>
        </w:tc>
        <w:tc>
          <w:tcPr>
            <w:tcW w:w="1431"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60FBD3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7354FA" w14:textId="77777777" w:rsidR="00442390" w:rsidRDefault="00442390" w:rsidP="003F6455">
            <w:pPr>
              <w:rPr>
                <w:sz w:val="24"/>
                <w:szCs w:val="24"/>
              </w:rPr>
            </w:pPr>
            <w:r>
              <w:t>sesystemenvironmentprivilege</w:t>
            </w:r>
          </w:p>
        </w:tc>
        <w:tc>
          <w:tcPr>
            <w:tcW w:w="1431"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2D256A9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F02590" w14:textId="77777777" w:rsidR="00442390" w:rsidRDefault="00442390" w:rsidP="003F6455">
            <w:pPr>
              <w:rPr>
                <w:sz w:val="24"/>
                <w:szCs w:val="24"/>
              </w:rPr>
            </w:pPr>
            <w:r>
              <w:t>sesystemprofileprivilege</w:t>
            </w:r>
          </w:p>
        </w:tc>
        <w:tc>
          <w:tcPr>
            <w:tcW w:w="1431"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5E7CEA6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782AF5" w14:textId="77777777" w:rsidR="00442390" w:rsidRDefault="00442390" w:rsidP="003F6455">
            <w:pPr>
              <w:rPr>
                <w:sz w:val="24"/>
                <w:szCs w:val="24"/>
              </w:rPr>
            </w:pPr>
            <w:r>
              <w:t>sesystemtimeprivilege</w:t>
            </w:r>
          </w:p>
        </w:tc>
        <w:tc>
          <w:tcPr>
            <w:tcW w:w="1431"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10B25B6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93844B5" w14:textId="77777777" w:rsidR="00442390" w:rsidRDefault="00442390" w:rsidP="003F6455">
            <w:pPr>
              <w:rPr>
                <w:sz w:val="24"/>
                <w:szCs w:val="24"/>
              </w:rPr>
            </w:pPr>
            <w:r>
              <w:t>setakeownershipprivilege</w:t>
            </w:r>
          </w:p>
        </w:tc>
        <w:tc>
          <w:tcPr>
            <w:tcW w:w="1431"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00F977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68A329" w14:textId="77777777" w:rsidR="00442390" w:rsidRDefault="00442390" w:rsidP="003F6455">
            <w:pPr>
              <w:rPr>
                <w:sz w:val="24"/>
                <w:szCs w:val="24"/>
              </w:rPr>
            </w:pPr>
            <w:r>
              <w:t>setcbprivilege</w:t>
            </w:r>
          </w:p>
        </w:tc>
        <w:tc>
          <w:tcPr>
            <w:tcW w:w="1431"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14:paraId="1A53B1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D61216C" w14:textId="77777777" w:rsidR="00442390" w:rsidRDefault="00442390" w:rsidP="003F6455">
            <w:pPr>
              <w:rPr>
                <w:sz w:val="24"/>
                <w:szCs w:val="24"/>
              </w:rPr>
            </w:pPr>
            <w:r>
              <w:t>setimezoneprivilege</w:t>
            </w:r>
          </w:p>
        </w:tc>
        <w:tc>
          <w:tcPr>
            <w:tcW w:w="1431"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48DA6D8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7BA8759" w14:textId="77777777" w:rsidR="00442390" w:rsidRDefault="00442390" w:rsidP="003F6455">
            <w:pPr>
              <w:rPr>
                <w:sz w:val="24"/>
                <w:szCs w:val="24"/>
              </w:rPr>
            </w:pPr>
            <w:r>
              <w:t>seundockprivilege</w:t>
            </w:r>
          </w:p>
        </w:tc>
        <w:tc>
          <w:tcPr>
            <w:tcW w:w="1431"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021816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EA94A2E" w14:textId="77777777" w:rsidR="00442390" w:rsidRDefault="00442390" w:rsidP="003F6455">
            <w:pPr>
              <w:rPr>
                <w:sz w:val="24"/>
                <w:szCs w:val="24"/>
              </w:rPr>
            </w:pPr>
            <w:r>
              <w:t>seunsolicitedinputprivilege</w:t>
            </w:r>
          </w:p>
        </w:tc>
        <w:tc>
          <w:tcPr>
            <w:tcW w:w="1431"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442390" w:rsidRPr="00E74797" w14:paraId="6848354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136583" w14:textId="77777777" w:rsidR="00442390" w:rsidRDefault="00442390" w:rsidP="003F6455">
            <w:pPr>
              <w:rPr>
                <w:sz w:val="24"/>
                <w:szCs w:val="24"/>
              </w:rPr>
            </w:pPr>
            <w:r>
              <w:lastRenderedPageBreak/>
              <w:t>sebatchlogonright</w:t>
            </w:r>
          </w:p>
        </w:tc>
        <w:tc>
          <w:tcPr>
            <w:tcW w:w="1431"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19FDB0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312D61" w14:textId="77777777" w:rsidR="00442390" w:rsidRDefault="00442390" w:rsidP="003F6455">
            <w:pPr>
              <w:rPr>
                <w:sz w:val="24"/>
                <w:szCs w:val="24"/>
              </w:rPr>
            </w:pPr>
            <w:r>
              <w:t>seinteractivelogonright</w:t>
            </w:r>
          </w:p>
        </w:tc>
        <w:tc>
          <w:tcPr>
            <w:tcW w:w="1431"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019B41B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470AA5B" w14:textId="77777777" w:rsidR="00442390" w:rsidRDefault="00442390" w:rsidP="003F6455">
            <w:pPr>
              <w:rPr>
                <w:sz w:val="24"/>
                <w:szCs w:val="24"/>
              </w:rPr>
            </w:pPr>
            <w:r>
              <w:t>senetworklogonright</w:t>
            </w:r>
          </w:p>
        </w:tc>
        <w:tc>
          <w:tcPr>
            <w:tcW w:w="1431"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305D157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33D5BA" w14:textId="77777777" w:rsidR="00442390" w:rsidRDefault="00442390" w:rsidP="003F6455">
            <w:pPr>
              <w:rPr>
                <w:sz w:val="24"/>
                <w:szCs w:val="24"/>
              </w:rPr>
            </w:pPr>
            <w:r>
              <w:t>seremoteinteractivelogonright</w:t>
            </w:r>
          </w:p>
        </w:tc>
        <w:tc>
          <w:tcPr>
            <w:tcW w:w="1431"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142A225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0C50DC" w14:textId="77777777" w:rsidR="00442390" w:rsidRDefault="00442390" w:rsidP="003F6455">
            <w:pPr>
              <w:rPr>
                <w:sz w:val="24"/>
                <w:szCs w:val="24"/>
              </w:rPr>
            </w:pPr>
            <w:r>
              <w:t>seservicelogonright</w:t>
            </w:r>
          </w:p>
        </w:tc>
        <w:tc>
          <w:tcPr>
            <w:tcW w:w="1431"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2BF8355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73EBED" w14:textId="77777777" w:rsidR="00442390" w:rsidRDefault="00442390" w:rsidP="003F6455">
            <w:pPr>
              <w:rPr>
                <w:sz w:val="24"/>
                <w:szCs w:val="24"/>
              </w:rPr>
            </w:pPr>
            <w:r>
              <w:t>sedenybatchLogonright</w:t>
            </w:r>
          </w:p>
        </w:tc>
        <w:tc>
          <w:tcPr>
            <w:tcW w:w="1431"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2FA031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230054" w14:textId="77777777" w:rsidR="00442390" w:rsidRDefault="00442390" w:rsidP="003F6455">
            <w:pPr>
              <w:rPr>
                <w:sz w:val="24"/>
                <w:szCs w:val="24"/>
              </w:rPr>
            </w:pPr>
            <w:r>
              <w:t>sedenyinteractivelogonright</w:t>
            </w:r>
          </w:p>
        </w:tc>
        <w:tc>
          <w:tcPr>
            <w:tcW w:w="1431"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0A342CC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9340B6" w14:textId="77777777" w:rsidR="00442390" w:rsidRDefault="00442390" w:rsidP="003F6455">
            <w:pPr>
              <w:rPr>
                <w:sz w:val="24"/>
                <w:szCs w:val="24"/>
              </w:rPr>
            </w:pPr>
            <w:r>
              <w:t>sedenynetworklogonright</w:t>
            </w:r>
          </w:p>
        </w:tc>
        <w:tc>
          <w:tcPr>
            <w:tcW w:w="1431"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0ACF7F2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EA59C7E" w14:textId="77777777" w:rsidR="00442390" w:rsidRDefault="00442390" w:rsidP="003F6455">
            <w:pPr>
              <w:rPr>
                <w:sz w:val="24"/>
                <w:szCs w:val="24"/>
              </w:rPr>
            </w:pPr>
            <w:r>
              <w:t>sedenyremoteInteractivelogonright</w:t>
            </w:r>
          </w:p>
        </w:tc>
        <w:tc>
          <w:tcPr>
            <w:tcW w:w="1431"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724071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4CA818" w14:textId="77777777" w:rsidR="00442390" w:rsidRDefault="00442390" w:rsidP="003F6455">
            <w:pPr>
              <w:rPr>
                <w:sz w:val="24"/>
                <w:szCs w:val="24"/>
              </w:rPr>
            </w:pPr>
            <w:r>
              <w:t>sedenyservicelogonright</w:t>
            </w:r>
          </w:p>
        </w:tc>
        <w:tc>
          <w:tcPr>
            <w:tcW w:w="1431"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3829F8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4E596C" w14:textId="77777777" w:rsidR="00442390" w:rsidRDefault="00442390" w:rsidP="003F6455">
            <w:pPr>
              <w:rPr>
                <w:sz w:val="24"/>
                <w:szCs w:val="24"/>
              </w:rPr>
            </w:pPr>
            <w:r>
              <w:t>setrustedcredmanaccessnameright</w:t>
            </w:r>
          </w:p>
        </w:tc>
        <w:tc>
          <w:tcPr>
            <w:tcW w:w="1431"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BE7B76">
      <w:pPr>
        <w:pStyle w:val="Heading2"/>
        <w:numPr>
          <w:ilvl w:val="1"/>
          <w:numId w:val="6"/>
        </w:numPr>
      </w:pPr>
      <w:bookmarkStart w:id="61" w:name="_Toc334363012"/>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4" o:title=""/>
          </v:shape>
          <o:OLEObject Type="Embed" ProgID="Visio.Drawing.11" ShapeID="_x0000_i1046" DrawAspect="Content" ObjectID="_1408183806" r:id="rId55"/>
        </w:object>
      </w:r>
    </w:p>
    <w:p w14:paraId="01338AA2" w14:textId="77777777" w:rsidR="00591B85" w:rsidRDefault="00591B85" w:rsidP="00BE7B76">
      <w:pPr>
        <w:pStyle w:val="Heading3"/>
        <w:numPr>
          <w:ilvl w:val="2"/>
          <w:numId w:val="6"/>
        </w:numPr>
        <w:rPr>
          <w:rStyle w:val="Emphasis"/>
          <w:i w:val="0"/>
        </w:rPr>
      </w:pPr>
      <w:bookmarkStart w:id="62" w:name="_Toc334363013"/>
      <w:commentRangeStart w:id="63"/>
      <w:r w:rsidRPr="00143ED0">
        <w:rPr>
          <w:rStyle w:val="Emphasis"/>
          <w:i w:val="0"/>
        </w:rPr>
        <w:t xml:space="preserve">Known </w:t>
      </w:r>
      <w:r>
        <w:rPr>
          <w:rStyle w:val="Emphasis"/>
          <w:i w:val="0"/>
        </w:rPr>
        <w:t>Supported Platforms</w:t>
      </w:r>
      <w:commentRangeEnd w:id="63"/>
      <w:r>
        <w:rPr>
          <w:rStyle w:val="CommentReference"/>
          <w:rFonts w:asciiTheme="minorHAnsi" w:eastAsiaTheme="minorHAnsi" w:hAnsiTheme="minorHAnsi" w:cstheme="minorBidi"/>
          <w:b w:val="0"/>
          <w:bCs w:val="0"/>
          <w:color w:val="auto"/>
        </w:rPr>
        <w:commentReference w:id="63"/>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Pr="00CD0931" w:rsidRDefault="00591B85" w:rsidP="00BE7B76">
      <w:pPr>
        <w:pStyle w:val="ListParagraph"/>
        <w:numPr>
          <w:ilvl w:val="0"/>
          <w:numId w:val="3"/>
        </w:numPr>
      </w:pPr>
      <w:r>
        <w:t>Windows 7</w:t>
      </w:r>
    </w:p>
    <w:p w14:paraId="242EBF62" w14:textId="77777777" w:rsidR="00591B85" w:rsidRDefault="00591B85" w:rsidP="00BE7B76">
      <w:pPr>
        <w:pStyle w:val="Heading2"/>
        <w:numPr>
          <w:ilvl w:val="1"/>
          <w:numId w:val="6"/>
        </w:numPr>
      </w:pPr>
      <w:bookmarkStart w:id="64" w:name="_Toc334363014"/>
      <w:r>
        <w:t>win-def:auditeventpolicy_object</w:t>
      </w:r>
      <w:bookmarkEnd w:id="64"/>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6" o:title=""/>
          </v:shape>
          <o:OLEObject Type="Embed" ProgID="Visio.Drawing.11" ShapeID="_x0000_i1047" DrawAspect="Content" ObjectID="_1408183807" r:id="rId57"/>
        </w:object>
      </w:r>
    </w:p>
    <w:p w14:paraId="21BF6B77" w14:textId="77777777" w:rsidR="00591B85" w:rsidRDefault="00591B85" w:rsidP="00BE7B76">
      <w:pPr>
        <w:pStyle w:val="Heading2"/>
        <w:numPr>
          <w:ilvl w:val="1"/>
          <w:numId w:val="6"/>
        </w:numPr>
      </w:pPr>
      <w:r>
        <w:t xml:space="preserve"> </w:t>
      </w:r>
      <w:bookmarkStart w:id="65" w:name="_Toc334363015"/>
      <w:r>
        <w:t>win-def:auditeventpolicy_state</w:t>
      </w:r>
      <w:bookmarkEnd w:id="65"/>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w:t>
      </w:r>
      <w:r>
        <w:lastRenderedPageBreak/>
        <w:t xml:space="preserve">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8" o:title=""/>
          </v:shape>
          <o:OLEObject Type="Embed" ProgID="Visio.Drawing.11" ShapeID="_x0000_i1048" DrawAspect="Content" ObjectID="_1408183808" r:id="rId59"/>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w:t>
            </w:r>
            <w:r>
              <w:lastRenderedPageBreak/>
              <w:t>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each time </w:t>
            </w:r>
            <w:r>
              <w:rPr>
                <w:rFonts w:cstheme="minorHAnsi"/>
                <w:color w:val="000000"/>
              </w:rPr>
              <w:lastRenderedPageBreak/>
              <w:t>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lastRenderedPageBreak/>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6"/>
            <w:r>
              <w:rPr>
                <w:rFonts w:cstheme="minorHAnsi"/>
                <w:color w:val="000000"/>
              </w:rPr>
              <w:t>The type of access request, such as Write, Read, or Modify, and the account making the request MUST match the settings in the SACL.</w:t>
            </w:r>
            <w:commentRangeEnd w:id="66"/>
            <w:r>
              <w:rPr>
                <w:rStyle w:val="CommentReference"/>
                <w:rFonts w:eastAsiaTheme="minorHAnsi"/>
                <w:lang w:bidi="ar-SA"/>
              </w:rPr>
              <w:commentReference w:id="66"/>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BE7B76">
      <w:pPr>
        <w:pStyle w:val="Heading2"/>
        <w:numPr>
          <w:ilvl w:val="1"/>
          <w:numId w:val="6"/>
        </w:numPr>
      </w:pPr>
      <w:bookmarkStart w:id="67" w:name="_Toc334363016"/>
      <w:r w:rsidRPr="008B05C1">
        <w:lastRenderedPageBreak/>
        <w:t>win-sc:</w:t>
      </w:r>
      <w:r>
        <w:t>auditeventpolicy</w:t>
      </w:r>
      <w:r w:rsidRPr="008B05C1">
        <w:t>__item</w:t>
      </w:r>
      <w:bookmarkEnd w:id="67"/>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60" o:title=""/>
          </v:shape>
          <o:OLEObject Type="Embed" ProgID="Visio.Drawing.11" ShapeID="_x0000_i1049" DrawAspect="Content" ObjectID="_1408183809" r:id="rId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BE7B76">
      <w:pPr>
        <w:pStyle w:val="Heading2"/>
        <w:numPr>
          <w:ilvl w:val="1"/>
          <w:numId w:val="6"/>
        </w:numPr>
      </w:pPr>
      <w:bookmarkStart w:id="69" w:name="_Toc334363017"/>
      <w:r>
        <w:lastRenderedPageBreak/>
        <w:t>win-def:EntityStateAuditType</w:t>
      </w:r>
      <w:bookmarkEnd w:id="69"/>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BE7B76">
      <w:pPr>
        <w:pStyle w:val="Heading2"/>
        <w:numPr>
          <w:ilvl w:val="1"/>
          <w:numId w:val="6"/>
        </w:numPr>
      </w:pPr>
      <w:bookmarkStart w:id="70" w:name="_Toc334363018"/>
      <w:r>
        <w:t>win-sc:EntityItemAuditType</w:t>
      </w:r>
      <w:bookmarkEnd w:id="70"/>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BE7B76">
      <w:pPr>
        <w:pStyle w:val="Heading2"/>
        <w:numPr>
          <w:ilvl w:val="1"/>
          <w:numId w:val="6"/>
        </w:numPr>
      </w:pPr>
      <w:bookmarkStart w:id="71" w:name="_Toc334363019"/>
      <w:r>
        <w:t>win-def:auditeventpolicysubcategories_test</w:t>
      </w:r>
      <w:bookmarkEnd w:id="71"/>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2" o:title=""/>
          </v:shape>
          <o:OLEObject Type="Embed" ProgID="Visio.Drawing.11" ShapeID="_x0000_i1050" DrawAspect="Content" ObjectID="_1408183810" r:id="rId63"/>
        </w:object>
      </w:r>
    </w:p>
    <w:p w14:paraId="1F433807" w14:textId="77777777" w:rsidR="00591B85" w:rsidRDefault="00591B85" w:rsidP="00BE7B76">
      <w:pPr>
        <w:pStyle w:val="Heading3"/>
        <w:numPr>
          <w:ilvl w:val="2"/>
          <w:numId w:val="6"/>
        </w:numPr>
        <w:rPr>
          <w:rStyle w:val="Emphasis"/>
          <w:i w:val="0"/>
        </w:rPr>
      </w:pPr>
      <w:bookmarkStart w:id="72" w:name="_Toc334363020"/>
      <w:commentRangeStart w:id="73"/>
      <w:r w:rsidRPr="00143ED0">
        <w:rPr>
          <w:rStyle w:val="Emphasis"/>
          <w:i w:val="0"/>
        </w:rPr>
        <w:t xml:space="preserve">Known </w:t>
      </w:r>
      <w:r>
        <w:rPr>
          <w:rStyle w:val="Emphasis"/>
          <w:i w:val="0"/>
        </w:rPr>
        <w:t>Supported Platforms</w:t>
      </w:r>
      <w:commentRangeEnd w:id="73"/>
      <w:r>
        <w:rPr>
          <w:rStyle w:val="CommentReference"/>
          <w:rFonts w:asciiTheme="minorHAnsi" w:eastAsiaTheme="minorHAnsi" w:hAnsiTheme="minorHAnsi" w:cstheme="minorBidi"/>
          <w:b w:val="0"/>
          <w:bCs w:val="0"/>
          <w:color w:val="auto"/>
        </w:rPr>
        <w:commentReference w:id="73"/>
      </w:r>
      <w:bookmarkEnd w:id="72"/>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77777777" w:rsidR="00591B85" w:rsidRPr="00CD0931" w:rsidRDefault="00591B85" w:rsidP="00BE7B76">
      <w:pPr>
        <w:pStyle w:val="ListParagraph"/>
        <w:numPr>
          <w:ilvl w:val="0"/>
          <w:numId w:val="3"/>
        </w:numPr>
      </w:pPr>
      <w:r>
        <w:t xml:space="preserve">Windows 7 </w:t>
      </w:r>
      <w:commentRangeStart w:id="74"/>
      <w:r>
        <w:t>(not guaranteed for the kerberos_ticket_events category)</w:t>
      </w:r>
      <w:commentRangeEnd w:id="74"/>
      <w:r>
        <w:rPr>
          <w:rStyle w:val="CommentReference"/>
        </w:rPr>
        <w:commentReference w:id="74"/>
      </w:r>
    </w:p>
    <w:p w14:paraId="2D4A423A" w14:textId="77777777" w:rsidR="00591B85" w:rsidRDefault="00591B85" w:rsidP="00BE7B76">
      <w:pPr>
        <w:pStyle w:val="Heading2"/>
        <w:numPr>
          <w:ilvl w:val="1"/>
          <w:numId w:val="6"/>
        </w:numPr>
      </w:pPr>
      <w:bookmarkStart w:id="75" w:name="_Toc334363021"/>
      <w:r>
        <w:t>win-def:auditeventpolicysubcategories_object</w:t>
      </w:r>
      <w:bookmarkEnd w:id="75"/>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4" o:title=""/>
          </v:shape>
          <o:OLEObject Type="Embed" ProgID="Visio.Drawing.11" ShapeID="_x0000_i1051" DrawAspect="Content" ObjectID="_1408183811" r:id="rId65"/>
        </w:object>
      </w:r>
    </w:p>
    <w:p w14:paraId="5F1D1A42" w14:textId="77777777" w:rsidR="00591B85" w:rsidRDefault="00591B85" w:rsidP="00BE7B76">
      <w:pPr>
        <w:pStyle w:val="Heading2"/>
        <w:numPr>
          <w:ilvl w:val="1"/>
          <w:numId w:val="6"/>
        </w:numPr>
      </w:pPr>
      <w:r>
        <w:t xml:space="preserve"> </w:t>
      </w:r>
      <w:bookmarkStart w:id="76" w:name="_Toc334363022"/>
      <w:r>
        <w:t>win-def:</w:t>
      </w:r>
      <w:r w:rsidRPr="0014534C">
        <w:t xml:space="preserve"> </w:t>
      </w:r>
      <w:r>
        <w:t>auditeventpolicysubcategories_state</w:t>
      </w:r>
      <w:bookmarkEnd w:id="76"/>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6" o:title=""/>
          </v:shape>
          <o:OLEObject Type="Embed" ProgID="Visio.Drawing.11" ShapeID="_x0000_i1052" DrawAspect="Content" ObjectID="_1408183812" r:id="rId67"/>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7"/>
            <w:r w:rsidRPr="005B09B7">
              <w:rPr>
                <w:rFonts w:cstheme="minorHAnsi"/>
                <w:color w:val="000000"/>
              </w:rPr>
              <w:t>The OS MUST audit events that involve validation tests on Kerberos tickets submitted for a user account logon request.</w:t>
            </w:r>
            <w:commentRangeEnd w:id="77"/>
            <w:r w:rsidR="005B09B7">
              <w:rPr>
                <w:rStyle w:val="CommentReference"/>
                <w:rFonts w:eastAsiaTheme="minorHAnsi"/>
                <w:lang w:bidi="ar-SA"/>
              </w:rPr>
              <w:commentReference w:id="77"/>
            </w:r>
            <w:r w:rsidR="001E2F06">
              <w:rPr>
                <w:rStyle w:val="FootnoteReference"/>
                <w:rFonts w:cstheme="minorHAnsi"/>
                <w:color w:val="000000"/>
              </w:rPr>
              <w:footnoteReference w:id="200"/>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lastRenderedPageBreak/>
              <w:t>ipsec_extended_mode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w:t>
            </w:r>
            <w:r>
              <w:lastRenderedPageBreak/>
              <w:t>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lastRenderedPageBreak/>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lastRenderedPageBreak/>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0C66AC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t>system_integrity</w:t>
            </w:r>
          </w:p>
        </w:tc>
        <w:tc>
          <w:tcPr>
            <w:tcW w:w="1431" w:type="pct"/>
          </w:tcPr>
          <w:p w14:paraId="34915A1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73A2A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BE7B76">
      <w:pPr>
        <w:pStyle w:val="Heading2"/>
        <w:numPr>
          <w:ilvl w:val="1"/>
          <w:numId w:val="6"/>
        </w:numPr>
      </w:pPr>
      <w:bookmarkStart w:id="78" w:name="_Toc334363023"/>
      <w:r w:rsidRPr="008B05C1">
        <w:lastRenderedPageBreak/>
        <w:t>win-sc:</w:t>
      </w:r>
      <w:r>
        <w:t>auditeventpolicysubcategories</w:t>
      </w:r>
      <w:r w:rsidRPr="008B05C1">
        <w:t>__item</w:t>
      </w:r>
      <w:bookmarkEnd w:id="78"/>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1CED05C8" w14:textId="77777777" w:rsidR="00591B85" w:rsidRDefault="00591B85" w:rsidP="00591B85">
      <w:r>
        <w:object w:dxaOrig="5160" w:dyaOrig="12654" w14:anchorId="4DC89301">
          <v:shape id="_x0000_i1053" type="#_x0000_t75" style="width:259pt;height:630pt" o:ole="">
            <v:imagedata r:id="rId68" o:title=""/>
          </v:shape>
          <o:OLEObject Type="Embed" ProgID="Visio.Drawing.11" ShapeID="_x0000_i1053" DrawAspect="Content" ObjectID="_1408183813" r:id="rId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Pr="005B09B7">
              <w:rPr>
                <w:rStyle w:val="CommentReference"/>
                <w:rFonts w:eastAsiaTheme="minorHAnsi"/>
                <w:lang w:bidi="ar-SA"/>
              </w:rPr>
              <w:commentReference w:id="79"/>
            </w:r>
            <w:r w:rsidR="00FC1DA6">
              <w:rPr>
                <w:rStyle w:val="FootnoteReference"/>
                <w:rFonts w:cstheme="minorHAnsi"/>
                <w:color w:val="000000"/>
              </w:rPr>
              <w:footnoteReference w:id="203"/>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lastRenderedPageBreak/>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lastRenderedPageBreak/>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lastRenderedPageBreak/>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5AE48FAD"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BE7B76">
      <w:pPr>
        <w:pStyle w:val="Heading2"/>
        <w:numPr>
          <w:ilvl w:val="1"/>
          <w:numId w:val="6"/>
        </w:numPr>
      </w:pPr>
      <w:bookmarkStart w:id="80" w:name="_Toc334363024"/>
      <w:r>
        <w:lastRenderedPageBreak/>
        <w:t>win-def:EntityStateAuditType</w:t>
      </w:r>
      <w:bookmarkEnd w:id="80"/>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BE7B76">
      <w:pPr>
        <w:pStyle w:val="Heading2"/>
        <w:numPr>
          <w:ilvl w:val="1"/>
          <w:numId w:val="6"/>
        </w:numPr>
      </w:pPr>
      <w:bookmarkStart w:id="81" w:name="_Toc334363025"/>
      <w:r>
        <w:t>win-sc:EntityItemAuditType</w:t>
      </w:r>
      <w:bookmarkEnd w:id="81"/>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6E3E4E1B" w14:textId="77777777" w:rsidR="00591B85" w:rsidRDefault="00591B85" w:rsidP="00591B85"/>
    <w:p w14:paraId="67475F29" w14:textId="77777777" w:rsidR="00591B85" w:rsidRDefault="00591B85" w:rsidP="00591B85"/>
    <w:p w14:paraId="381AA3C0" w14:textId="77777777" w:rsidR="00591B85" w:rsidRDefault="00591B85" w:rsidP="00591B85"/>
    <w:p w14:paraId="7108E041" w14:textId="77777777" w:rsidR="00591B85" w:rsidRDefault="00591B85" w:rsidP="00591B85"/>
    <w:p w14:paraId="7C8FFFD7" w14:textId="77777777" w:rsidR="00591B85" w:rsidRDefault="00591B85" w:rsidP="00591B85"/>
    <w:p w14:paraId="3B56E067" w14:textId="77777777" w:rsidR="00591B85" w:rsidRDefault="00591B85" w:rsidP="00591B85"/>
    <w:p w14:paraId="0EEBAEA8" w14:textId="77777777" w:rsidR="00591B85" w:rsidRDefault="00591B85" w:rsidP="00591B85"/>
    <w:p w14:paraId="02981157" w14:textId="77777777" w:rsidR="00591B85" w:rsidRDefault="00591B85" w:rsidP="00591B85"/>
    <w:p w14:paraId="1EDDF3D3" w14:textId="77777777" w:rsidR="00591B85" w:rsidRDefault="00591B85" w:rsidP="00591B85"/>
    <w:p w14:paraId="43DFA87E" w14:textId="77777777" w:rsidR="00591B85" w:rsidRDefault="00591B85" w:rsidP="00591B85"/>
    <w:p w14:paraId="764FB526" w14:textId="77777777" w:rsidR="00591B85" w:rsidRDefault="00591B85" w:rsidP="00591B85"/>
    <w:p w14:paraId="6AE568AA" w14:textId="77777777" w:rsidR="00591B85" w:rsidRDefault="00591B85" w:rsidP="00591B85"/>
    <w:p w14:paraId="7DED3751" w14:textId="77777777" w:rsidR="00591B85" w:rsidRDefault="00591B85" w:rsidP="00BE7B76">
      <w:pPr>
        <w:pStyle w:val="Heading2"/>
        <w:numPr>
          <w:ilvl w:val="1"/>
          <w:numId w:val="6"/>
        </w:numPr>
      </w:pPr>
      <w:bookmarkStart w:id="82" w:name="_Toc334363026"/>
      <w:r>
        <w:t>win-def:passwordpolicy_test</w:t>
      </w:r>
      <w:bookmarkEnd w:id="82"/>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70" o:title=""/>
          </v:shape>
          <o:OLEObject Type="Embed" ProgID="Visio.Drawing.11" ShapeID="_x0000_i1054" DrawAspect="Content" ObjectID="_1408183814" r:id="rId71"/>
        </w:object>
      </w:r>
    </w:p>
    <w:p w14:paraId="384E187F" w14:textId="77777777" w:rsidR="00591B85" w:rsidRDefault="00591B85" w:rsidP="00BE7B76">
      <w:pPr>
        <w:pStyle w:val="Heading3"/>
        <w:numPr>
          <w:ilvl w:val="2"/>
          <w:numId w:val="6"/>
        </w:numPr>
        <w:rPr>
          <w:rStyle w:val="Emphasis"/>
          <w:i w:val="0"/>
        </w:rPr>
      </w:pPr>
      <w:bookmarkStart w:id="83" w:name="_Toc334363027"/>
      <w:commentRangeStart w:id="84"/>
      <w:r w:rsidRPr="00143ED0">
        <w:rPr>
          <w:rStyle w:val="Emphasis"/>
          <w:i w:val="0"/>
        </w:rPr>
        <w:t xml:space="preserve">Known </w:t>
      </w:r>
      <w:r>
        <w:rPr>
          <w:rStyle w:val="Emphasis"/>
          <w:i w:val="0"/>
        </w:rPr>
        <w:t>Supported Platforms</w:t>
      </w:r>
      <w:commentRangeEnd w:id="84"/>
      <w:r>
        <w:rPr>
          <w:rStyle w:val="CommentReference"/>
          <w:rFonts w:asciiTheme="minorHAnsi" w:eastAsiaTheme="minorHAnsi" w:hAnsiTheme="minorHAnsi" w:cstheme="minorBidi"/>
          <w:b w:val="0"/>
          <w:bCs w:val="0"/>
          <w:color w:val="auto"/>
        </w:rPr>
        <w:commentReference w:id="84"/>
      </w:r>
      <w:bookmarkEnd w:id="83"/>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Pr="00CD0931" w:rsidRDefault="00591B85" w:rsidP="00BE7B76">
      <w:pPr>
        <w:pStyle w:val="ListParagraph"/>
        <w:numPr>
          <w:ilvl w:val="0"/>
          <w:numId w:val="3"/>
        </w:numPr>
      </w:pPr>
      <w:r>
        <w:t>Windows 7</w:t>
      </w:r>
    </w:p>
    <w:p w14:paraId="13E8DDC4" w14:textId="77777777" w:rsidR="00591B85" w:rsidRDefault="00591B85" w:rsidP="00BE7B76">
      <w:pPr>
        <w:pStyle w:val="Heading2"/>
        <w:numPr>
          <w:ilvl w:val="1"/>
          <w:numId w:val="6"/>
        </w:numPr>
      </w:pPr>
      <w:bookmarkStart w:id="85" w:name="_Toc334363028"/>
      <w:r>
        <w:t>win-def:passwordpolicy_object</w:t>
      </w:r>
      <w:bookmarkEnd w:id="85"/>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14:paraId="279899B4" w14:textId="77777777" w:rsidR="00591B85" w:rsidRDefault="00591B85" w:rsidP="00591B85">
      <w:r>
        <w:t xml:space="preserve"> </w:t>
      </w:r>
      <w:r w:rsidR="005D4D6C">
        <w:object w:dxaOrig="3238" w:dyaOrig="2121" w14:anchorId="30F28603">
          <v:shape id="_x0000_i1055" type="#_x0000_t75" style="width:160pt;height:107pt" o:ole="">
            <v:imagedata r:id="rId72" o:title=""/>
          </v:shape>
          <o:OLEObject Type="Embed" ProgID="Visio.Drawing.11" ShapeID="_x0000_i1055" DrawAspect="Content" ObjectID="_1408183815" r:id="rId73"/>
        </w:object>
      </w:r>
    </w:p>
    <w:p w14:paraId="244D616A" w14:textId="77777777" w:rsidR="00591B85" w:rsidRDefault="00591B85" w:rsidP="00BE7B76">
      <w:pPr>
        <w:pStyle w:val="Heading2"/>
        <w:numPr>
          <w:ilvl w:val="1"/>
          <w:numId w:val="6"/>
        </w:numPr>
      </w:pPr>
      <w:r>
        <w:t xml:space="preserve"> </w:t>
      </w:r>
      <w:bookmarkStart w:id="86" w:name="_Toc334363029"/>
      <w:r>
        <w:t>win-def:passwordpolicy_state</w:t>
      </w:r>
      <w:bookmarkEnd w:id="86"/>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7"/>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7"/>
      <w:r w:rsidR="00593C93">
        <w:rPr>
          <w:rStyle w:val="CommentReference"/>
        </w:rPr>
        <w:commentReference w:id="87"/>
      </w:r>
    </w:p>
    <w:p w14:paraId="059EDA4E" w14:textId="77777777" w:rsidR="00591B85" w:rsidRDefault="005D4D6C" w:rsidP="00591B85">
      <w:r>
        <w:object w:dxaOrig="4030" w:dyaOrig="3529" w14:anchorId="630BEF63">
          <v:shape id="_x0000_i1056" type="#_x0000_t75" style="width:199pt;height:175pt" o:ole="">
            <v:imagedata r:id="rId74" o:title=""/>
          </v:shape>
          <o:OLEObject Type="Embed" ProgID="Visio.Drawing.11" ShapeID="_x0000_i1056" DrawAspect="Content" ObjectID="_1408183816" r:id="rId75"/>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14:paraId="435BA74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962E09" w14:textId="77777777" w:rsidR="00591B85" w:rsidRDefault="00591B85" w:rsidP="003F6455">
            <w:r>
              <w:lastRenderedPageBreak/>
              <w:t>reversible_encryption</w:t>
            </w:r>
          </w:p>
        </w:tc>
        <w:tc>
          <w:tcPr>
            <w:tcW w:w="1431" w:type="pct"/>
          </w:tcPr>
          <w:p w14:paraId="4870D7A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C0DE6F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81EA9E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68DD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14:paraId="01096EBB"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E9A811"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5BE16D7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324D7E"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14:paraId="0ED3C8F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D299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77777777" w:rsidR="00591B85" w:rsidRDefault="00591B85" w:rsidP="00591B85"/>
    <w:p w14:paraId="112CD230" w14:textId="77777777" w:rsidR="00591B85" w:rsidRPr="008B05C1" w:rsidRDefault="00591B85" w:rsidP="00BE7B76">
      <w:pPr>
        <w:pStyle w:val="Heading2"/>
        <w:numPr>
          <w:ilvl w:val="1"/>
          <w:numId w:val="6"/>
        </w:numPr>
      </w:pPr>
      <w:bookmarkStart w:id="88" w:name="_Toc334363030"/>
      <w:r w:rsidRPr="008B05C1">
        <w:t>win-sc:</w:t>
      </w:r>
      <w:r>
        <w:t>passwordpolicy_</w:t>
      </w:r>
      <w:r w:rsidRPr="008B05C1">
        <w:t>item</w:t>
      </w:r>
      <w:bookmarkEnd w:id="88"/>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6" o:title=""/>
          </v:shape>
          <o:OLEObject Type="Embed" ProgID="Visio.Drawing.11" ShapeID="_x0000_i1057" DrawAspect="Content" ObjectID="_1408183817" r:id="rId7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BE7B76">
      <w:pPr>
        <w:pStyle w:val="Heading2"/>
        <w:numPr>
          <w:ilvl w:val="1"/>
          <w:numId w:val="6"/>
        </w:numPr>
      </w:pPr>
      <w:bookmarkStart w:id="89" w:name="_Toc334363031"/>
      <w:r>
        <w:t>win-def:lockoutpolicy_test</w:t>
      </w:r>
      <w:bookmarkEnd w:id="89"/>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8" o:title=""/>
          </v:shape>
          <o:OLEObject Type="Embed" ProgID="Visio.Drawing.11" ShapeID="_x0000_i1058" DrawAspect="Content" ObjectID="_1408183818" r:id="rId79"/>
        </w:object>
      </w:r>
    </w:p>
    <w:p w14:paraId="6EDA7639" w14:textId="77777777" w:rsidR="00D16A0D" w:rsidRPr="009A1DE0" w:rsidRDefault="00D16A0D" w:rsidP="00BE7B76">
      <w:pPr>
        <w:pStyle w:val="Heading3"/>
        <w:numPr>
          <w:ilvl w:val="2"/>
          <w:numId w:val="6"/>
        </w:numPr>
        <w:rPr>
          <w:rStyle w:val="Emphasis"/>
          <w:i w:val="0"/>
        </w:rPr>
      </w:pPr>
      <w:bookmarkStart w:id="90" w:name="_Toc334363032"/>
      <w:commentRangeStart w:id="91"/>
      <w:r w:rsidRPr="009A1DE0">
        <w:rPr>
          <w:rStyle w:val="Emphasis"/>
          <w:i w:val="0"/>
        </w:rPr>
        <w:t>Known Supported Platforms</w:t>
      </w:r>
      <w:commentRangeEnd w:id="91"/>
      <w:r>
        <w:rPr>
          <w:rStyle w:val="CommentReference"/>
          <w:b w:val="0"/>
          <w:bCs w:val="0"/>
        </w:rPr>
        <w:commentReference w:id="91"/>
      </w:r>
      <w:bookmarkEnd w:id="90"/>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Pr="00CD0931" w:rsidRDefault="00D16A0D" w:rsidP="00BE7B76">
      <w:pPr>
        <w:pStyle w:val="ListParagraph"/>
        <w:numPr>
          <w:ilvl w:val="0"/>
          <w:numId w:val="3"/>
        </w:numPr>
      </w:pPr>
      <w:r>
        <w:t>Windows 7</w:t>
      </w:r>
    </w:p>
    <w:p w14:paraId="3D75FADB" w14:textId="77777777" w:rsidR="00D16A0D" w:rsidRDefault="00D16A0D" w:rsidP="00BE7B76">
      <w:pPr>
        <w:pStyle w:val="Heading2"/>
        <w:numPr>
          <w:ilvl w:val="1"/>
          <w:numId w:val="6"/>
        </w:numPr>
      </w:pPr>
      <w:bookmarkStart w:id="92" w:name="_Toc334363033"/>
      <w:r>
        <w:t>win-def:lockoutpolicy_object</w:t>
      </w:r>
      <w:bookmarkEnd w:id="9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80" o:title=""/>
          </v:shape>
          <o:OLEObject Type="Embed" ProgID="Visio.Drawing.11" ShapeID="_x0000_i1059" DrawAspect="Content" ObjectID="_1408183819" r:id="rId81"/>
        </w:object>
      </w:r>
    </w:p>
    <w:p w14:paraId="783BD827" w14:textId="77777777" w:rsidR="00D16A0D" w:rsidRDefault="00D16A0D" w:rsidP="00BE7B76">
      <w:pPr>
        <w:pStyle w:val="Heading2"/>
        <w:numPr>
          <w:ilvl w:val="1"/>
          <w:numId w:val="6"/>
        </w:numPr>
      </w:pPr>
      <w:bookmarkStart w:id="93" w:name="_Toc334363034"/>
      <w:r>
        <w:t>win-def:</w:t>
      </w:r>
      <w:r w:rsidRPr="00255BAA">
        <w:t xml:space="preserve"> </w:t>
      </w:r>
      <w:r w:rsidR="00D9141E">
        <w:t>lockoutpolicy</w:t>
      </w:r>
      <w:r>
        <w:t>_state</w:t>
      </w:r>
      <w:bookmarkEnd w:id="9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77105E53">
          <v:shape id="_x0000_i1060" type="#_x0000_t75" style="width:211pt;height:161pt" o:ole="">
            <v:imagedata r:id="rId82" o:title=""/>
          </v:shape>
          <o:OLEObject Type="Embed" ProgID="Visio.Drawing.11" ShapeID="_x0000_i1060" DrawAspect="Content" ObjectID="_1408183820" r:id="rId83"/>
        </w:object>
      </w:r>
    </w:p>
    <w:p w14:paraId="7B60F3B4"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4"/>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4"/>
            <w:r w:rsidR="00DB4D30" w:rsidRPr="00DB4D30">
              <w:rPr>
                <w:rStyle w:val="CommentReference"/>
                <w:rFonts w:eastAsiaTheme="minorHAnsi"/>
                <w:lang w:bidi="ar-SA"/>
              </w:rPr>
              <w:commentReference w:id="94"/>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lastRenderedPageBreak/>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14:paraId="7A07D12E" w14:textId="77777777" w:rsidR="00D16A0D" w:rsidRDefault="00D16A0D" w:rsidP="00D16A0D"/>
    <w:p w14:paraId="18F0B8F7" w14:textId="77777777" w:rsidR="00D16A0D" w:rsidRPr="008B05C1" w:rsidRDefault="00D16A0D" w:rsidP="00BE7B76">
      <w:pPr>
        <w:pStyle w:val="Heading2"/>
        <w:numPr>
          <w:ilvl w:val="1"/>
          <w:numId w:val="6"/>
        </w:numPr>
      </w:pPr>
      <w:bookmarkStart w:id="95" w:name="_Toc334363035"/>
      <w:r w:rsidRPr="008B05C1">
        <w:t>win-sc:</w:t>
      </w:r>
      <w:r w:rsidR="0066498E" w:rsidRPr="0066498E">
        <w:t xml:space="preserve"> </w:t>
      </w:r>
      <w:r w:rsidR="0066498E">
        <w:t xml:space="preserve">lockoutpolicy </w:t>
      </w:r>
      <w:r>
        <w:t>_item</w:t>
      </w:r>
      <w:bookmarkEnd w:id="95"/>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4" o:title=""/>
          </v:shape>
          <o:OLEObject Type="Embed" ProgID="Visio.Drawing.11" ShapeID="_x0000_i1061" DrawAspect="Content" ObjectID="_1408183821" r:id="rId8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 in SECONDS (not MINUTES) that an interactive logon session is allowed to continue.</w:t>
            </w:r>
            <w:commentRangeEnd w:id="96"/>
            <w:r w:rsidRPr="00DB4D30">
              <w:rPr>
                <w:rStyle w:val="CommentReference"/>
                <w:rFonts w:eastAsiaTheme="minorHAnsi"/>
                <w:lang w:bidi="ar-SA"/>
              </w:rPr>
              <w:commentReference w:id="96"/>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lastRenderedPageBreak/>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BE7B76">
      <w:pPr>
        <w:pStyle w:val="Heading2"/>
        <w:numPr>
          <w:ilvl w:val="1"/>
          <w:numId w:val="6"/>
        </w:numPr>
      </w:pPr>
      <w:bookmarkStart w:id="97" w:name="_Toc334363036"/>
      <w:r>
        <w:t>win-def:wmi57_test</w:t>
      </w:r>
      <w:bookmarkEnd w:id="97"/>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6" o:title=""/>
          </v:shape>
          <o:OLEObject Type="Embed" ProgID="Visio.Drawing.11" ShapeID="_x0000_i1062" DrawAspect="Content" ObjectID="_1408183822" r:id="rId87"/>
        </w:object>
      </w:r>
    </w:p>
    <w:p w14:paraId="59C07438" w14:textId="77777777" w:rsidR="003F6455" w:rsidRPr="009A1DE0" w:rsidRDefault="003F6455" w:rsidP="00BE7B76">
      <w:pPr>
        <w:pStyle w:val="Heading3"/>
        <w:numPr>
          <w:ilvl w:val="2"/>
          <w:numId w:val="6"/>
        </w:numPr>
        <w:rPr>
          <w:rStyle w:val="Emphasis"/>
          <w:i w:val="0"/>
        </w:rPr>
      </w:pPr>
      <w:bookmarkStart w:id="98" w:name="_Toc334363037"/>
      <w:commentRangeStart w:id="99"/>
      <w:r w:rsidRPr="009A1DE0">
        <w:rPr>
          <w:rStyle w:val="Emphasis"/>
          <w:i w:val="0"/>
        </w:rPr>
        <w:t>Known Supported Platforms</w:t>
      </w:r>
      <w:commentRangeEnd w:id="99"/>
      <w:r>
        <w:rPr>
          <w:rStyle w:val="CommentReference"/>
          <w:b w:val="0"/>
          <w:bCs w:val="0"/>
        </w:rPr>
        <w:commentReference w:id="99"/>
      </w:r>
      <w:bookmarkEnd w:id="98"/>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Pr="00CD0931" w:rsidRDefault="003F6455" w:rsidP="00BE7B76">
      <w:pPr>
        <w:pStyle w:val="ListParagraph"/>
        <w:numPr>
          <w:ilvl w:val="0"/>
          <w:numId w:val="3"/>
        </w:numPr>
      </w:pPr>
      <w:r>
        <w:t>Windows 7</w:t>
      </w:r>
    </w:p>
    <w:p w14:paraId="76893AF1" w14:textId="77777777" w:rsidR="003F6455" w:rsidRDefault="003F6455" w:rsidP="00BE7B76">
      <w:pPr>
        <w:pStyle w:val="Heading2"/>
        <w:numPr>
          <w:ilvl w:val="1"/>
          <w:numId w:val="6"/>
        </w:numPr>
      </w:pPr>
      <w:bookmarkStart w:id="100" w:name="_Toc334363038"/>
      <w:r>
        <w:t>win-def:wmi57_object</w:t>
      </w:r>
      <w:bookmarkEnd w:id="100"/>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8" o:title=""/>
          </v:shape>
          <o:OLEObject Type="Embed" ProgID="Visio.Drawing.11" ShapeID="_x0000_i1063" DrawAspect="Content" ObjectID="_1408183823" r:id="rId8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BE7B76">
      <w:pPr>
        <w:pStyle w:val="Heading2"/>
        <w:numPr>
          <w:ilvl w:val="1"/>
          <w:numId w:val="6"/>
        </w:numPr>
      </w:pPr>
      <w:bookmarkStart w:id="101" w:name="_Toc334363039"/>
      <w:r>
        <w:t>win-def:</w:t>
      </w:r>
      <w:r w:rsidRPr="00255BAA">
        <w:t xml:space="preserve"> wmi57</w:t>
      </w:r>
      <w:r>
        <w:t>_state</w:t>
      </w:r>
      <w:bookmarkEnd w:id="101"/>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90" o:title=""/>
          </v:shape>
          <o:OLEObject Type="Embed" ProgID="Visio.Drawing.11" ShapeID="_x0000_i1064" DrawAspect="Content" ObjectID="_1408183824" r:id="rId91"/>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BE7B76">
      <w:pPr>
        <w:pStyle w:val="Heading2"/>
        <w:numPr>
          <w:ilvl w:val="1"/>
          <w:numId w:val="6"/>
        </w:numPr>
      </w:pPr>
      <w:bookmarkStart w:id="102" w:name="_Toc334363040"/>
      <w:r w:rsidRPr="008B05C1">
        <w:t>win-sc:</w:t>
      </w:r>
      <w:r w:rsidR="00C62EEF">
        <w:t>wmi</w:t>
      </w:r>
      <w:r>
        <w:t>57_item</w:t>
      </w:r>
      <w:bookmarkEnd w:id="102"/>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2" o:title=""/>
          </v:shape>
          <o:OLEObject Type="Embed" ProgID="Visio.Drawing.11" ShapeID="_x0000_i1065" DrawAspect="Content" ObjectID="_1408183825" r:id="rId93"/>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BE7B76">
      <w:pPr>
        <w:pStyle w:val="Heading2"/>
        <w:numPr>
          <w:ilvl w:val="1"/>
          <w:numId w:val="6"/>
        </w:numPr>
      </w:pPr>
      <w:bookmarkStart w:id="103" w:name="_Ref334361504"/>
      <w:bookmarkStart w:id="104" w:name="_Toc334363041"/>
      <w:r>
        <w:t xml:space="preserve">Representation of Windows </w:t>
      </w:r>
      <w:r w:rsidR="00A65981">
        <w:t>Principal</w:t>
      </w:r>
      <w:r>
        <w:t xml:space="preserve"> Names</w:t>
      </w:r>
      <w:bookmarkEnd w:id="103"/>
      <w:bookmarkEnd w:id="104"/>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BE7B76">
      <w:pPr>
        <w:pStyle w:val="Heading2"/>
        <w:numPr>
          <w:ilvl w:val="1"/>
          <w:numId w:val="6"/>
        </w:numPr>
      </w:pPr>
      <w:bookmarkStart w:id="105" w:name="_Toc334363042"/>
      <w:r w:rsidRPr="00082A6B">
        <w:t>win-def:sid_test</w:t>
      </w:r>
      <w:bookmarkEnd w:id="105"/>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4" o:title=""/>
          </v:shape>
          <o:OLEObject Type="Embed" ProgID="Visio.Drawing.11" ShapeID="_x0000_i1066" DrawAspect="Content" ObjectID="_1408183826" r:id="rId95"/>
        </w:object>
      </w:r>
    </w:p>
    <w:p w14:paraId="2DEB5F75" w14:textId="77777777" w:rsidR="005551FD" w:rsidRDefault="005551FD" w:rsidP="00BE7B76">
      <w:pPr>
        <w:pStyle w:val="Heading3"/>
        <w:numPr>
          <w:ilvl w:val="2"/>
          <w:numId w:val="6"/>
        </w:numPr>
        <w:rPr>
          <w:rStyle w:val="Emphasis"/>
          <w:i w:val="0"/>
        </w:rPr>
      </w:pPr>
      <w:bookmarkStart w:id="106" w:name="_Toc334363043"/>
      <w:r w:rsidRPr="00143ED0">
        <w:rPr>
          <w:rStyle w:val="Emphasis"/>
          <w:i w:val="0"/>
        </w:rPr>
        <w:t xml:space="preserve">Known </w:t>
      </w:r>
      <w:r>
        <w:rPr>
          <w:rStyle w:val="Emphasis"/>
          <w:i w:val="0"/>
        </w:rPr>
        <w:t>Supported Platforms</w:t>
      </w:r>
      <w:bookmarkEnd w:id="106"/>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BE7B76">
      <w:pPr>
        <w:pStyle w:val="Heading2"/>
        <w:numPr>
          <w:ilvl w:val="1"/>
          <w:numId w:val="6"/>
        </w:numPr>
      </w:pPr>
      <w:bookmarkStart w:id="107" w:name="_Toc334363044"/>
      <w:r>
        <w:t>win-def:</w:t>
      </w:r>
      <w:r w:rsidRPr="00002E88">
        <w:t>sid</w:t>
      </w:r>
      <w:r>
        <w:t>_object</w:t>
      </w:r>
      <w:bookmarkEnd w:id="107"/>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6" o:title=""/>
          </v:shape>
          <o:OLEObject Type="Embed" ProgID="Visio.Drawing.11" ShapeID="_x0000_i1067" DrawAspect="Content" ObjectID="_1408183827" r:id="rId97"/>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BE7B76">
      <w:pPr>
        <w:pStyle w:val="Heading2"/>
        <w:numPr>
          <w:ilvl w:val="1"/>
          <w:numId w:val="6"/>
        </w:numPr>
      </w:pPr>
      <w:bookmarkStart w:id="108" w:name="_Toc334363045"/>
      <w:r>
        <w:t>win-def:SidBehaviors</w:t>
      </w:r>
      <w:bookmarkEnd w:id="108"/>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BE7B76">
      <w:pPr>
        <w:pStyle w:val="Heading2"/>
        <w:numPr>
          <w:ilvl w:val="1"/>
          <w:numId w:val="6"/>
        </w:numPr>
      </w:pPr>
      <w:r>
        <w:t xml:space="preserve"> </w:t>
      </w:r>
      <w:bookmarkStart w:id="109" w:name="_Toc334363046"/>
      <w:r>
        <w:t>win-def:sid_state</w:t>
      </w:r>
      <w:bookmarkEnd w:id="109"/>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8" o:title=""/>
          </v:shape>
          <o:OLEObject Type="Embed" ProgID="Visio.Drawing.11" ShapeID="_x0000_i1068" DrawAspect="Content" ObjectID="_1408183828" r:id="rId99"/>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BE7B76">
      <w:pPr>
        <w:pStyle w:val="Heading2"/>
        <w:numPr>
          <w:ilvl w:val="1"/>
          <w:numId w:val="6"/>
        </w:numPr>
      </w:pPr>
      <w:bookmarkStart w:id="110" w:name="_Toc334363047"/>
      <w:r w:rsidRPr="008B05C1">
        <w:lastRenderedPageBreak/>
        <w:t>win-sc:</w:t>
      </w:r>
      <w:r>
        <w:t>sid_item</w:t>
      </w:r>
      <w:bookmarkEnd w:id="110"/>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100" o:title=""/>
          </v:shape>
          <o:OLEObject Type="Embed" ProgID="Visio.Drawing.11" ShapeID="_x0000_i1069" DrawAspect="Content" ObjectID="_1408183829" r:id="rId101"/>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BE7B76">
      <w:pPr>
        <w:pStyle w:val="Heading2"/>
        <w:numPr>
          <w:ilvl w:val="1"/>
          <w:numId w:val="6"/>
        </w:numPr>
      </w:pPr>
      <w:bookmarkStart w:id="111" w:name="_Toc334363048"/>
      <w:r>
        <w:t>win-def:sid_sid_test</w:t>
      </w:r>
      <w:bookmarkEnd w:id="111"/>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2" o:title=""/>
          </v:shape>
          <o:OLEObject Type="Embed" ProgID="Visio.Drawing.11" ShapeID="_x0000_i1070" DrawAspect="Content" ObjectID="_1408183830" r:id="rId103"/>
        </w:object>
      </w:r>
    </w:p>
    <w:p w14:paraId="75CA2E31" w14:textId="77777777" w:rsidR="005551FD" w:rsidRPr="008871E8" w:rsidRDefault="005551FD" w:rsidP="00BE7B76">
      <w:pPr>
        <w:pStyle w:val="Heading3"/>
        <w:numPr>
          <w:ilvl w:val="2"/>
          <w:numId w:val="6"/>
        </w:numPr>
        <w:rPr>
          <w:rStyle w:val="Emphasis"/>
          <w:i w:val="0"/>
        </w:rPr>
      </w:pPr>
      <w:bookmarkStart w:id="112" w:name="_Toc334363049"/>
      <w:r w:rsidRPr="008871E8">
        <w:rPr>
          <w:rStyle w:val="Emphasis"/>
          <w:i w:val="0"/>
        </w:rPr>
        <w:t>Known Supported Platforms</w:t>
      </w:r>
      <w:bookmarkEnd w:id="112"/>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BE7B76">
      <w:pPr>
        <w:pStyle w:val="Heading2"/>
        <w:numPr>
          <w:ilvl w:val="1"/>
          <w:numId w:val="6"/>
        </w:numPr>
      </w:pPr>
      <w:bookmarkStart w:id="113" w:name="_Toc334363050"/>
      <w:r>
        <w:t>win-def:</w:t>
      </w:r>
      <w:r w:rsidRPr="00002E88">
        <w:t>sid</w:t>
      </w:r>
      <w:r>
        <w:t>_sid_object</w:t>
      </w:r>
      <w:bookmarkEnd w:id="113"/>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4" o:title=""/>
          </v:shape>
          <o:OLEObject Type="Embed" ProgID="Visio.Drawing.11" ShapeID="_x0000_i1071" DrawAspect="Content" ObjectID="_1408183831" r:id="rId105"/>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w:t>
            </w:r>
            <w:bookmarkStart w:id="114" w:name="_GoBack"/>
            <w:r>
              <w:t>SidBehaviors</w:t>
            </w:r>
            <w:bookmarkEnd w:id="114"/>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BE7B76">
      <w:pPr>
        <w:pStyle w:val="Heading2"/>
        <w:numPr>
          <w:ilvl w:val="1"/>
          <w:numId w:val="6"/>
        </w:numPr>
      </w:pPr>
      <w:bookmarkStart w:id="115" w:name="_Toc334363051"/>
      <w:r>
        <w:t>win-def:SidSidBehaviors</w:t>
      </w:r>
      <w:bookmarkEnd w:id="115"/>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BE7B76">
      <w:pPr>
        <w:pStyle w:val="Heading2"/>
        <w:numPr>
          <w:ilvl w:val="1"/>
          <w:numId w:val="6"/>
        </w:numPr>
      </w:pPr>
      <w:r>
        <w:t xml:space="preserve"> </w:t>
      </w:r>
      <w:bookmarkStart w:id="116" w:name="_Toc334363052"/>
      <w:r>
        <w:t>win-def:sid_sid_state</w:t>
      </w:r>
      <w:bookmarkEnd w:id="116"/>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6" o:title=""/>
          </v:shape>
          <o:OLEObject Type="Embed" ProgID="Visio.Drawing.11" ShapeID="_x0000_i1072" DrawAspect="Content" ObjectID="_1408183832" r:id="rId10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BE7B76">
      <w:pPr>
        <w:pStyle w:val="Heading2"/>
        <w:numPr>
          <w:ilvl w:val="1"/>
          <w:numId w:val="6"/>
        </w:numPr>
      </w:pPr>
      <w:bookmarkStart w:id="117" w:name="_Toc334363053"/>
      <w:r w:rsidRPr="008B05C1">
        <w:t>win-sc:</w:t>
      </w:r>
      <w:r>
        <w:t>sid_sid_item</w:t>
      </w:r>
      <w:bookmarkEnd w:id="117"/>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8" o:title=""/>
          </v:shape>
          <o:OLEObject Type="Embed" ProgID="Visio.Drawing.11" ShapeID="_x0000_i1073" DrawAspect="Content" ObjectID="_1408183833"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BE7B76">
      <w:pPr>
        <w:pStyle w:val="Heading2"/>
        <w:numPr>
          <w:ilvl w:val="1"/>
          <w:numId w:val="6"/>
        </w:numPr>
      </w:pPr>
      <w:bookmarkStart w:id="118" w:name="_Toc334363054"/>
      <w:r>
        <w:t>win-def:cmdlet_test</w:t>
      </w:r>
      <w:bookmarkEnd w:id="118"/>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10" o:title=""/>
          </v:shape>
          <o:OLEObject Type="Embed" ProgID="Visio.Drawing.11" ShapeID="_x0000_i1074" DrawAspect="Content" ObjectID="_1408183834" r:id="rId111"/>
        </w:object>
      </w:r>
    </w:p>
    <w:p w14:paraId="12BF555C" w14:textId="77777777" w:rsidR="00D86779" w:rsidRDefault="00D86779" w:rsidP="00BE7B76">
      <w:pPr>
        <w:pStyle w:val="Heading3"/>
        <w:numPr>
          <w:ilvl w:val="2"/>
          <w:numId w:val="6"/>
        </w:numPr>
        <w:rPr>
          <w:rStyle w:val="Emphasis"/>
          <w:i w:val="0"/>
        </w:rPr>
      </w:pPr>
      <w:bookmarkStart w:id="119" w:name="_Toc334363055"/>
      <w:r w:rsidRPr="00143ED0">
        <w:rPr>
          <w:rStyle w:val="Emphasis"/>
          <w:i w:val="0"/>
        </w:rPr>
        <w:t xml:space="preserve">Known </w:t>
      </w:r>
      <w:r>
        <w:rPr>
          <w:rStyle w:val="Emphasis"/>
          <w:i w:val="0"/>
        </w:rPr>
        <w:t>Supported Platforms</w:t>
      </w:r>
      <w:bookmarkEnd w:id="119"/>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BE7B76">
      <w:pPr>
        <w:pStyle w:val="Heading2"/>
        <w:numPr>
          <w:ilvl w:val="1"/>
          <w:numId w:val="6"/>
        </w:numPr>
      </w:pPr>
      <w:bookmarkStart w:id="120" w:name="_Toc334363056"/>
      <w:r>
        <w:t>win-def:</w:t>
      </w:r>
      <w:r w:rsidR="009A4C4B">
        <w:t>cmdlet</w:t>
      </w:r>
      <w:r>
        <w:t>_object</w:t>
      </w:r>
      <w:bookmarkEnd w:id="120"/>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2" o:title=""/>
          </v:shape>
          <o:OLEObject Type="Embed" ProgID="Visio.Drawing.11" ShapeID="_x0000_i1075" DrawAspect="Content" ObjectID="_1408183835" r:id="rId113"/>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BE7B76">
      <w:pPr>
        <w:pStyle w:val="Heading2"/>
        <w:numPr>
          <w:ilvl w:val="1"/>
          <w:numId w:val="6"/>
        </w:numPr>
      </w:pPr>
      <w:bookmarkStart w:id="121" w:name="_Toc334363057"/>
      <w:r>
        <w:t>win-def:</w:t>
      </w:r>
      <w:r w:rsidR="00935760">
        <w:t>cmdlet</w:t>
      </w:r>
      <w:r>
        <w:t>_state</w:t>
      </w:r>
      <w:bookmarkEnd w:id="121"/>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4" o:title=""/>
          </v:shape>
          <o:OLEObject Type="Embed" ProgID="Visio.Drawing.11" ShapeID="_x0000_i1076" DrawAspect="Content" ObjectID="_1408183836" r:id="rId115"/>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BE7B76">
      <w:pPr>
        <w:pStyle w:val="Heading2"/>
        <w:numPr>
          <w:ilvl w:val="1"/>
          <w:numId w:val="6"/>
        </w:numPr>
      </w:pPr>
      <w:bookmarkStart w:id="122" w:name="_Toc334363058"/>
      <w:r w:rsidRPr="008B05C1">
        <w:t>win-sc:</w:t>
      </w:r>
      <w:r w:rsidR="007F71E3">
        <w:t>cmdlet</w:t>
      </w:r>
      <w:r>
        <w:t>_item</w:t>
      </w:r>
      <w:bookmarkEnd w:id="122"/>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6" o:title=""/>
          </v:shape>
          <o:OLEObject Type="Embed" ProgID="Visio.Drawing.11" ShapeID="_x0000_i1077" DrawAspect="Content" ObjectID="_1408183837" r:id="rId117"/>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BE7B76">
      <w:pPr>
        <w:pStyle w:val="Heading2"/>
        <w:numPr>
          <w:ilvl w:val="1"/>
          <w:numId w:val="6"/>
        </w:numPr>
      </w:pPr>
      <w:bookmarkStart w:id="123" w:name="_Toc334363059"/>
      <w:r w:rsidRPr="008871E8">
        <w:t>win-def:EntityObjectGUID</w:t>
      </w:r>
      <w:r w:rsidR="007F71E3" w:rsidRPr="008871E8">
        <w:t>Type</w:t>
      </w:r>
      <w:bookmarkEnd w:id="123"/>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BE7B76">
      <w:pPr>
        <w:pStyle w:val="Heading2"/>
        <w:numPr>
          <w:ilvl w:val="1"/>
          <w:numId w:val="6"/>
        </w:numPr>
      </w:pPr>
      <w:bookmarkStart w:id="124" w:name="_Toc334363060"/>
      <w:r>
        <w:t>win-def:EntityStateGUIDType</w:t>
      </w:r>
      <w:bookmarkEnd w:id="124"/>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BE7B76">
      <w:pPr>
        <w:pStyle w:val="Heading2"/>
        <w:numPr>
          <w:ilvl w:val="1"/>
          <w:numId w:val="6"/>
        </w:numPr>
      </w:pPr>
      <w:bookmarkStart w:id="125" w:name="_Toc334363061"/>
      <w:r>
        <w:t>win-sc:EntityItemGUIDType</w:t>
      </w:r>
      <w:bookmarkEnd w:id="125"/>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BE7B76">
      <w:pPr>
        <w:pStyle w:val="Heading2"/>
        <w:numPr>
          <w:ilvl w:val="1"/>
          <w:numId w:val="6"/>
        </w:numPr>
      </w:pPr>
      <w:bookmarkStart w:id="126" w:name="_Toc334363062"/>
      <w:r>
        <w:lastRenderedPageBreak/>
        <w:t>win-def:EntityObjectCmdletVerb</w:t>
      </w:r>
      <w:r w:rsidR="007F71E3">
        <w:t>Type</w:t>
      </w:r>
      <w:bookmarkEnd w:id="126"/>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BE7B76">
      <w:pPr>
        <w:pStyle w:val="Heading2"/>
        <w:numPr>
          <w:ilvl w:val="1"/>
          <w:numId w:val="6"/>
        </w:numPr>
      </w:pPr>
      <w:bookmarkStart w:id="127" w:name="_Toc334363063"/>
      <w:r>
        <w:t>win-def:EntityStateCmdletVerbType</w:t>
      </w:r>
      <w:bookmarkEnd w:id="127"/>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BE7B76">
      <w:pPr>
        <w:pStyle w:val="Heading2"/>
        <w:numPr>
          <w:ilvl w:val="1"/>
          <w:numId w:val="6"/>
        </w:numPr>
      </w:pPr>
      <w:bookmarkStart w:id="128" w:name="_Toc334363064"/>
      <w:r>
        <w:t>win-sc:</w:t>
      </w:r>
      <w:r w:rsidR="008873C1">
        <w:t>EntityItemCmdletVerbType</w:t>
      </w:r>
      <w:bookmarkEnd w:id="128"/>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BE7B76">
      <w:pPr>
        <w:pStyle w:val="Heading2"/>
        <w:numPr>
          <w:ilvl w:val="1"/>
          <w:numId w:val="6"/>
        </w:numPr>
      </w:pPr>
      <w:bookmarkStart w:id="129" w:name="_Toc334363065"/>
      <w:r w:rsidRPr="00C314AD">
        <w:t>win-def:user_test</w:t>
      </w:r>
      <w:bookmarkEnd w:id="129"/>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8" o:title=""/>
          </v:shape>
          <o:OLEObject Type="Embed" ProgID="Visio.Drawing.11" ShapeID="_x0000_i1078" DrawAspect="Content" ObjectID="_1408183838" r:id="rId119"/>
        </w:object>
      </w:r>
    </w:p>
    <w:p w14:paraId="62B7AFB2" w14:textId="77777777" w:rsidR="00F263E8" w:rsidRPr="00213124" w:rsidRDefault="00F263E8" w:rsidP="00BE7B76">
      <w:pPr>
        <w:pStyle w:val="Heading3"/>
        <w:numPr>
          <w:ilvl w:val="2"/>
          <w:numId w:val="6"/>
        </w:numPr>
        <w:rPr>
          <w:rStyle w:val="Emphasis"/>
          <w:i w:val="0"/>
          <w:iCs w:val="0"/>
        </w:rPr>
      </w:pPr>
      <w:bookmarkStart w:id="130" w:name="_Toc334363066"/>
      <w:r w:rsidRPr="00213124">
        <w:rPr>
          <w:rStyle w:val="Emphasis"/>
          <w:i w:val="0"/>
          <w:iCs w:val="0"/>
        </w:rPr>
        <w:t>Known Supported Platforms</w:t>
      </w:r>
      <w:bookmarkEnd w:id="130"/>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BE7B76">
      <w:pPr>
        <w:pStyle w:val="Heading2"/>
        <w:numPr>
          <w:ilvl w:val="1"/>
          <w:numId w:val="6"/>
        </w:numPr>
      </w:pPr>
      <w:bookmarkStart w:id="131" w:name="_Toc334363067"/>
      <w:r>
        <w:t>win-def:user_</w:t>
      </w:r>
      <w:r w:rsidRPr="00B429BF">
        <w:t>object</w:t>
      </w:r>
      <w:bookmarkEnd w:id="131"/>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20" o:title=""/>
          </v:shape>
          <o:OLEObject Type="Embed" ProgID="Visio.Drawing.11" ShapeID="_x0000_i1079" DrawAspect="Content" ObjectID="_1408183839" r:id="rId121"/>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BE7B76">
      <w:pPr>
        <w:pStyle w:val="Heading2"/>
        <w:numPr>
          <w:ilvl w:val="1"/>
          <w:numId w:val="6"/>
        </w:numPr>
      </w:pPr>
      <w:bookmarkStart w:id="132" w:name="_Toc334363068"/>
      <w:r>
        <w:t>win-def:user_state</w:t>
      </w:r>
      <w:bookmarkEnd w:id="132"/>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2" o:title=""/>
          </v:shape>
          <o:OLEObject Type="Embed" ProgID="Visio.Drawing.11" ShapeID="_x0000_i1080" DrawAspect="Content" ObjectID="_1408183840" r:id="rId123"/>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BE7B76">
      <w:pPr>
        <w:pStyle w:val="Heading2"/>
        <w:numPr>
          <w:ilvl w:val="1"/>
          <w:numId w:val="6"/>
        </w:numPr>
      </w:pPr>
      <w:bookmarkStart w:id="133" w:name="_Toc334363069"/>
      <w:r>
        <w:t>win-sc:user_item</w:t>
      </w:r>
      <w:bookmarkEnd w:id="133"/>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4" o:title=""/>
          </v:shape>
          <o:OLEObject Type="Embed" ProgID="Visio.Drawing.11" ShapeID="_x0000_i1081" DrawAspect="Content" ObjectID="_1408183841" r:id="rId125"/>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BE7B76">
      <w:pPr>
        <w:pStyle w:val="Heading2"/>
        <w:numPr>
          <w:ilvl w:val="1"/>
          <w:numId w:val="6"/>
        </w:numPr>
      </w:pPr>
      <w:bookmarkStart w:id="134" w:name="_Toc334363070"/>
      <w:r>
        <w:t>win-</w:t>
      </w:r>
      <w:r w:rsidR="00243C50">
        <w:t>def</w:t>
      </w:r>
      <w:r>
        <w:t>:user</w:t>
      </w:r>
      <w:r w:rsidR="00243C50">
        <w:t>_sid55</w:t>
      </w:r>
      <w:r>
        <w:t>_</w:t>
      </w:r>
      <w:r w:rsidR="00243C50">
        <w:t>test</w:t>
      </w:r>
      <w:bookmarkEnd w:id="134"/>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6" o:title=""/>
          </v:shape>
          <o:OLEObject Type="Embed" ProgID="Visio.Drawing.11" ShapeID="_x0000_i1082" DrawAspect="Content" ObjectID="_1408183842" r:id="rId127"/>
        </w:object>
      </w:r>
    </w:p>
    <w:p w14:paraId="0BCCC3CB" w14:textId="77777777" w:rsidR="00F263E8" w:rsidRPr="00BE7B76" w:rsidRDefault="00F263E8" w:rsidP="00BE7B76">
      <w:pPr>
        <w:pStyle w:val="Heading3"/>
        <w:numPr>
          <w:ilvl w:val="2"/>
          <w:numId w:val="6"/>
        </w:numPr>
        <w:rPr>
          <w:rStyle w:val="Emphasis"/>
          <w:i w:val="0"/>
          <w:iCs w:val="0"/>
        </w:rPr>
      </w:pPr>
      <w:bookmarkStart w:id="135" w:name="_Toc334363071"/>
      <w:r w:rsidRPr="00BE7B76">
        <w:rPr>
          <w:rStyle w:val="Emphasis"/>
          <w:i w:val="0"/>
          <w:iCs w:val="0"/>
        </w:rPr>
        <w:t>Known Supported Platforms</w:t>
      </w:r>
      <w:bookmarkEnd w:id="135"/>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BE7B76">
      <w:pPr>
        <w:pStyle w:val="Heading2"/>
        <w:numPr>
          <w:ilvl w:val="1"/>
          <w:numId w:val="6"/>
        </w:numPr>
      </w:pPr>
      <w:bookmarkStart w:id="136" w:name="_Toc334363072"/>
      <w:r>
        <w:t>win-def:user_sid55_</w:t>
      </w:r>
      <w:r w:rsidRPr="00B429BF">
        <w:t>object</w:t>
      </w:r>
      <w:bookmarkEnd w:id="136"/>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8" o:title=""/>
          </v:shape>
          <o:OLEObject Type="Embed" ProgID="Visio.Drawing.11" ShapeID="_x0000_i1083" DrawAspect="Content" ObjectID="_1408183843" r:id="rId129"/>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BE7B76">
      <w:pPr>
        <w:pStyle w:val="Heading2"/>
        <w:numPr>
          <w:ilvl w:val="1"/>
          <w:numId w:val="6"/>
        </w:numPr>
      </w:pPr>
      <w:bookmarkStart w:id="137" w:name="_Toc334363073"/>
      <w:r>
        <w:t>win-def:user_sid55_state</w:t>
      </w:r>
      <w:bookmarkEnd w:id="137"/>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30" o:title=""/>
          </v:shape>
          <o:OLEObject Type="Embed" ProgID="Visio.Drawing.11" ShapeID="_x0000_i1084" DrawAspect="Content" ObjectID="_1408183844" r:id="rId131"/>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BE7B76">
      <w:pPr>
        <w:pStyle w:val="Heading2"/>
        <w:numPr>
          <w:ilvl w:val="1"/>
          <w:numId w:val="6"/>
        </w:numPr>
      </w:pPr>
      <w:bookmarkStart w:id="138" w:name="_Toc334363074"/>
      <w:r w:rsidRPr="00BE7B76">
        <w:lastRenderedPageBreak/>
        <w:t>win-sc:user_sid_item</w:t>
      </w:r>
      <w:bookmarkEnd w:id="138"/>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2" o:title=""/>
          </v:shape>
          <o:OLEObject Type="Embed" ProgID="Visio.Drawing.11" ShapeID="_x0000_i1085" DrawAspect="Content" ObjectID="_1408183845" r:id="rId133"/>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BE7B76">
      <w:pPr>
        <w:pStyle w:val="Heading2"/>
        <w:numPr>
          <w:ilvl w:val="1"/>
          <w:numId w:val="6"/>
        </w:numPr>
      </w:pPr>
      <w:bookmarkStart w:id="139" w:name="_Toc334363075"/>
      <w:r w:rsidRPr="00BE0E26">
        <w:t>win-def:wmi_test</w:t>
      </w:r>
      <w:bookmarkEnd w:id="139"/>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4" o:title=""/>
          </v:shape>
          <o:OLEObject Type="Embed" ProgID="Visio.Drawing.11" ShapeID="_x0000_i1086" DrawAspect="Content" ObjectID="_1408183846" r:id="rId135"/>
        </w:object>
      </w:r>
    </w:p>
    <w:p w14:paraId="52569963" w14:textId="77777777" w:rsidR="00953BEB" w:rsidRPr="00BE7B76" w:rsidRDefault="00953BEB" w:rsidP="00BE7B76">
      <w:pPr>
        <w:pStyle w:val="Heading3"/>
        <w:numPr>
          <w:ilvl w:val="2"/>
          <w:numId w:val="6"/>
        </w:numPr>
        <w:rPr>
          <w:rStyle w:val="Emphasis"/>
          <w:i w:val="0"/>
        </w:rPr>
      </w:pPr>
      <w:bookmarkStart w:id="140" w:name="_Toc334363076"/>
      <w:r w:rsidRPr="00BE7B76">
        <w:rPr>
          <w:rStyle w:val="Emphasis"/>
          <w:i w:val="0"/>
        </w:rPr>
        <w:t>Known Supported Platforms</w:t>
      </w:r>
      <w:bookmarkEnd w:id="140"/>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BE7B76">
      <w:pPr>
        <w:pStyle w:val="Heading2"/>
        <w:numPr>
          <w:ilvl w:val="1"/>
          <w:numId w:val="6"/>
        </w:numPr>
      </w:pPr>
      <w:bookmarkStart w:id="141" w:name="_Toc334363077"/>
      <w:r>
        <w:t>win-def:wmi_object</w:t>
      </w:r>
      <w:bookmarkEnd w:id="141"/>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6" o:title=""/>
          </v:shape>
          <o:OLEObject Type="Embed" ProgID="Visio.Drawing.11" ShapeID="_x0000_i1087" DrawAspect="Content" ObjectID="_1408183847" r:id="rId13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BE7B76">
      <w:pPr>
        <w:pStyle w:val="Heading2"/>
        <w:numPr>
          <w:ilvl w:val="1"/>
          <w:numId w:val="6"/>
        </w:numPr>
      </w:pPr>
      <w:bookmarkStart w:id="142" w:name="_Toc334363078"/>
      <w:r>
        <w:t>win-def:wmi_state</w:t>
      </w:r>
      <w:bookmarkEnd w:id="142"/>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BE7B76">
      <w:pPr>
        <w:pStyle w:val="Heading2"/>
        <w:numPr>
          <w:ilvl w:val="1"/>
          <w:numId w:val="6"/>
        </w:numPr>
      </w:pPr>
      <w:bookmarkStart w:id="143" w:name="_Toc334363079"/>
      <w:r w:rsidRPr="008B05C1">
        <w:t>win-sc:</w:t>
      </w:r>
      <w:r>
        <w:t>wmi_item</w:t>
      </w:r>
      <w:bookmarkEnd w:id="143"/>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9" o:title=""/>
          </v:shape>
          <o:OLEObject Type="Embed" ProgID="Visio.Drawing.11" ShapeID="_x0000_i1088" DrawAspect="Content" ObjectID="_1408183848" r:id="rId140"/>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BE7B76">
      <w:pPr>
        <w:pStyle w:val="Heading2"/>
        <w:numPr>
          <w:ilvl w:val="1"/>
          <w:numId w:val="6"/>
        </w:numPr>
      </w:pPr>
      <w:bookmarkStart w:id="144" w:name="_Toc334363080"/>
      <w:r w:rsidRPr="009B2FD8">
        <w:t>win-def:group_test</w:t>
      </w:r>
      <w:bookmarkEnd w:id="144"/>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1" o:title=""/>
          </v:shape>
          <o:OLEObject Type="Embed" ProgID="Visio.Drawing.11" ShapeID="_x0000_i1089" DrawAspect="Content" ObjectID="_1408183849" r:id="rId142"/>
        </w:object>
      </w:r>
    </w:p>
    <w:p w14:paraId="4FFCCEFA" w14:textId="77777777" w:rsidR="00953BEB" w:rsidRPr="00BE7B76" w:rsidRDefault="00953BEB" w:rsidP="00BE7B76">
      <w:pPr>
        <w:pStyle w:val="Heading3"/>
        <w:numPr>
          <w:ilvl w:val="2"/>
          <w:numId w:val="6"/>
        </w:numPr>
        <w:rPr>
          <w:rStyle w:val="Emphasis"/>
          <w:i w:val="0"/>
          <w:iCs w:val="0"/>
        </w:rPr>
      </w:pPr>
      <w:bookmarkStart w:id="149" w:name="_Toc334363081"/>
      <w:r w:rsidRPr="00BE7B76">
        <w:rPr>
          <w:rStyle w:val="Emphasis"/>
          <w:i w:val="0"/>
          <w:iCs w:val="0"/>
        </w:rPr>
        <w:t>Known Supported Platforms</w:t>
      </w:r>
      <w:bookmarkEnd w:id="149"/>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E47A68">
      <w:pPr>
        <w:pStyle w:val="Heading2"/>
        <w:numPr>
          <w:ilvl w:val="1"/>
          <w:numId w:val="6"/>
        </w:numPr>
      </w:pPr>
      <w:bookmarkStart w:id="150" w:name="_Toc334363082"/>
      <w:r>
        <w:t>win-def:group_</w:t>
      </w:r>
      <w:r w:rsidRPr="00B429BF">
        <w:t>object</w:t>
      </w:r>
      <w:bookmarkEnd w:id="150"/>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3" o:title=""/>
          </v:shape>
          <o:OLEObject Type="Embed" ProgID="Visio.Drawing.11" ShapeID="_x0000_i1090" DrawAspect="Content" ObjectID="_1408183850" r:id="rId144"/>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E47A68">
      <w:pPr>
        <w:pStyle w:val="Heading2"/>
        <w:numPr>
          <w:ilvl w:val="1"/>
          <w:numId w:val="6"/>
        </w:numPr>
      </w:pPr>
      <w:bookmarkStart w:id="151" w:name="_Toc334363083"/>
      <w:r>
        <w:t>win-def:group_state</w:t>
      </w:r>
      <w:bookmarkEnd w:id="151"/>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5" o:title=""/>
          </v:shape>
          <o:OLEObject Type="Embed" ProgID="Visio.Drawing.11" ShapeID="_x0000_i1091" DrawAspect="Content" ObjectID="_1408183851" r:id="rId146"/>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E47A68">
      <w:pPr>
        <w:pStyle w:val="Heading2"/>
        <w:numPr>
          <w:ilvl w:val="1"/>
          <w:numId w:val="6"/>
        </w:numPr>
      </w:pPr>
      <w:bookmarkStart w:id="152" w:name="_Toc334363084"/>
      <w:r>
        <w:t>win-sc:group_item</w:t>
      </w:r>
      <w:bookmarkEnd w:id="152"/>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7" o:title=""/>
          </v:shape>
          <o:OLEObject Type="Embed" ProgID="Visio.Drawing.11" ShapeID="_x0000_i1092" DrawAspect="Content" ObjectID="_1408183852" r:id="rId148"/>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E47A68">
      <w:pPr>
        <w:pStyle w:val="Heading2"/>
        <w:numPr>
          <w:ilvl w:val="1"/>
          <w:numId w:val="6"/>
        </w:numPr>
      </w:pPr>
      <w:bookmarkStart w:id="153" w:name="_Toc334363085"/>
      <w:r w:rsidRPr="00F44538">
        <w:t>win-def:group_sid_test</w:t>
      </w:r>
      <w:bookmarkEnd w:id="153"/>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9" o:title=""/>
          </v:shape>
          <o:OLEObject Type="Embed" ProgID="Visio.Drawing.11" ShapeID="_x0000_i1093" DrawAspect="Content" ObjectID="_1408183853" r:id="rId150"/>
        </w:object>
      </w:r>
    </w:p>
    <w:p w14:paraId="687DBD6E" w14:textId="77777777" w:rsidR="00953BEB" w:rsidRPr="00E47A68" w:rsidRDefault="00953BEB" w:rsidP="00E47A68">
      <w:pPr>
        <w:pStyle w:val="Heading3"/>
        <w:numPr>
          <w:ilvl w:val="2"/>
          <w:numId w:val="6"/>
        </w:numPr>
        <w:rPr>
          <w:rStyle w:val="Emphasis"/>
          <w:i w:val="0"/>
          <w:iCs w:val="0"/>
        </w:rPr>
      </w:pPr>
      <w:bookmarkStart w:id="154" w:name="_Toc334363086"/>
      <w:r w:rsidRPr="00E47A68">
        <w:rPr>
          <w:rStyle w:val="Emphasis"/>
          <w:i w:val="0"/>
          <w:iCs w:val="0"/>
        </w:rPr>
        <w:t>Known Supported Platforms</w:t>
      </w:r>
      <w:bookmarkEnd w:id="154"/>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E47A68">
      <w:pPr>
        <w:pStyle w:val="Heading2"/>
        <w:numPr>
          <w:ilvl w:val="1"/>
          <w:numId w:val="6"/>
        </w:numPr>
      </w:pPr>
      <w:bookmarkStart w:id="155" w:name="_Toc334363087"/>
      <w:r>
        <w:t>win-def:group_</w:t>
      </w:r>
      <w:r w:rsidRPr="000F377F">
        <w:t>sid_</w:t>
      </w:r>
      <w:r w:rsidRPr="00B429BF">
        <w:t>object</w:t>
      </w:r>
      <w:bookmarkEnd w:id="155"/>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1" o:title=""/>
          </v:shape>
          <o:OLEObject Type="Embed" ProgID="Visio.Drawing.11" ShapeID="_x0000_i1094" DrawAspect="Content" ObjectID="_1408183854" r:id="rId152"/>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E47A68">
      <w:pPr>
        <w:pStyle w:val="Heading2"/>
        <w:numPr>
          <w:ilvl w:val="1"/>
          <w:numId w:val="6"/>
        </w:numPr>
      </w:pPr>
      <w:bookmarkStart w:id="156" w:name="_Toc334363088"/>
      <w:r>
        <w:t>win-def:group_</w:t>
      </w:r>
      <w:r w:rsidRPr="000F377F">
        <w:t>sid_</w:t>
      </w:r>
      <w:r>
        <w:t>state</w:t>
      </w:r>
      <w:bookmarkEnd w:id="156"/>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3" o:title=""/>
          </v:shape>
          <o:OLEObject Type="Embed" ProgID="Visio.Drawing.11" ShapeID="_x0000_i1095" DrawAspect="Content" ObjectID="_1408183855" r:id="rId154"/>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E47A68">
      <w:pPr>
        <w:pStyle w:val="Heading2"/>
        <w:numPr>
          <w:ilvl w:val="1"/>
          <w:numId w:val="6"/>
        </w:numPr>
      </w:pPr>
      <w:bookmarkStart w:id="157" w:name="_Toc334363089"/>
      <w:r>
        <w:t>win-sc:group_sid_item</w:t>
      </w:r>
      <w:bookmarkEnd w:id="157"/>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5" o:title=""/>
          </v:shape>
          <o:OLEObject Type="Embed" ProgID="Visio.Drawing.11" ShapeID="_x0000_i1096" DrawAspect="Content" ObjectID="_1408183856" r:id="rId156"/>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BE7B76">
      <w:pPr>
        <w:pStyle w:val="Heading2"/>
        <w:numPr>
          <w:ilvl w:val="1"/>
          <w:numId w:val="6"/>
        </w:numPr>
      </w:pPr>
      <w:bookmarkStart w:id="158" w:name="_Toc334363090"/>
      <w:r w:rsidRPr="004508C2">
        <w:t>win-def:metabase_test</w:t>
      </w:r>
      <w:bookmarkEnd w:id="158"/>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7" o:title=""/>
          </v:shape>
          <o:OLEObject Type="Embed" ProgID="Visio.Drawing.11" ShapeID="_x0000_i1097" DrawAspect="Content" ObjectID="_1408183857" r:id="rId158"/>
        </w:object>
      </w:r>
    </w:p>
    <w:p w14:paraId="696F3DBC" w14:textId="77777777" w:rsidR="00953BEB" w:rsidRDefault="00953BEB" w:rsidP="00E47A68">
      <w:pPr>
        <w:pStyle w:val="Heading3"/>
        <w:numPr>
          <w:ilvl w:val="2"/>
          <w:numId w:val="6"/>
        </w:numPr>
        <w:rPr>
          <w:rStyle w:val="Emphasis"/>
          <w:i w:val="0"/>
        </w:rPr>
      </w:pPr>
      <w:bookmarkStart w:id="159" w:name="_Toc334363091"/>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Pr="00CD0931" w:rsidRDefault="00953BEB" w:rsidP="00BE7B76">
      <w:pPr>
        <w:pStyle w:val="ListParagraph"/>
        <w:numPr>
          <w:ilvl w:val="0"/>
          <w:numId w:val="3"/>
        </w:numPr>
      </w:pPr>
      <w:r>
        <w:t>Windows 7</w:t>
      </w:r>
    </w:p>
    <w:p w14:paraId="378BB819" w14:textId="77777777" w:rsidR="00953BEB" w:rsidRDefault="00953BEB" w:rsidP="00BE7B76">
      <w:pPr>
        <w:pStyle w:val="Heading2"/>
        <w:numPr>
          <w:ilvl w:val="1"/>
          <w:numId w:val="6"/>
        </w:numPr>
      </w:pPr>
      <w:bookmarkStart w:id="161" w:name="_Toc334363092"/>
      <w:r>
        <w:t>win-def:metabase_object</w:t>
      </w:r>
      <w:bookmarkEnd w:id="161"/>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9" o:title=""/>
          </v:shape>
          <o:OLEObject Type="Embed" ProgID="Visio.Drawing.11" ShapeID="_x0000_i1098" DrawAspect="Content" ObjectID="_1408183858" r:id="rId16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BE7B76">
      <w:pPr>
        <w:pStyle w:val="Heading2"/>
        <w:numPr>
          <w:ilvl w:val="1"/>
          <w:numId w:val="6"/>
        </w:numPr>
      </w:pPr>
      <w:bookmarkStart w:id="162" w:name="_Toc334363093"/>
      <w:r>
        <w:t>win-def:metabase_state</w:t>
      </w:r>
      <w:bookmarkEnd w:id="162"/>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1" o:title=""/>
          </v:shape>
          <o:OLEObject Type="Embed" ProgID="Visio.Drawing.11" ShapeID="_x0000_i1099" DrawAspect="Content" ObjectID="_1408183859" r:id="rId16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lastRenderedPageBreak/>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BE7B76">
      <w:pPr>
        <w:pStyle w:val="Heading2"/>
        <w:numPr>
          <w:ilvl w:val="1"/>
          <w:numId w:val="6"/>
        </w:numPr>
      </w:pPr>
      <w:bookmarkStart w:id="163" w:name="_Toc334363094"/>
      <w:r w:rsidRPr="008B05C1">
        <w:t>win-sc:</w:t>
      </w:r>
      <w:r>
        <w:t>metabase_item</w:t>
      </w:r>
      <w:bookmarkEnd w:id="163"/>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3" o:title=""/>
          </v:shape>
          <o:OLEObject Type="Embed" ProgID="Visio.Drawing.11" ShapeID="_x0000_i1100" DrawAspect="Content" ObjectID="_1408183860" r:id="rId164"/>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lastRenderedPageBreak/>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BE7B76">
      <w:pPr>
        <w:pStyle w:val="Heading2"/>
        <w:numPr>
          <w:ilvl w:val="1"/>
          <w:numId w:val="6"/>
        </w:numPr>
      </w:pPr>
      <w:bookmarkStart w:id="164" w:name="_Toc334363095"/>
      <w:r w:rsidRPr="009F7431">
        <w:lastRenderedPageBreak/>
        <w:t>win-def:process_test</w:t>
      </w:r>
      <w:bookmarkEnd w:id="164"/>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5" o:title=""/>
          </v:shape>
          <o:OLEObject Type="Embed" ProgID="Visio.Drawing.11" ShapeID="_x0000_i1101" DrawAspect="Content" ObjectID="_1408183861" r:id="rId166"/>
        </w:object>
      </w:r>
    </w:p>
    <w:p w14:paraId="0E9CEE4C" w14:textId="77777777" w:rsidR="00953BEB" w:rsidRPr="00E47A68" w:rsidRDefault="00953BEB" w:rsidP="00E47A68">
      <w:pPr>
        <w:pStyle w:val="Heading3"/>
        <w:numPr>
          <w:ilvl w:val="2"/>
          <w:numId w:val="6"/>
        </w:numPr>
        <w:rPr>
          <w:rStyle w:val="Emphasis"/>
          <w:i w:val="0"/>
        </w:rPr>
      </w:pPr>
      <w:bookmarkStart w:id="165" w:name="_Toc334363096"/>
      <w:commentRangeStart w:id="166"/>
      <w:r w:rsidRPr="00E47A68">
        <w:rPr>
          <w:rStyle w:val="Emphasis"/>
          <w:i w:val="0"/>
        </w:rPr>
        <w:t>Known Supported Platforms</w:t>
      </w:r>
      <w:commentRangeEnd w:id="166"/>
      <w:r>
        <w:rPr>
          <w:rStyle w:val="CommentReference"/>
          <w:b w:val="0"/>
          <w:bCs w:val="0"/>
        </w:rPr>
        <w:commentReference w:id="166"/>
      </w:r>
      <w:bookmarkEnd w:id="165"/>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Pr="00CD0931" w:rsidRDefault="00953BEB" w:rsidP="00BE7B76">
      <w:pPr>
        <w:pStyle w:val="ListParagraph"/>
        <w:numPr>
          <w:ilvl w:val="0"/>
          <w:numId w:val="3"/>
        </w:numPr>
      </w:pPr>
      <w:r>
        <w:t>Windows 7</w:t>
      </w:r>
    </w:p>
    <w:p w14:paraId="5F0D4153" w14:textId="77777777" w:rsidR="00953BEB" w:rsidRDefault="00953BEB" w:rsidP="00BE7B76">
      <w:pPr>
        <w:pStyle w:val="Heading2"/>
        <w:numPr>
          <w:ilvl w:val="1"/>
          <w:numId w:val="6"/>
        </w:numPr>
      </w:pPr>
      <w:bookmarkStart w:id="167" w:name="_Toc334363097"/>
      <w:r>
        <w:t>win-def:process_object</w:t>
      </w:r>
      <w:bookmarkEnd w:id="167"/>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7" o:title=""/>
          </v:shape>
          <o:OLEObject Type="Embed" ProgID="Visio.Drawing.11" ShapeID="_x0000_i1102" DrawAspect="Content" ObjectID="_1408183862" r:id="rId16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lastRenderedPageBreak/>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BE7B76">
      <w:pPr>
        <w:pStyle w:val="Heading2"/>
        <w:numPr>
          <w:ilvl w:val="1"/>
          <w:numId w:val="6"/>
        </w:numPr>
      </w:pPr>
      <w:bookmarkStart w:id="168" w:name="_Toc334363098"/>
      <w:r>
        <w:t>win-def:process_state</w:t>
      </w:r>
      <w:bookmarkEnd w:id="168"/>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9" o:title=""/>
          </v:shape>
          <o:OLEObject Type="Embed" ProgID="Visio.Drawing.11" ShapeID="_x0000_i1103" DrawAspect="Content" ObjectID="_1408183863" r:id="rId17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BE7B76">
      <w:pPr>
        <w:pStyle w:val="Heading2"/>
        <w:numPr>
          <w:ilvl w:val="1"/>
          <w:numId w:val="6"/>
        </w:numPr>
      </w:pPr>
      <w:bookmarkStart w:id="169" w:name="_Toc334363099"/>
      <w:r w:rsidRPr="008B05C1">
        <w:t>win-sc:</w:t>
      </w:r>
      <w:r>
        <w:t>process_item</w:t>
      </w:r>
      <w:bookmarkEnd w:id="169"/>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1" o:title=""/>
          </v:shape>
          <o:OLEObject Type="Embed" ProgID="Visio.Drawing.11" ShapeID="_x0000_i1104" DrawAspect="Content" ObjectID="_1408183864"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lastRenderedPageBreak/>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70" w:name="_Toc308163879"/>
      <w:bookmarkStart w:id="171" w:name="_Toc308440429"/>
      <w:bookmarkStart w:id="172" w:name="_Toc308440757"/>
      <w:bookmarkStart w:id="173" w:name="_Toc308440991"/>
      <w:bookmarkStart w:id="174" w:name="_Toc308532672"/>
      <w:bookmarkStart w:id="175" w:name="_Toc308557162"/>
      <w:bookmarkStart w:id="176" w:name="_Toc308163880"/>
      <w:bookmarkStart w:id="177" w:name="_Toc308440430"/>
      <w:bookmarkStart w:id="178" w:name="_Toc308440758"/>
      <w:bookmarkStart w:id="179" w:name="_Toc308440992"/>
      <w:bookmarkStart w:id="180" w:name="_Toc308532673"/>
      <w:bookmarkStart w:id="181" w:name="_Toc308557163"/>
      <w:bookmarkStart w:id="182" w:name="_Toc334363100"/>
      <w:bookmarkEnd w:id="170"/>
      <w:bookmarkEnd w:id="171"/>
      <w:bookmarkEnd w:id="172"/>
      <w:bookmarkEnd w:id="173"/>
      <w:bookmarkEnd w:id="174"/>
      <w:bookmarkEnd w:id="175"/>
      <w:bookmarkEnd w:id="176"/>
      <w:bookmarkEnd w:id="177"/>
      <w:bookmarkEnd w:id="178"/>
      <w:bookmarkEnd w:id="179"/>
      <w:bookmarkEnd w:id="180"/>
      <w:bookmarkEnd w:id="181"/>
      <w:r>
        <w:t>A</w:t>
      </w:r>
      <w:r w:rsidR="00B71DB3">
        <w:t>ppendix A</w:t>
      </w:r>
      <w:r w:rsidR="00561E3D">
        <w:t xml:space="preserve"> – Normative References</w:t>
      </w:r>
      <w:bookmarkEnd w:id="182"/>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D4420A" w:rsidP="00732400">
      <w:pPr>
        <w:pStyle w:val="NoSpacing"/>
      </w:pPr>
      <w:hyperlink r:id="rId173"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D4420A" w:rsidP="00E74797">
      <w:pPr>
        <w:pStyle w:val="NoSpacing"/>
        <w:rPr>
          <w:rStyle w:val="Hyperlink"/>
        </w:rPr>
      </w:pPr>
      <w:hyperlink r:id="rId174"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83" w:name="_Toc278864777"/>
      <w:bookmarkStart w:id="184" w:name="_Toc334363101"/>
      <w:r>
        <w:t xml:space="preserve">Appendix B - </w:t>
      </w:r>
      <w:r w:rsidRPr="004E5F03">
        <w:t>Change Log</w:t>
      </w:r>
      <w:bookmarkEnd w:id="183"/>
      <w:bookmarkEnd w:id="184"/>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lastRenderedPageBreak/>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5"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D4420A" w:rsidP="001F7886">
      <w:pPr>
        <w:pStyle w:val="ListParagraph"/>
        <w:numPr>
          <w:ilvl w:val="1"/>
          <w:numId w:val="21"/>
        </w:numPr>
      </w:pPr>
      <w:hyperlink r:id="rId176"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7"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8"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85" w:name="_Toc334363102"/>
      <w:r>
        <w:t xml:space="preserve">Appendix </w:t>
      </w:r>
      <w:r w:rsidR="00B71DB3">
        <w:t>C</w:t>
      </w:r>
      <w:r>
        <w:t xml:space="preserve"> - Terms and Acronyms</w:t>
      </w:r>
      <w:bookmarkEnd w:id="185"/>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9"/>
      <w:headerReference w:type="first" r:id="rId18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Haynes, Dan" w:date="2012-01-09T12:09:00Z" w:initials="DJH">
    <w:p w14:paraId="55CC44F8" w14:textId="77777777" w:rsidR="00D4420A" w:rsidRDefault="00D4420A" w:rsidP="00792765">
      <w:pPr>
        <w:pStyle w:val="CommentText"/>
      </w:pPr>
      <w:r>
        <w:rPr>
          <w:rStyle w:val="CommentReference"/>
        </w:rPr>
        <w:annotationRef/>
      </w:r>
      <w:r>
        <w:t>We probably want to consider adding windows 2000, windows server 2003, windows server 2008, and windows server 2008 r2.</w:t>
      </w:r>
    </w:p>
  </w:comment>
  <w:comment w:id="49" w:author="Haynes, Dan" w:date="2011-12-21T09:57:00Z" w:initials="DJH">
    <w:p w14:paraId="187EC533" w14:textId="77777777" w:rsidR="00D4420A" w:rsidRDefault="00D4420A" w:rsidP="00591B85">
      <w:pPr>
        <w:pStyle w:val="CommentText"/>
      </w:pPr>
      <w:r>
        <w:rPr>
          <w:rStyle w:val="CommentReference"/>
        </w:rPr>
        <w:annotationRef/>
      </w:r>
      <w:r>
        <w:t>We probably want to consider adding windows 2000, windows server 2003, windows server 2008, and windows server 2008 r2.</w:t>
      </w:r>
    </w:p>
  </w:comment>
  <w:comment w:id="56" w:author="Haynes, Dan" w:date="2011-12-21T09:57:00Z" w:initials="DJH">
    <w:p w14:paraId="525FE69B" w14:textId="77777777" w:rsidR="00D4420A" w:rsidRDefault="00D4420A" w:rsidP="00591B85">
      <w:pPr>
        <w:pStyle w:val="CommentText"/>
      </w:pPr>
      <w:r>
        <w:rPr>
          <w:rStyle w:val="CommentReference"/>
        </w:rPr>
        <w:annotationRef/>
      </w:r>
      <w:r>
        <w:t>We probably want to consider adding windows 2000, windows server 2003, windows server 2008, and windows server 2008 r2.</w:t>
      </w:r>
    </w:p>
  </w:comment>
  <w:comment w:id="63" w:author="Haynes, Dan" w:date="2011-12-21T09:57:00Z" w:initials="DJH">
    <w:p w14:paraId="441EA12C" w14:textId="77777777" w:rsidR="00D4420A" w:rsidRDefault="00D4420A" w:rsidP="00591B85">
      <w:pPr>
        <w:pStyle w:val="CommentText"/>
      </w:pPr>
      <w:r>
        <w:rPr>
          <w:rStyle w:val="CommentReference"/>
        </w:rPr>
        <w:annotationRef/>
      </w:r>
      <w:r>
        <w:t>We probably want to consider adding windows 2000, windows server 2003, windows server 2008, and windows server 2008 r2.</w:t>
      </w:r>
    </w:p>
  </w:comment>
  <w:comment w:id="66" w:author="Melachrinoudis, Stelios" w:date="2011-12-21T09:57:00Z" w:initials="MS">
    <w:p w14:paraId="6619FF28" w14:textId="77777777" w:rsidR="00D4420A" w:rsidRDefault="00D4420A" w:rsidP="00591B85">
      <w:pPr>
        <w:pStyle w:val="CommentText"/>
      </w:pPr>
      <w:r>
        <w:rPr>
          <w:rStyle w:val="CommentReference"/>
        </w:rPr>
        <w:annotationRef/>
      </w:r>
      <w:r>
        <w:t>Is this actually being checked or monitored in the Windows schema?</w:t>
      </w:r>
    </w:p>
  </w:comment>
  <w:comment w:id="68" w:author="Melachrinoudis, Stelios" w:date="2011-12-21T09:57:00Z" w:initials="MS">
    <w:p w14:paraId="0E5E8A22" w14:textId="77777777" w:rsidR="00D4420A" w:rsidRDefault="00D4420A" w:rsidP="00591B85">
      <w:pPr>
        <w:pStyle w:val="CommentText"/>
      </w:pPr>
      <w:r>
        <w:rPr>
          <w:rStyle w:val="CommentReference"/>
        </w:rPr>
        <w:annotationRef/>
      </w:r>
      <w:r>
        <w:t>Is this actually being checked or monitored in the Windows schema?</w:t>
      </w:r>
    </w:p>
  </w:comment>
  <w:comment w:id="73" w:author="Haynes, Dan" w:date="2011-12-21T09:57:00Z" w:initials="DJH">
    <w:p w14:paraId="5BE603B4" w14:textId="77777777" w:rsidR="00D4420A" w:rsidRDefault="00D4420A" w:rsidP="00591B85">
      <w:pPr>
        <w:pStyle w:val="CommentText"/>
      </w:pPr>
      <w:r>
        <w:rPr>
          <w:rStyle w:val="CommentReference"/>
        </w:rPr>
        <w:annotationRef/>
      </w:r>
      <w:r>
        <w:t>We probably want to consider adding windows 2000, windows server 2003, windows server 2008, and windows server 2008 r2.</w:t>
      </w:r>
    </w:p>
  </w:comment>
  <w:comment w:id="74" w:author="Melachrinoudis, Stelios" w:date="2011-12-21T09:57:00Z" w:initials="MS">
    <w:p w14:paraId="222909ED" w14:textId="77777777" w:rsidR="00D4420A" w:rsidRDefault="00D4420A" w:rsidP="00591B85">
      <w:pPr>
        <w:pStyle w:val="CommentText"/>
      </w:pPr>
      <w:r>
        <w:rPr>
          <w:rStyle w:val="CommentReference"/>
        </w:rPr>
        <w:annotationRef/>
      </w:r>
      <w:r>
        <w:t>The Kerberos Ticket Event category is not listed on the MSDN website.</w:t>
      </w:r>
    </w:p>
  </w:comment>
  <w:comment w:id="77" w:author="Melachrinoudis, Stelios" w:date="2012-01-19T09:20:00Z" w:initials="MS">
    <w:p w14:paraId="1B6E9467" w14:textId="77777777" w:rsidR="00D4420A" w:rsidRDefault="00D4420A">
      <w:pPr>
        <w:pStyle w:val="CommentText"/>
      </w:pPr>
      <w:r>
        <w:rPr>
          <w:rStyle w:val="CommentReference"/>
        </w:rPr>
        <w:annotationRef/>
      </w:r>
      <w:r>
        <w:t>Is there a reference that says what the GUID is it?</w:t>
      </w:r>
    </w:p>
  </w:comment>
  <w:comment w:id="79" w:author="Melachrinoudis, Stelios" w:date="2012-01-19T09:46:00Z" w:initials="MS">
    <w:p w14:paraId="7C3FFBF2" w14:textId="77777777" w:rsidR="00D4420A" w:rsidRDefault="00D4420A" w:rsidP="005B09B7">
      <w:pPr>
        <w:pStyle w:val="CommentText"/>
      </w:pPr>
      <w:r>
        <w:rPr>
          <w:rStyle w:val="CommentReference"/>
        </w:rPr>
        <w:annotationRef/>
      </w:r>
      <w:r>
        <w:t>Is there a reference that says this GUID is?</w:t>
      </w:r>
    </w:p>
  </w:comment>
  <w:comment w:id="84" w:author="Haynes, Dan" w:date="2011-12-21T09:57:00Z" w:initials="DJH">
    <w:p w14:paraId="3DB16C86" w14:textId="77777777" w:rsidR="00D4420A" w:rsidRDefault="00D4420A" w:rsidP="00591B85">
      <w:pPr>
        <w:pStyle w:val="CommentText"/>
      </w:pPr>
      <w:r>
        <w:rPr>
          <w:rStyle w:val="CommentReference"/>
        </w:rPr>
        <w:annotationRef/>
      </w:r>
      <w:r>
        <w:t>We probably want to consider adding windows 2000, windows server 2003, windows server 2008, and windows server 2008 r2.</w:t>
      </w:r>
    </w:p>
  </w:comment>
  <w:comment w:id="87" w:author="Haynes, Dan" w:date="2012-01-19T09:58:00Z" w:initials="DJH">
    <w:p w14:paraId="5A9D2306" w14:textId="77777777" w:rsidR="00D4420A" w:rsidRDefault="00D4420A">
      <w:pPr>
        <w:pStyle w:val="CommentText"/>
      </w:pPr>
      <w:r>
        <w:rPr>
          <w:rStyle w:val="CommentReference"/>
        </w:rPr>
        <w:annotationRef/>
      </w:r>
      <w:r>
        <w:t>This is found in Microsoft's lmaccess.h .  Maybe we can find a Microsoft link for this.</w:t>
      </w:r>
    </w:p>
  </w:comment>
  <w:comment w:id="91" w:author="Haynes, Dan" w:date="2011-12-21T18:42:00Z" w:initials="DJH">
    <w:p w14:paraId="59558EEB" w14:textId="77777777" w:rsidR="00D4420A" w:rsidRDefault="00D4420A" w:rsidP="00D16A0D">
      <w:pPr>
        <w:pStyle w:val="CommentText"/>
      </w:pPr>
      <w:r>
        <w:rPr>
          <w:rStyle w:val="CommentReference"/>
        </w:rPr>
        <w:annotationRef/>
      </w:r>
      <w:r>
        <w:t>We probably want to consider adding windows 2000, windows server 2003, windows server 2008, and windows server 2008 r2.</w:t>
      </w:r>
    </w:p>
  </w:comment>
  <w:comment w:id="94" w:author="Melachrinoudis, Stelios" w:date="2012-01-12T17:13:00Z" w:initials="MS">
    <w:p w14:paraId="4258C33C" w14:textId="77777777" w:rsidR="00D4420A" w:rsidRDefault="00D4420A">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6" w:author="Melachrinoudis, Stelios" w:date="2012-01-12T17:13:00Z" w:initials="MS">
    <w:p w14:paraId="6246A3EB" w14:textId="77777777" w:rsidR="00D4420A" w:rsidRDefault="00D4420A">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9" w:author="Haynes, Dan" w:date="2011-12-21T18:07:00Z" w:initials="DJH">
    <w:p w14:paraId="4B0B6761" w14:textId="77777777" w:rsidR="00D4420A" w:rsidRDefault="00D4420A" w:rsidP="003F6455">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14:paraId="06542902" w14:textId="77777777" w:rsidR="00D4420A" w:rsidRDefault="00D4420A" w:rsidP="00953BEB">
      <w:pPr>
        <w:pStyle w:val="CommentText"/>
      </w:pPr>
      <w:r>
        <w:rPr>
          <w:rStyle w:val="CommentReference"/>
        </w:rPr>
        <w:annotationRef/>
      </w:r>
      <w:r>
        <w:t>We probably want to consider adding windows 2000, windows server 2003, windows server 2008, and windows server 2008 r2.</w:t>
      </w:r>
    </w:p>
  </w:comment>
  <w:comment w:id="166" w:author="Haynes, Dan" w:date="2012-01-09T11:52:00Z" w:initials="DJH">
    <w:p w14:paraId="385F35C6" w14:textId="77777777" w:rsidR="00D4420A" w:rsidRDefault="00D4420A" w:rsidP="00953BEB">
      <w:pPr>
        <w:pStyle w:val="CommentText"/>
      </w:pPr>
      <w:r>
        <w:rPr>
          <w:rStyle w:val="CommentReference"/>
        </w:rPr>
        <w:annotationRef/>
      </w:r>
      <w:r>
        <w:t>We probably want to consider adding windows 2000, windows server 2003, windows server 2008, and windows server 2008 r2.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D4420A" w:rsidRDefault="00D4420A" w:rsidP="00C837BF">
      <w:pPr>
        <w:spacing w:after="0" w:line="240" w:lineRule="auto"/>
      </w:pPr>
      <w:r>
        <w:separator/>
      </w:r>
    </w:p>
  </w:endnote>
  <w:endnote w:type="continuationSeparator" w:id="0">
    <w:p w14:paraId="35296C8E" w14:textId="77777777" w:rsidR="00D4420A" w:rsidRDefault="00D4420A"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D4420A" w:rsidRDefault="00D4420A" w:rsidP="00C837BF">
      <w:pPr>
        <w:spacing w:after="0" w:line="240" w:lineRule="auto"/>
      </w:pPr>
      <w:r>
        <w:separator/>
      </w:r>
    </w:p>
  </w:footnote>
  <w:footnote w:type="continuationSeparator" w:id="0">
    <w:p w14:paraId="3C4B9D3F" w14:textId="77777777" w:rsidR="00D4420A" w:rsidRDefault="00D4420A" w:rsidP="00C837BF">
      <w:pPr>
        <w:spacing w:after="0" w:line="240" w:lineRule="auto"/>
      </w:pPr>
      <w:r>
        <w:continuationSeparator/>
      </w:r>
    </w:p>
  </w:footnote>
  <w:footnote w:id="1">
    <w:p w14:paraId="773A4853" w14:textId="58ACEF43" w:rsidR="00D4420A" w:rsidRPr="00DD6637" w:rsidRDefault="00D4420A"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D4420A" w:rsidRPr="00DD6637" w:rsidRDefault="00D4420A"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D4420A" w:rsidRPr="00DD6637" w:rsidRDefault="00D4420A">
      <w:pPr>
        <w:pStyle w:val="FootnoteText"/>
      </w:pPr>
    </w:p>
  </w:footnote>
  <w:footnote w:id="3">
    <w:p w14:paraId="50440E59" w14:textId="77777777" w:rsidR="00D4420A" w:rsidRPr="00DD6637" w:rsidRDefault="00D4420A"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D4420A" w:rsidRPr="00DD6637" w:rsidRDefault="00D4420A"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D4420A" w:rsidRPr="00DD6637" w:rsidRDefault="00D4420A"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D4420A" w:rsidRPr="00DD6637" w:rsidRDefault="00D4420A"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D4420A" w:rsidRPr="00DD6637" w:rsidRDefault="00D4420A"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D4420A" w:rsidRPr="00DD6637" w:rsidRDefault="00D4420A"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D4420A" w:rsidRPr="00DD6637" w:rsidRDefault="00D4420A"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D4420A" w:rsidRDefault="00D4420A"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D4420A" w:rsidRDefault="00D4420A"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D4420A" w:rsidRPr="004D4DED" w:rsidRDefault="00D4420A"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D4420A" w:rsidRPr="00B10F13" w:rsidRDefault="00D4420A" w:rsidP="00792765">
      <w:pPr>
        <w:pStyle w:val="FootnoteText"/>
        <w:contextualSpacing/>
      </w:pPr>
      <w:r w:rsidRPr="00B10F13">
        <w:t xml:space="preserve"> </w:t>
      </w:r>
    </w:p>
  </w:footnote>
  <w:footnote w:id="13">
    <w:p w14:paraId="77E2D53B" w14:textId="77777777" w:rsidR="00D4420A" w:rsidRPr="00731CF6" w:rsidRDefault="00D4420A"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D4420A" w:rsidRPr="00731CF6" w:rsidRDefault="00D4420A"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D4420A" w:rsidRPr="00731CF6" w:rsidRDefault="00D4420A"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D4420A" w:rsidRPr="00731CF6" w:rsidRDefault="00D4420A"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D4420A" w:rsidRPr="00731CF6" w:rsidRDefault="00D4420A"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D4420A" w:rsidRDefault="00D4420A" w:rsidP="00792765">
      <w:pPr>
        <w:pStyle w:val="FootnoteText"/>
      </w:pPr>
    </w:p>
  </w:footnote>
  <w:footnote w:id="18">
    <w:p w14:paraId="3F0F129F" w14:textId="77777777" w:rsidR="00D4420A" w:rsidRPr="00D52175" w:rsidRDefault="00D4420A"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D4420A" w:rsidRPr="00D52175" w:rsidRDefault="00D4420A"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D4420A" w:rsidRPr="00D52175" w:rsidRDefault="00D4420A"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D4420A" w:rsidRPr="007208BA" w:rsidRDefault="00D4420A"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D4420A" w:rsidRPr="005049FE" w:rsidRDefault="00D4420A"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D4420A" w:rsidRPr="005049FE" w:rsidRDefault="00D4420A"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D4420A" w:rsidRPr="005049FE" w:rsidRDefault="00D4420A"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D4420A" w:rsidRPr="005049FE" w:rsidRDefault="00D4420A"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3FDB4C44" w14:textId="77777777" w:rsidR="00D4420A" w:rsidRPr="005049FE" w:rsidRDefault="00D4420A"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5B099BAD" w14:textId="77777777" w:rsidR="00D4420A" w:rsidRPr="00531760" w:rsidRDefault="00D4420A"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D4420A" w:rsidRPr="00531760" w:rsidRDefault="00D4420A"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D4420A" w:rsidRPr="00531760" w:rsidRDefault="00D4420A"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D4420A" w:rsidRPr="00531760" w:rsidRDefault="00D4420A"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D4420A" w:rsidRPr="00531760" w:rsidRDefault="00D4420A"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D4420A" w:rsidRDefault="00D4420A"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D4420A" w:rsidRDefault="00D4420A"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D4420A" w:rsidRDefault="00D4420A"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D4420A" w:rsidRPr="00F6318D" w:rsidRDefault="00D4420A"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D4420A" w:rsidRPr="00F6318D" w:rsidRDefault="00D4420A"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D4420A" w:rsidRPr="00F6318D" w:rsidRDefault="00D4420A"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D4420A" w:rsidRPr="00F6318D" w:rsidRDefault="00D4420A"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D4420A" w:rsidRPr="00F6318D" w:rsidRDefault="00D4420A"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D4420A" w:rsidRPr="00F6318D" w:rsidRDefault="00D4420A"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D4420A" w:rsidRDefault="00D4420A"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D4420A" w:rsidRPr="00B40F34" w:rsidRDefault="00D4420A"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D4420A" w:rsidRPr="001205B1" w:rsidRDefault="00D4420A"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D4420A" w:rsidRDefault="00D4420A"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D4420A" w:rsidRPr="00CE78FA" w:rsidRDefault="00D4420A"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D4420A" w:rsidRPr="00CE78FA" w:rsidRDefault="00D4420A"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D4420A" w:rsidRPr="00CE78FA" w:rsidRDefault="00D4420A"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D4420A" w:rsidRPr="00CE78FA" w:rsidRDefault="00D4420A"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D4420A" w:rsidRDefault="00D4420A"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D4420A" w:rsidRPr="004A67EA" w:rsidRDefault="00D4420A"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D4420A" w:rsidRPr="004A67EA" w:rsidRDefault="00D4420A"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D4420A" w:rsidRPr="004A67EA" w:rsidRDefault="00D4420A"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D4420A" w:rsidRPr="004A67EA" w:rsidRDefault="00D4420A"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D4420A" w:rsidRDefault="00D4420A" w:rsidP="00792765">
      <w:pPr>
        <w:pStyle w:val="FootnoteText"/>
      </w:pPr>
    </w:p>
  </w:footnote>
  <w:footnote w:id="54">
    <w:p w14:paraId="04EE87E6" w14:textId="77777777" w:rsidR="00D4420A" w:rsidRPr="00655F00" w:rsidRDefault="00D4420A"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D4420A" w:rsidRPr="00655F00" w:rsidRDefault="00D4420A"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D4420A" w:rsidRPr="00655F00" w:rsidRDefault="00D4420A"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D4420A" w:rsidRPr="00655F00" w:rsidRDefault="00D4420A"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D4420A" w:rsidRPr="00655F00" w:rsidRDefault="00D4420A"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6621C5D2" w14:textId="77777777" w:rsidR="00D4420A" w:rsidRPr="00655F00" w:rsidRDefault="00D4420A"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38AEFA82" w14:textId="77777777" w:rsidR="00D4420A" w:rsidRDefault="00D4420A" w:rsidP="00792765">
      <w:pPr>
        <w:pStyle w:val="FootnoteText"/>
      </w:pPr>
    </w:p>
  </w:footnote>
  <w:footnote w:id="60">
    <w:p w14:paraId="2BCD1250" w14:textId="77777777" w:rsidR="00D4420A" w:rsidRPr="009E5097" w:rsidRDefault="00D4420A"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D4420A" w:rsidRPr="009E5097" w:rsidRDefault="00D4420A"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D4420A" w:rsidRPr="009E5097" w:rsidRDefault="00D4420A"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D4420A" w:rsidRPr="009E5097" w:rsidRDefault="00D4420A"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D4420A" w:rsidRPr="009E5097" w:rsidRDefault="00D4420A"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D4420A" w:rsidRPr="009E5097" w:rsidRDefault="00D4420A"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D4420A" w:rsidRDefault="00D4420A" w:rsidP="00792765">
      <w:pPr>
        <w:pStyle w:val="FootnoteText"/>
      </w:pPr>
    </w:p>
  </w:footnote>
  <w:footnote w:id="66">
    <w:p w14:paraId="4A5C851A"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D4420A" w:rsidRPr="00A66933" w:rsidRDefault="00D4420A"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D4420A" w:rsidRPr="00A66933" w:rsidRDefault="00D4420A"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D4420A" w:rsidRPr="00A66933" w:rsidRDefault="00D4420A"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D4420A" w:rsidRDefault="00D4420A" w:rsidP="00792765">
      <w:pPr>
        <w:pStyle w:val="FootnoteText"/>
      </w:pPr>
    </w:p>
  </w:footnote>
  <w:footnote w:id="74">
    <w:p w14:paraId="4894799C" w14:textId="77777777" w:rsidR="00D4420A" w:rsidRDefault="00D4420A"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D4420A" w:rsidRDefault="00D4420A"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D4420A" w:rsidRDefault="00D4420A">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D4420A" w:rsidRDefault="00D4420A">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D4420A" w:rsidRDefault="00D4420A">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D4420A" w:rsidRDefault="00D4420A"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D4420A" w:rsidRDefault="00D4420A">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D4420A" w:rsidRDefault="00D4420A"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D4420A" w:rsidRDefault="00D4420A">
      <w:pPr>
        <w:pStyle w:val="FootnoteText"/>
      </w:pPr>
    </w:p>
  </w:footnote>
  <w:footnote w:id="82">
    <w:p w14:paraId="7DCB850D" w14:textId="77777777" w:rsidR="00D4420A" w:rsidRDefault="00D4420A">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D4420A" w:rsidRDefault="00D4420A">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6A0D9B41" w14:textId="77777777" w:rsidR="00D4420A" w:rsidRPr="00CA1267" w:rsidRDefault="00D4420A"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709FBF5" w14:textId="77777777" w:rsidR="00D4420A" w:rsidRDefault="00D4420A">
      <w:pPr>
        <w:pStyle w:val="FootnoteText"/>
      </w:pPr>
    </w:p>
  </w:footnote>
  <w:footnote w:id="85">
    <w:p w14:paraId="4513BCB2" w14:textId="77777777" w:rsidR="00D4420A" w:rsidRDefault="00D4420A">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13AD893" w14:textId="77777777" w:rsidR="00D4420A" w:rsidRDefault="00D4420A"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6993460F" w14:textId="77777777" w:rsidR="00D4420A" w:rsidRDefault="00D4420A">
      <w:pPr>
        <w:pStyle w:val="FootnoteText"/>
      </w:pPr>
    </w:p>
  </w:footnote>
  <w:footnote w:id="87">
    <w:p w14:paraId="51F3924D" w14:textId="77777777" w:rsidR="00D4420A" w:rsidRDefault="00D4420A">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840808C" w14:textId="77777777" w:rsidR="00D4420A" w:rsidRDefault="00D4420A"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D9035E8" w14:textId="77777777" w:rsidR="00D4420A" w:rsidRDefault="00D4420A">
      <w:pPr>
        <w:pStyle w:val="FootnoteText"/>
      </w:pPr>
    </w:p>
  </w:footnote>
  <w:footnote w:id="89">
    <w:p w14:paraId="1070BDDB" w14:textId="77777777" w:rsidR="00D4420A" w:rsidRDefault="00D4420A">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5030335B" w14:textId="77777777" w:rsidR="00D4420A" w:rsidRDefault="00D4420A">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642EF7C2" w14:textId="77777777" w:rsidR="00D4420A" w:rsidRPr="00CA1267" w:rsidRDefault="00D4420A"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78E3B52D" w14:textId="77777777" w:rsidR="00D4420A" w:rsidRDefault="00D4420A">
      <w:pPr>
        <w:pStyle w:val="FootnoteText"/>
      </w:pPr>
    </w:p>
  </w:footnote>
  <w:footnote w:id="92">
    <w:p w14:paraId="52AA682C" w14:textId="77777777" w:rsidR="00D4420A" w:rsidRDefault="00D4420A">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6E6B3E51" w14:textId="77777777" w:rsidR="00D4420A" w:rsidRDefault="00D4420A"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23429D91" w14:textId="77777777" w:rsidR="00D4420A" w:rsidRDefault="00D4420A"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4DA38C22" w14:textId="77777777" w:rsidR="00D4420A" w:rsidRDefault="00D4420A"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1643C0A2" w14:textId="77777777" w:rsidR="00D4420A" w:rsidRDefault="00D4420A"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4041B6E2" w14:textId="77777777" w:rsidR="00D4420A" w:rsidRDefault="00D4420A" w:rsidP="00450AAB">
      <w:pPr>
        <w:pStyle w:val="FootnoteText"/>
      </w:pPr>
    </w:p>
  </w:footnote>
  <w:footnote w:id="97">
    <w:p w14:paraId="3411C023" w14:textId="77777777" w:rsidR="00D4420A" w:rsidRDefault="00D4420A"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2804D5DC" w14:textId="77777777" w:rsidR="00D4420A" w:rsidRDefault="00D4420A">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5C8D15E9" w14:textId="77777777" w:rsidR="00D4420A" w:rsidRDefault="00D4420A">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2B8E864E" w14:textId="77777777" w:rsidR="00D4420A" w:rsidRDefault="00D4420A">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15C31F14" w14:textId="77777777" w:rsidR="00D4420A" w:rsidRDefault="00D4420A">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798BF357" w14:textId="77777777" w:rsidR="00D4420A" w:rsidRDefault="00D4420A">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34FD6" w14:textId="77777777" w:rsidR="00D4420A" w:rsidRPr="00725D4E" w:rsidRDefault="00D4420A"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D4420A" w:rsidRDefault="00D4420A">
      <w:pPr>
        <w:pStyle w:val="FootnoteText"/>
      </w:pPr>
    </w:p>
  </w:footnote>
  <w:footnote w:id="104">
    <w:p w14:paraId="17FB3191" w14:textId="77777777" w:rsidR="00D4420A" w:rsidRDefault="00D4420A">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1AA948CB" w14:textId="77777777" w:rsidR="00D4420A" w:rsidRDefault="00D4420A">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6B5A414D" w14:textId="77777777" w:rsidR="00D4420A" w:rsidRDefault="00D4420A"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088119A" w14:textId="77777777" w:rsidR="00D4420A" w:rsidRDefault="00D4420A">
      <w:pPr>
        <w:pStyle w:val="FootnoteText"/>
      </w:pPr>
    </w:p>
  </w:footnote>
  <w:footnote w:id="107">
    <w:p w14:paraId="7F17E056" w14:textId="77777777" w:rsidR="00D4420A" w:rsidRDefault="00D4420A">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52064791" w14:textId="77777777" w:rsidR="00D4420A" w:rsidRPr="00E91B41" w:rsidRDefault="00D4420A"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55F46283" w14:textId="77777777" w:rsidR="00D4420A" w:rsidRPr="00E91B41" w:rsidRDefault="00D4420A"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1B741774"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4FB48B24"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C4AC14A"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3AE60C39"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66FC678" w14:textId="77777777" w:rsidR="00D4420A" w:rsidRDefault="00D4420A">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91DA251"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70E8C428"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CBA1E5B"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7B2B4B38"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46F18C18"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984C29"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5CAE99C2"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314D91A7"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07D975E9"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3C8D0EA3"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0A775664"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1F39DF45"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A37229A" w14:textId="77777777" w:rsidR="00D4420A" w:rsidRDefault="00D4420A">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0371AD5" w14:textId="77777777" w:rsidR="00D4420A" w:rsidRDefault="00D4420A">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5D0D0949" w14:textId="77777777" w:rsidR="00D4420A" w:rsidRDefault="00D4420A">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582A204B" w14:textId="77777777" w:rsidR="00D4420A" w:rsidRDefault="00D4420A">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325BF40" w14:textId="77777777" w:rsidR="00D4420A" w:rsidRDefault="00D4420A">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3A26EA91" w14:textId="77777777" w:rsidR="00D4420A" w:rsidRPr="00E91B41" w:rsidRDefault="00D4420A"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0201A13C" w14:textId="77777777" w:rsidR="00D4420A" w:rsidRPr="00E91B41" w:rsidRDefault="00D4420A"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3932522"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0F0454E3"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439302E"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10FA1288"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4A59943" w14:textId="77777777" w:rsidR="00D4420A" w:rsidRDefault="00D4420A">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FF57F79"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48282085"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467466CF"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7A98DA87"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5046A3F"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256CE0CF"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5CF92A95"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5DE3779C"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7A708192"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27BF71"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14E82034"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28282FAD"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28B9CFF3" w14:textId="77777777" w:rsidR="00D4420A" w:rsidRDefault="00D4420A">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7B6B576B" w14:textId="77777777" w:rsidR="00D4420A" w:rsidRPr="00D718A9" w:rsidRDefault="00D4420A"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6005A246" w14:textId="77777777" w:rsidR="00D4420A" w:rsidRPr="00725D4E" w:rsidRDefault="00D4420A"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32F41C1" w14:textId="77777777" w:rsidR="00D4420A" w:rsidRDefault="00D4420A">
      <w:pPr>
        <w:pStyle w:val="FootnoteText"/>
      </w:pPr>
    </w:p>
  </w:footnote>
  <w:footnote w:id="154">
    <w:p w14:paraId="56FA5949" w14:textId="77777777" w:rsidR="00D4420A" w:rsidRDefault="00D4420A">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5D402CFE" w14:textId="77777777" w:rsidR="00D4420A" w:rsidRDefault="00D4420A"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020B068F" w14:textId="77777777" w:rsidR="00D4420A" w:rsidRPr="00E91B41" w:rsidRDefault="00D4420A"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C076035" w14:textId="77777777" w:rsidR="00D4420A" w:rsidRPr="00E91B41" w:rsidRDefault="00D4420A"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4202BD4E"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E25210A"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71717650"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28D4DAAB"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08D5927D" w14:textId="77777777" w:rsidR="00D4420A" w:rsidRDefault="00D4420A">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04617A04"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2A928C33"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53194277"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0B17A314" w14:textId="77777777" w:rsidR="00D4420A" w:rsidRDefault="00D4420A">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24D7F38F" w14:textId="77777777" w:rsidR="00D4420A" w:rsidRDefault="00D4420A">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BA77EC2" w14:textId="77777777" w:rsidR="00D4420A" w:rsidRPr="003500B2" w:rsidRDefault="00D4420A"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33B688BB" w14:textId="77777777" w:rsidR="00D4420A" w:rsidRDefault="00D4420A">
      <w:pPr>
        <w:pStyle w:val="FootnoteText"/>
      </w:pPr>
    </w:p>
  </w:footnote>
  <w:footnote w:id="169">
    <w:p w14:paraId="7CA846DF" w14:textId="77777777" w:rsidR="00D4420A" w:rsidRPr="00C16362" w:rsidRDefault="00D4420A"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5EB3CA27" w14:textId="77777777" w:rsidR="00D4420A" w:rsidRPr="00C16362" w:rsidRDefault="00D4420A"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325F1ECC" w14:textId="77777777" w:rsidR="00D4420A" w:rsidRDefault="00D4420A"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062D4FC8" w14:textId="77777777" w:rsidR="00D4420A" w:rsidRPr="00E91B41" w:rsidRDefault="00D4420A"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135A4CB4" w14:textId="77777777" w:rsidR="00D4420A" w:rsidRPr="00E91B41" w:rsidRDefault="00D4420A"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0A3D4CD7"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6CB99777"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6F49563"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1013B2D6" w14:textId="77777777" w:rsidR="00D4420A" w:rsidRPr="00E91B41" w:rsidRDefault="00D4420A"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5EC0743D" w14:textId="77777777" w:rsidR="00D4420A" w:rsidRDefault="00D4420A">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1838205A"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3C3DEE84"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2EF42548" w14:textId="77777777" w:rsidR="00D4420A" w:rsidRDefault="00D4420A"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7470123" w14:textId="77777777" w:rsidR="00D4420A" w:rsidRDefault="00D4420A">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2A038E95" w14:textId="77777777" w:rsidR="00D4420A" w:rsidRDefault="00D4420A">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6581AF10" w14:textId="77777777" w:rsidR="00D4420A" w:rsidRPr="00C16362" w:rsidRDefault="00D4420A"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25D6D9" w14:textId="77777777" w:rsidR="00D4420A" w:rsidRPr="00C16362" w:rsidRDefault="00D4420A"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35B01B19" w14:textId="77777777" w:rsidR="00D4420A" w:rsidRPr="00383C6D" w:rsidRDefault="00D4420A"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00C66DF" w14:textId="77777777" w:rsidR="00D4420A" w:rsidRDefault="00D4420A" w:rsidP="00383C6D">
      <w:pPr>
        <w:pStyle w:val="FootnoteText"/>
      </w:pPr>
    </w:p>
  </w:footnote>
  <w:footnote w:id="187">
    <w:p w14:paraId="36D35C38" w14:textId="77777777" w:rsidR="00D4420A" w:rsidRDefault="00D4420A"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658596B3" w14:textId="77777777" w:rsidR="00D4420A" w:rsidRDefault="00D4420A">
      <w:pPr>
        <w:pStyle w:val="FootnoteText"/>
      </w:pPr>
    </w:p>
  </w:footnote>
  <w:footnote w:id="188">
    <w:p w14:paraId="50F3405F" w14:textId="77777777" w:rsidR="00D4420A" w:rsidRDefault="00D4420A">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1EF95335" w14:textId="77777777" w:rsidR="00D4420A" w:rsidRDefault="00D4420A"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5DF9D1CC" w14:textId="77777777" w:rsidR="00D4420A" w:rsidRDefault="00D4420A">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53F26C21" w14:textId="77777777" w:rsidR="00D4420A" w:rsidRPr="00CB4FE8" w:rsidRDefault="00D4420A"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162B12D8" w14:textId="77777777" w:rsidR="00D4420A" w:rsidRDefault="00D4420A" w:rsidP="00180562">
      <w:pPr>
        <w:pStyle w:val="FootnoteText"/>
      </w:pPr>
    </w:p>
  </w:footnote>
  <w:footnote w:id="192">
    <w:p w14:paraId="0D7EAEAE" w14:textId="77777777" w:rsidR="00D4420A" w:rsidRDefault="00D4420A"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50000441" w14:textId="77777777" w:rsidR="00D4420A" w:rsidRDefault="00D4420A"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BB0108D" w14:textId="77777777" w:rsidR="00D4420A" w:rsidRPr="00CB4FE8" w:rsidRDefault="00D4420A"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1C77AA05" w14:textId="77777777" w:rsidR="00D4420A" w:rsidRDefault="00D4420A" w:rsidP="00180562">
      <w:pPr>
        <w:pStyle w:val="FootnoteText"/>
      </w:pPr>
    </w:p>
  </w:footnote>
  <w:footnote w:id="195">
    <w:p w14:paraId="35C24F85" w14:textId="77777777" w:rsidR="00D4420A" w:rsidRDefault="00D4420A"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7A7162A7" w14:textId="77777777" w:rsidR="00D4420A" w:rsidRDefault="00D4420A"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6AE2897E" w14:textId="77777777" w:rsidR="00D4420A" w:rsidRDefault="00D4420A">
      <w:pPr>
        <w:pStyle w:val="FootnoteText"/>
      </w:pPr>
    </w:p>
  </w:footnote>
  <w:footnote w:id="197">
    <w:p w14:paraId="0FC1851D" w14:textId="77777777" w:rsidR="00D4420A" w:rsidRDefault="00D4420A"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0E1C5107" w14:textId="77777777" w:rsidR="00D4420A" w:rsidRDefault="00D4420A" w:rsidP="005352AA">
      <w:pPr>
        <w:pStyle w:val="FootnoteText"/>
      </w:pPr>
    </w:p>
  </w:footnote>
  <w:footnote w:id="198">
    <w:p w14:paraId="6F5D2274" w14:textId="77777777" w:rsidR="00D4420A" w:rsidRDefault="00D4420A"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2FF9CB9" w14:textId="77777777" w:rsidR="00D4420A" w:rsidRPr="000528EB" w:rsidRDefault="00D4420A"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032C444C" w14:textId="77777777" w:rsidR="00D4420A" w:rsidRDefault="00D4420A">
      <w:pPr>
        <w:pStyle w:val="FootnoteText"/>
      </w:pPr>
    </w:p>
  </w:footnote>
  <w:footnote w:id="200">
    <w:p w14:paraId="5444B7FA" w14:textId="77777777" w:rsidR="00D4420A" w:rsidRDefault="00D4420A">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14:paraId="6B52DDA4" w14:textId="77777777" w:rsidR="00D4420A" w:rsidRDefault="00D4420A">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14:paraId="650DDC07" w14:textId="77777777" w:rsidR="00D4420A" w:rsidRDefault="00D4420A">
      <w:pPr>
        <w:pStyle w:val="FootnoteText"/>
      </w:pPr>
    </w:p>
  </w:footnote>
  <w:footnote w:id="202">
    <w:p w14:paraId="5FBEF7B2" w14:textId="77777777" w:rsidR="00D4420A" w:rsidRPr="00563B30" w:rsidRDefault="00D4420A"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14:paraId="3C314ADF" w14:textId="77777777" w:rsidR="00D4420A" w:rsidRDefault="00D4420A">
      <w:pPr>
        <w:pStyle w:val="FootnoteText"/>
      </w:pPr>
    </w:p>
  </w:footnote>
  <w:footnote w:id="203">
    <w:p w14:paraId="4A12135E" w14:textId="77777777" w:rsidR="00D4420A" w:rsidRDefault="00D4420A">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14:paraId="327DEC7E" w14:textId="77777777" w:rsidR="00D4420A" w:rsidRDefault="00D4420A">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14:paraId="23E67478" w14:textId="77777777" w:rsidR="00D4420A" w:rsidRDefault="00D4420A"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14:paraId="5B0ED923" w14:textId="77777777" w:rsidR="00D4420A" w:rsidRDefault="00D4420A">
      <w:pPr>
        <w:pStyle w:val="FootnoteText"/>
      </w:pPr>
    </w:p>
  </w:footnote>
  <w:footnote w:id="206">
    <w:p w14:paraId="63AD00BC" w14:textId="77777777" w:rsidR="00D4420A" w:rsidRDefault="00D4420A">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14:paraId="7F021126" w14:textId="77777777" w:rsidR="00D4420A" w:rsidRDefault="00D4420A">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0D58CB61" w14:textId="77777777" w:rsidR="00D4420A" w:rsidRPr="00CF17A1" w:rsidRDefault="00D4420A"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14:paraId="227F035C" w14:textId="77777777" w:rsidR="00D4420A" w:rsidRDefault="00D4420A">
      <w:pPr>
        <w:pStyle w:val="FootnoteText"/>
      </w:pPr>
    </w:p>
  </w:footnote>
  <w:footnote w:id="209">
    <w:p w14:paraId="7DB09FF5" w14:textId="77777777" w:rsidR="00D4420A" w:rsidRDefault="00D4420A"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14:paraId="7BF57B67" w14:textId="77777777" w:rsidR="00D4420A" w:rsidRDefault="00D4420A"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138C12EF" w14:textId="77777777" w:rsidR="00D4420A" w:rsidRDefault="00D4420A"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FBF1FAE" w14:textId="77777777" w:rsidR="00D4420A" w:rsidRDefault="00D4420A">
      <w:pPr>
        <w:pStyle w:val="FootnoteText"/>
      </w:pPr>
    </w:p>
  </w:footnote>
  <w:footnote w:id="211">
    <w:p w14:paraId="622F53A4" w14:textId="77777777" w:rsidR="00D4420A" w:rsidRDefault="00D4420A"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14:paraId="4CA8971D" w14:textId="77777777" w:rsidR="00D4420A" w:rsidRDefault="00D4420A"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14:paraId="7ABA19E2" w14:textId="77777777" w:rsidR="00D4420A" w:rsidRDefault="00D4420A" w:rsidP="009A4825">
      <w:pPr>
        <w:pStyle w:val="FootnoteText"/>
      </w:pPr>
    </w:p>
  </w:footnote>
  <w:footnote w:id="212">
    <w:p w14:paraId="507FF7F3" w14:textId="77777777" w:rsidR="00D4420A" w:rsidRPr="007E542D" w:rsidRDefault="00D4420A"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14:paraId="58580110" w14:textId="77777777" w:rsidR="00D4420A" w:rsidRPr="007E542D" w:rsidRDefault="00D4420A"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14:paraId="432DB035" w14:textId="77777777" w:rsidR="00D4420A" w:rsidRPr="007E542D" w:rsidRDefault="00D4420A" w:rsidP="009A4825">
      <w:pPr>
        <w:pStyle w:val="FootnoteText"/>
      </w:pPr>
    </w:p>
  </w:footnote>
  <w:footnote w:id="213">
    <w:p w14:paraId="4ACDC296" w14:textId="77777777" w:rsidR="00D4420A" w:rsidRPr="007E542D" w:rsidRDefault="00D4420A"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14:paraId="52AECC75" w14:textId="77777777" w:rsidR="00D4420A" w:rsidRPr="007E542D" w:rsidRDefault="00D4420A">
      <w:pPr>
        <w:pStyle w:val="FootnoteText"/>
      </w:pPr>
    </w:p>
  </w:footnote>
  <w:footnote w:id="214">
    <w:p w14:paraId="16E687C9" w14:textId="77777777" w:rsidR="00D4420A" w:rsidRPr="007E542D" w:rsidRDefault="00D4420A"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14:paraId="24F3F759" w14:textId="77777777" w:rsidR="00D4420A" w:rsidRDefault="00D4420A">
      <w:pPr>
        <w:pStyle w:val="FootnoteText"/>
      </w:pPr>
    </w:p>
  </w:footnote>
  <w:footnote w:id="215">
    <w:p w14:paraId="3E64D631" w14:textId="77777777" w:rsidR="00D4420A" w:rsidRDefault="00D4420A">
      <w:pPr>
        <w:pStyle w:val="FootnoteText"/>
      </w:pPr>
      <w:r>
        <w:rPr>
          <w:rStyle w:val="FootnoteReference"/>
        </w:rPr>
        <w:footnoteRef/>
      </w:r>
      <w:r>
        <w:t xml:space="preserve"> For more information see the "NetUserModalsSet anomalies" comment under Community Additions in </w:t>
      </w:r>
    </w:p>
    <w:p w14:paraId="3D79ECDE" w14:textId="77777777" w:rsidR="00D4420A" w:rsidRDefault="00D4420A">
      <w:pPr>
        <w:pStyle w:val="FootnoteText"/>
      </w:pPr>
      <w:hyperlink r:id="rId220" w:history="1">
        <w:r>
          <w:rPr>
            <w:rStyle w:val="Hyperlink"/>
          </w:rPr>
          <w:t>http://msdn.microsoft.com/en-us/library/windows/desktop/aa371355(v=vs.85).aspx</w:t>
        </w:r>
      </w:hyperlink>
    </w:p>
  </w:footnote>
  <w:footnote w:id="216">
    <w:p w14:paraId="0980DD0A" w14:textId="77777777" w:rsidR="00D4420A" w:rsidRDefault="00D4420A">
      <w:pPr>
        <w:pStyle w:val="FootnoteText"/>
      </w:pPr>
      <w:r>
        <w:rPr>
          <w:rStyle w:val="FootnoteReference"/>
        </w:rPr>
        <w:footnoteRef/>
      </w:r>
      <w:r>
        <w:t xml:space="preserve"> For more information see the "NetUserModalsSet anomalies" comment under Community Additions in </w:t>
      </w:r>
    </w:p>
    <w:p w14:paraId="2FAC7AB0" w14:textId="77777777" w:rsidR="00D4420A" w:rsidRDefault="00D4420A">
      <w:pPr>
        <w:pStyle w:val="FootnoteText"/>
      </w:pPr>
      <w:hyperlink r:id="rId221" w:history="1">
        <w:r>
          <w:rPr>
            <w:rStyle w:val="Hyperlink"/>
          </w:rPr>
          <w:t>http://msdn.microsoft.com/en-us/library/windows/desktop/aa371355(v=vs.85).aspx</w:t>
        </w:r>
      </w:hyperlink>
    </w:p>
  </w:footnote>
  <w:footnote w:id="217">
    <w:p w14:paraId="06EB724E" w14:textId="77777777" w:rsidR="00D4420A" w:rsidRDefault="00D4420A"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D4420A" w:rsidRDefault="00D4420A" w:rsidP="00896463">
      <w:pPr>
        <w:spacing w:line="240" w:lineRule="auto"/>
        <w:contextualSpacing/>
      </w:pPr>
      <w:hyperlink r:id="rId222" w:history="1">
        <w:r w:rsidRPr="00D77696">
          <w:rPr>
            <w:rStyle w:val="Hyperlink"/>
            <w:sz w:val="20"/>
            <w:szCs w:val="20"/>
          </w:rPr>
          <w:t>http://msdn.microsoft.com/en-us/library/windows/desktop/aa394582%28v=vs.85%29.aspx</w:t>
        </w:r>
      </w:hyperlink>
    </w:p>
  </w:footnote>
  <w:footnote w:id="218">
    <w:p w14:paraId="61EB944B" w14:textId="77777777" w:rsidR="00D4420A" w:rsidRDefault="00D4420A"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D4420A" w:rsidRPr="00D77696" w:rsidRDefault="00D4420A" w:rsidP="00D77696">
      <w:pPr>
        <w:spacing w:line="240" w:lineRule="auto"/>
        <w:contextualSpacing/>
        <w:rPr>
          <w:rStyle w:val="Hyperlink"/>
          <w:sz w:val="20"/>
          <w:szCs w:val="20"/>
        </w:rPr>
      </w:pPr>
      <w:hyperlink r:id="rId223" w:history="1">
        <w:r w:rsidRPr="00D77696">
          <w:rPr>
            <w:rStyle w:val="Hyperlink"/>
            <w:sz w:val="20"/>
            <w:szCs w:val="20"/>
          </w:rPr>
          <w:t>http://msdn.microsoft.com/en-us/library/windows/desktop/aa394582%28v=vs.85%29.aspx</w:t>
        </w:r>
      </w:hyperlink>
    </w:p>
    <w:p w14:paraId="42A073B4" w14:textId="77777777" w:rsidR="00D4420A" w:rsidRDefault="00D4420A" w:rsidP="00D77696">
      <w:pPr>
        <w:pStyle w:val="FootnoteText"/>
      </w:pPr>
    </w:p>
  </w:footnote>
  <w:footnote w:id="219">
    <w:p w14:paraId="2083A40C" w14:textId="77777777" w:rsidR="00D4420A" w:rsidRDefault="00D4420A"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75392A29" w14:textId="77777777" w:rsidR="00D4420A" w:rsidRDefault="00D4420A"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2D1363E0" w14:textId="77777777" w:rsidR="00D4420A" w:rsidRDefault="00D4420A">
      <w:pPr>
        <w:pStyle w:val="FootnoteText"/>
      </w:pPr>
    </w:p>
  </w:footnote>
  <w:footnote w:id="221">
    <w:p w14:paraId="5BEB6150" w14:textId="77777777" w:rsidR="00D4420A" w:rsidRPr="008A6A09" w:rsidRDefault="00D4420A"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70012B34" w14:textId="77777777" w:rsidR="00D4420A" w:rsidRDefault="00D4420A">
      <w:pPr>
        <w:pStyle w:val="FootnoteText"/>
      </w:pPr>
    </w:p>
  </w:footnote>
  <w:footnote w:id="222">
    <w:p w14:paraId="77E34E5E" w14:textId="77777777" w:rsidR="00D4420A" w:rsidRDefault="00D4420A"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66425C50" w14:textId="77777777" w:rsidR="00D4420A" w:rsidRDefault="00D4420A">
      <w:pPr>
        <w:pStyle w:val="FootnoteText"/>
      </w:pPr>
    </w:p>
  </w:footnote>
  <w:footnote w:id="223">
    <w:p w14:paraId="1ADC661F" w14:textId="77777777" w:rsidR="00D4420A" w:rsidRDefault="00D4420A"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4466CCF" w14:textId="77777777" w:rsidR="00D4420A" w:rsidRDefault="00D4420A">
      <w:pPr>
        <w:pStyle w:val="FootnoteText"/>
      </w:pPr>
    </w:p>
  </w:footnote>
  <w:footnote w:id="224">
    <w:p w14:paraId="6CC907DB" w14:textId="77777777" w:rsidR="00D4420A" w:rsidRDefault="00D4420A"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773F4169" w14:textId="77777777" w:rsidR="00D4420A" w:rsidRDefault="00D4420A">
      <w:pPr>
        <w:pStyle w:val="FootnoteText"/>
      </w:pPr>
    </w:p>
  </w:footnote>
  <w:footnote w:id="225">
    <w:p w14:paraId="50BD45DD" w14:textId="77777777" w:rsidR="00D4420A" w:rsidRDefault="00D4420A"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7D785E12" w14:textId="77777777" w:rsidR="00D4420A" w:rsidRDefault="00D4420A" w:rsidP="00A65981">
      <w:pPr>
        <w:pStyle w:val="FootnoteText"/>
      </w:pPr>
      <w:r>
        <w:rPr>
          <w:rStyle w:val="FootnoteReference"/>
        </w:rPr>
        <w:footnoteRef/>
      </w:r>
      <w:r>
        <w:t xml:space="preserve"> </w:t>
      </w:r>
      <w:r w:rsidRPr="005F700C">
        <w:t xml:space="preserve">For more information see </w:t>
      </w:r>
      <w:hyperlink r:id="rId231" w:history="1">
        <w:r w:rsidRPr="005F700C">
          <w:rPr>
            <w:rStyle w:val="Hyperlink"/>
          </w:rPr>
          <w:t>http://msdn.microsoft.com/en-us/library/windows/desktop/aa379159%28v=VS.85%29.aspx</w:t>
        </w:r>
      </w:hyperlink>
    </w:p>
  </w:footnote>
  <w:footnote w:id="227">
    <w:p w14:paraId="082E1EB5" w14:textId="77777777" w:rsidR="00D4420A" w:rsidRDefault="00D4420A" w:rsidP="00EA69DF">
      <w:pPr>
        <w:spacing w:line="240" w:lineRule="auto"/>
        <w:contextualSpacing/>
      </w:pPr>
      <w:r>
        <w:rPr>
          <w:rStyle w:val="FootnoteReference"/>
        </w:rPr>
        <w:footnoteRef/>
      </w:r>
      <w:r w:rsidRPr="00D80B1F">
        <w:rPr>
          <w:sz w:val="20"/>
          <w:szCs w:val="20"/>
        </w:rPr>
        <w:t xml:space="preserve"> For more information see </w:t>
      </w:r>
      <w:hyperlink r:id="rId232" w:history="1">
        <w:r w:rsidRPr="00D80B1F">
          <w:rPr>
            <w:rStyle w:val="Hyperlink"/>
            <w:sz w:val="20"/>
            <w:szCs w:val="20"/>
          </w:rPr>
          <w:t>http://msdn.microsoft.com/en-us/library/windows/desktop/aa379637(v=vs.85).aspx</w:t>
        </w:r>
      </w:hyperlink>
    </w:p>
  </w:footnote>
  <w:footnote w:id="228">
    <w:p w14:paraId="6C5CBD0C" w14:textId="77777777" w:rsidR="00D4420A" w:rsidRDefault="00D4420A"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3" w:history="1">
        <w:r w:rsidRPr="00775624">
          <w:rPr>
            <w:rStyle w:val="Hyperlink"/>
            <w:sz w:val="20"/>
            <w:szCs w:val="20"/>
          </w:rPr>
          <w:t>http://msdn.microsoft.com/en-us/library/windows/desktop/aa379571%28v=vs.85%29.aspx</w:t>
        </w:r>
      </w:hyperlink>
    </w:p>
    <w:p w14:paraId="3CCD7783" w14:textId="77777777" w:rsidR="00D4420A" w:rsidRDefault="00D4420A">
      <w:pPr>
        <w:pStyle w:val="FootnoteText"/>
      </w:pPr>
    </w:p>
  </w:footnote>
  <w:footnote w:id="229">
    <w:p w14:paraId="316EA3B3" w14:textId="77777777" w:rsidR="00D4420A" w:rsidRDefault="00D4420A"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D4420A" w:rsidRDefault="00D4420A" w:rsidP="00775624">
      <w:pPr>
        <w:spacing w:line="240" w:lineRule="auto"/>
        <w:contextualSpacing/>
        <w:rPr>
          <w:rStyle w:val="Hyperlink"/>
          <w:sz w:val="20"/>
          <w:szCs w:val="20"/>
        </w:rPr>
      </w:pPr>
      <w:hyperlink r:id="rId234" w:history="1">
        <w:r w:rsidRPr="00775624">
          <w:rPr>
            <w:rStyle w:val="Hyperlink"/>
            <w:sz w:val="20"/>
            <w:szCs w:val="20"/>
          </w:rPr>
          <w:t>http://msdn.microsoft.com/en-us/library/windows/desktop/aa379637(v=vs.85).aspx</w:t>
        </w:r>
      </w:hyperlink>
    </w:p>
    <w:p w14:paraId="73BF9693" w14:textId="77777777" w:rsidR="00D4420A" w:rsidRPr="00775624" w:rsidRDefault="00D4420A" w:rsidP="00775624">
      <w:pPr>
        <w:spacing w:line="240" w:lineRule="auto"/>
        <w:contextualSpacing/>
        <w:rPr>
          <w:sz w:val="20"/>
          <w:szCs w:val="20"/>
        </w:rPr>
      </w:pPr>
      <w:r w:rsidRPr="00775624">
        <w:rPr>
          <w:sz w:val="20"/>
          <w:szCs w:val="20"/>
        </w:rPr>
        <w:t>For more information about SIDs see</w:t>
      </w:r>
    </w:p>
    <w:p w14:paraId="18006922" w14:textId="77777777" w:rsidR="00D4420A" w:rsidRPr="00775624" w:rsidRDefault="00D4420A" w:rsidP="00775624">
      <w:pPr>
        <w:spacing w:line="240" w:lineRule="auto"/>
        <w:contextualSpacing/>
        <w:rPr>
          <w:sz w:val="20"/>
          <w:szCs w:val="20"/>
        </w:rPr>
      </w:pPr>
      <w:hyperlink r:id="rId235" w:history="1">
        <w:r w:rsidRPr="00775624">
          <w:rPr>
            <w:rStyle w:val="Hyperlink"/>
            <w:sz w:val="20"/>
            <w:szCs w:val="20"/>
          </w:rPr>
          <w:t>http://msdn.microsoft.com/en-us/library/windows/desktop/aa379571%28v=vs.85%29.aspx</w:t>
        </w:r>
      </w:hyperlink>
    </w:p>
    <w:p w14:paraId="62CE0E33" w14:textId="77777777" w:rsidR="00D4420A" w:rsidRDefault="00D4420A" w:rsidP="00775624">
      <w:pPr>
        <w:spacing w:line="240" w:lineRule="auto"/>
        <w:contextualSpacing/>
        <w:rPr>
          <w:rStyle w:val="Hyperlink"/>
          <w:color w:val="auto"/>
          <w:u w:val="none"/>
        </w:rPr>
      </w:pPr>
    </w:p>
    <w:p w14:paraId="160393FF" w14:textId="77777777" w:rsidR="00D4420A" w:rsidRDefault="00D4420A">
      <w:pPr>
        <w:pStyle w:val="FootnoteText"/>
      </w:pPr>
    </w:p>
  </w:footnote>
  <w:footnote w:id="230">
    <w:p w14:paraId="22514C78" w14:textId="77777777" w:rsidR="00D4420A" w:rsidRDefault="00D4420A"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6" w:history="1">
        <w:r w:rsidRPr="00775624">
          <w:rPr>
            <w:rStyle w:val="Hyperlink"/>
            <w:sz w:val="20"/>
            <w:szCs w:val="20"/>
          </w:rPr>
          <w:t>http://msdn.microsoft.com/en-us/library/windows/desktop/aa379637(v=vs.85).aspx</w:t>
        </w:r>
      </w:hyperlink>
    </w:p>
    <w:p w14:paraId="23EF5F3A" w14:textId="77777777" w:rsidR="00D4420A" w:rsidRDefault="00D4420A">
      <w:pPr>
        <w:pStyle w:val="FootnoteText"/>
      </w:pPr>
    </w:p>
  </w:footnote>
  <w:footnote w:id="231">
    <w:p w14:paraId="53277A58" w14:textId="77777777" w:rsidR="00D4420A" w:rsidRDefault="00D4420A" w:rsidP="00EF617C">
      <w:pPr>
        <w:pStyle w:val="FootnoteText"/>
      </w:pPr>
      <w:r>
        <w:rPr>
          <w:rStyle w:val="FootnoteReference"/>
        </w:rPr>
        <w:footnoteRef/>
      </w:r>
      <w:r>
        <w:t xml:space="preserve"> </w:t>
      </w:r>
      <w:r w:rsidRPr="005F700C">
        <w:t xml:space="preserve">For more information see </w:t>
      </w:r>
      <w:hyperlink r:id="rId237" w:history="1">
        <w:r w:rsidRPr="005F700C">
          <w:rPr>
            <w:rStyle w:val="Hyperlink"/>
          </w:rPr>
          <w:t>http://msdn.microsoft.com/en-us/library/windows/desktop/aa379159%28v=VS.85%29.aspx</w:t>
        </w:r>
      </w:hyperlink>
    </w:p>
  </w:footnote>
  <w:footnote w:id="232">
    <w:p w14:paraId="738E0C98" w14:textId="77777777" w:rsidR="00D4420A" w:rsidRDefault="00D4420A"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D4420A" w:rsidRDefault="00D4420A" w:rsidP="005F700C">
      <w:pPr>
        <w:spacing w:line="240" w:lineRule="auto"/>
        <w:contextualSpacing/>
        <w:rPr>
          <w:rStyle w:val="Hyperlink"/>
          <w:sz w:val="20"/>
          <w:szCs w:val="20"/>
        </w:rPr>
      </w:pPr>
      <w:hyperlink r:id="rId238" w:history="1">
        <w:r w:rsidRPr="00775624">
          <w:rPr>
            <w:rStyle w:val="Hyperlink"/>
            <w:sz w:val="20"/>
            <w:szCs w:val="20"/>
          </w:rPr>
          <w:t>http://msdn.microsoft.com/en-us/library/windows/desktop/aa379637(v=vs.85).aspx</w:t>
        </w:r>
      </w:hyperlink>
    </w:p>
    <w:p w14:paraId="502724BA" w14:textId="77777777" w:rsidR="00D4420A" w:rsidRPr="00775624" w:rsidRDefault="00D4420A" w:rsidP="005F700C">
      <w:pPr>
        <w:spacing w:line="240" w:lineRule="auto"/>
        <w:contextualSpacing/>
        <w:rPr>
          <w:sz w:val="20"/>
          <w:szCs w:val="20"/>
        </w:rPr>
      </w:pPr>
      <w:r w:rsidRPr="00775624">
        <w:rPr>
          <w:sz w:val="20"/>
          <w:szCs w:val="20"/>
        </w:rPr>
        <w:t>For more information about SIDs see</w:t>
      </w:r>
    </w:p>
    <w:p w14:paraId="08B8DA60" w14:textId="77777777" w:rsidR="00D4420A" w:rsidRPr="00775624" w:rsidRDefault="00D4420A" w:rsidP="005F700C">
      <w:pPr>
        <w:spacing w:line="240" w:lineRule="auto"/>
        <w:contextualSpacing/>
        <w:rPr>
          <w:sz w:val="20"/>
          <w:szCs w:val="20"/>
        </w:rPr>
      </w:pPr>
      <w:hyperlink r:id="rId239" w:history="1">
        <w:r w:rsidRPr="00775624">
          <w:rPr>
            <w:rStyle w:val="Hyperlink"/>
            <w:sz w:val="20"/>
            <w:szCs w:val="20"/>
          </w:rPr>
          <w:t>http://msdn.microsoft.com/en-us/library/windows/desktop/aa379571%28v=vs.85%29.aspx</w:t>
        </w:r>
      </w:hyperlink>
    </w:p>
    <w:p w14:paraId="369E5072" w14:textId="77777777" w:rsidR="00D4420A" w:rsidRDefault="00D4420A" w:rsidP="005F700C">
      <w:pPr>
        <w:spacing w:line="240" w:lineRule="auto"/>
        <w:contextualSpacing/>
        <w:rPr>
          <w:rStyle w:val="Hyperlink"/>
          <w:color w:val="auto"/>
          <w:u w:val="none"/>
        </w:rPr>
      </w:pPr>
    </w:p>
    <w:p w14:paraId="7280E866" w14:textId="77777777" w:rsidR="00D4420A" w:rsidRDefault="00D4420A" w:rsidP="005F700C">
      <w:pPr>
        <w:pStyle w:val="FootnoteText"/>
      </w:pPr>
    </w:p>
  </w:footnote>
  <w:footnote w:id="233">
    <w:p w14:paraId="566079BA" w14:textId="77777777" w:rsidR="00D4420A" w:rsidRPr="00B05E19" w:rsidRDefault="00D4420A"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4">
    <w:p w14:paraId="3A2129BB" w14:textId="77777777" w:rsidR="00D4420A" w:rsidRDefault="00D4420A"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5">
    <w:p w14:paraId="5AC751E5" w14:textId="77777777" w:rsidR="00D4420A" w:rsidRPr="00B05E19" w:rsidRDefault="00D4420A"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2" w:history="1">
        <w:r w:rsidRPr="00B05E19">
          <w:rPr>
            <w:rStyle w:val="Hyperlink"/>
            <w:sz w:val="20"/>
            <w:szCs w:val="20"/>
          </w:rPr>
          <w:t>http://msdn.microsoft.com/en-us/library/windows/desktop/aa379637(v=vs.85).aspx</w:t>
        </w:r>
      </w:hyperlink>
    </w:p>
  </w:footnote>
  <w:footnote w:id="236">
    <w:p w14:paraId="6580E5DF" w14:textId="77777777" w:rsidR="00D4420A" w:rsidRDefault="00D4420A" w:rsidP="00EF617C">
      <w:pPr>
        <w:pStyle w:val="FootnoteText"/>
      </w:pPr>
      <w:r>
        <w:rPr>
          <w:rStyle w:val="FootnoteReference"/>
        </w:rPr>
        <w:footnoteRef/>
      </w:r>
      <w:r>
        <w:t xml:space="preserve"> </w:t>
      </w:r>
      <w:r w:rsidRPr="005F700C">
        <w:t xml:space="preserve">For more information see </w:t>
      </w:r>
      <w:hyperlink r:id="rId243" w:history="1">
        <w:r w:rsidRPr="005F700C">
          <w:rPr>
            <w:rStyle w:val="Hyperlink"/>
          </w:rPr>
          <w:t>http://msdn.microsoft.com/en-us/library/windows/desktop/aa379159%28v=VS.85%29.aspx</w:t>
        </w:r>
      </w:hyperlink>
    </w:p>
  </w:footnote>
  <w:footnote w:id="237">
    <w:p w14:paraId="5AE099EB" w14:textId="77777777" w:rsidR="00D4420A" w:rsidRDefault="00D4420A" w:rsidP="00FB6D77">
      <w:pPr>
        <w:spacing w:line="240" w:lineRule="auto"/>
        <w:contextualSpacing/>
      </w:pPr>
      <w:r>
        <w:rPr>
          <w:rStyle w:val="FootnoteReference"/>
        </w:rPr>
        <w:footnoteRef/>
      </w:r>
      <w:r w:rsidRPr="00D80B1F">
        <w:rPr>
          <w:sz w:val="20"/>
          <w:szCs w:val="20"/>
        </w:rPr>
        <w:t xml:space="preserve"> For more information see </w:t>
      </w:r>
      <w:hyperlink r:id="rId244" w:history="1">
        <w:r w:rsidRPr="00D80B1F">
          <w:rPr>
            <w:rStyle w:val="Hyperlink"/>
            <w:sz w:val="20"/>
            <w:szCs w:val="20"/>
          </w:rPr>
          <w:t>http://msdn.microsoft.com/en-us/library/windows/desktop/aa379637(v=vs.85).aspx</w:t>
        </w:r>
      </w:hyperlink>
    </w:p>
  </w:footnote>
  <w:footnote w:id="238">
    <w:p w14:paraId="757DADDA" w14:textId="77777777" w:rsidR="00D4420A" w:rsidRDefault="00D4420A"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5" w:history="1">
        <w:r w:rsidRPr="00775624">
          <w:rPr>
            <w:rStyle w:val="Hyperlink"/>
            <w:sz w:val="20"/>
            <w:szCs w:val="20"/>
          </w:rPr>
          <w:t>http://msdn.microsoft.com/en-us/library/windows/desktop/aa379571%28v=vs.85%29.aspx</w:t>
        </w:r>
      </w:hyperlink>
    </w:p>
    <w:p w14:paraId="71836A18" w14:textId="77777777" w:rsidR="00D4420A" w:rsidRDefault="00D4420A" w:rsidP="005F700C">
      <w:pPr>
        <w:pStyle w:val="FootnoteText"/>
      </w:pPr>
    </w:p>
  </w:footnote>
  <w:footnote w:id="239">
    <w:p w14:paraId="598A1C1E" w14:textId="77777777" w:rsidR="00D4420A" w:rsidRPr="00A52F2A" w:rsidRDefault="00D4420A" w:rsidP="009D530F">
      <w:r>
        <w:rPr>
          <w:rStyle w:val="FootnoteReference"/>
        </w:rPr>
        <w:footnoteRef/>
      </w:r>
      <w:r>
        <w:t xml:space="preserve"> </w:t>
      </w:r>
      <w:r w:rsidRPr="009D530F">
        <w:rPr>
          <w:sz w:val="20"/>
          <w:szCs w:val="20"/>
        </w:rPr>
        <w:t xml:space="preserve">For more information see </w:t>
      </w:r>
      <w:hyperlink r:id="rId246" w:history="1">
        <w:r w:rsidRPr="00AE51B1">
          <w:rPr>
            <w:rStyle w:val="Hyperlink"/>
          </w:rPr>
          <w:t>http://msdn.microsoft.com/en-us/library/windows/desktop/aa379166(v=vs.85).aspx</w:t>
        </w:r>
      </w:hyperlink>
    </w:p>
    <w:p w14:paraId="22659F6A" w14:textId="77777777" w:rsidR="00D4420A" w:rsidRDefault="00D4420A">
      <w:pPr>
        <w:pStyle w:val="FootnoteText"/>
      </w:pPr>
    </w:p>
  </w:footnote>
  <w:footnote w:id="240">
    <w:p w14:paraId="2FA16A4B" w14:textId="77777777" w:rsidR="00D4420A" w:rsidRPr="003E0A4B" w:rsidRDefault="00D4420A"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5E778F58" w14:textId="77777777" w:rsidR="00D4420A" w:rsidRDefault="00D4420A">
      <w:pPr>
        <w:pStyle w:val="FootnoteText"/>
      </w:pPr>
    </w:p>
  </w:footnote>
  <w:footnote w:id="241">
    <w:p w14:paraId="5388FA7D" w14:textId="77777777" w:rsidR="00D4420A" w:rsidRDefault="00D4420A"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2">
    <w:p w14:paraId="7369375C" w14:textId="77777777" w:rsidR="00D4420A" w:rsidRPr="003E0A4B" w:rsidRDefault="00D4420A"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9" w:history="1">
        <w:r w:rsidRPr="003E0A4B">
          <w:rPr>
            <w:rStyle w:val="Hyperlink"/>
            <w:sz w:val="20"/>
            <w:szCs w:val="20"/>
          </w:rPr>
          <w:t>http://msdn.microsoft.com/en-us/library/windows/desktop/aa379637(v=vs.85).aspx</w:t>
        </w:r>
      </w:hyperlink>
    </w:p>
    <w:p w14:paraId="267DAEAC" w14:textId="77777777" w:rsidR="00D4420A" w:rsidRDefault="00D4420A">
      <w:pPr>
        <w:pStyle w:val="FootnoteText"/>
      </w:pPr>
    </w:p>
  </w:footnote>
  <w:footnote w:id="243">
    <w:p w14:paraId="1DBA0086" w14:textId="77777777" w:rsidR="00D4420A" w:rsidRDefault="00D4420A" w:rsidP="00EF617C">
      <w:pPr>
        <w:pStyle w:val="FootnoteText"/>
      </w:pPr>
      <w:r>
        <w:rPr>
          <w:rStyle w:val="FootnoteReference"/>
        </w:rPr>
        <w:footnoteRef/>
      </w:r>
      <w:r>
        <w:t xml:space="preserve"> </w:t>
      </w:r>
      <w:r w:rsidRPr="005F700C">
        <w:t xml:space="preserve">For more information see </w:t>
      </w:r>
      <w:hyperlink r:id="rId250" w:history="1">
        <w:r w:rsidRPr="005F700C">
          <w:rPr>
            <w:rStyle w:val="Hyperlink"/>
          </w:rPr>
          <w:t>http://msdn.microsoft.com/en-us/library/windows/desktop/aa379159%28v=VS.85%29.aspx</w:t>
        </w:r>
      </w:hyperlink>
    </w:p>
  </w:footnote>
  <w:footnote w:id="244">
    <w:p w14:paraId="058C9C48" w14:textId="77777777" w:rsidR="00D4420A" w:rsidRDefault="00D4420A">
      <w:pPr>
        <w:pStyle w:val="FootnoteText"/>
      </w:pPr>
      <w:r>
        <w:rPr>
          <w:rStyle w:val="FootnoteReference"/>
        </w:rPr>
        <w:footnoteRef/>
      </w:r>
      <w:r>
        <w:t xml:space="preserve"> For more information see </w:t>
      </w:r>
      <w:hyperlink r:id="rId251" w:history="1">
        <w:r w:rsidRPr="003E0A4B">
          <w:rPr>
            <w:rStyle w:val="Hyperlink"/>
          </w:rPr>
          <w:t>http://msdn.microsoft.com/en-us/library/windows/desktop/ms714395(v=vs.85).aspx</w:t>
        </w:r>
      </w:hyperlink>
    </w:p>
  </w:footnote>
  <w:footnote w:id="245">
    <w:p w14:paraId="7E541B18" w14:textId="77777777" w:rsidR="00D4420A" w:rsidRDefault="00D4420A">
      <w:pPr>
        <w:pStyle w:val="FootnoteText"/>
      </w:pPr>
      <w:r>
        <w:rPr>
          <w:rStyle w:val="FootnoteReference"/>
        </w:rPr>
        <w:footnoteRef/>
      </w:r>
      <w:r>
        <w:t xml:space="preserve"> For more information see </w:t>
      </w:r>
      <w:hyperlink r:id="rId252" w:history="1">
        <w:r>
          <w:rPr>
            <w:rStyle w:val="Hyperlink"/>
          </w:rPr>
          <w:t>http://msdn.microsoft.com/en-us/library/windows/desktop/ms714395(v=vs.85).aspx</w:t>
        </w:r>
      </w:hyperlink>
    </w:p>
  </w:footnote>
  <w:footnote w:id="246">
    <w:p w14:paraId="7BA0569C" w14:textId="77777777" w:rsidR="00D4420A" w:rsidRDefault="00D4420A">
      <w:pPr>
        <w:pStyle w:val="FootnoteText"/>
      </w:pPr>
      <w:r>
        <w:rPr>
          <w:rStyle w:val="FootnoteReference"/>
        </w:rPr>
        <w:footnoteRef/>
      </w:r>
      <w:r>
        <w:t xml:space="preserve"> For more information see </w:t>
      </w:r>
      <w:hyperlink r:id="rId253" w:history="1">
        <w:r>
          <w:rPr>
            <w:rStyle w:val="Hyperlink"/>
          </w:rPr>
          <w:t>http://msdn.microsoft.com/en-us/library/windows/desktop/ee706608(v=vs.85).aspx</w:t>
        </w:r>
      </w:hyperlink>
    </w:p>
  </w:footnote>
  <w:footnote w:id="247">
    <w:p w14:paraId="51279848" w14:textId="77777777" w:rsidR="00D4420A" w:rsidRDefault="00D4420A" w:rsidP="002578C9">
      <w:r>
        <w:rPr>
          <w:rStyle w:val="FootnoteReference"/>
        </w:rPr>
        <w:footnoteRef/>
      </w:r>
      <w:r>
        <w:t xml:space="preserve"> </w:t>
      </w:r>
      <w:r w:rsidRPr="00507D7F">
        <w:rPr>
          <w:sz w:val="20"/>
          <w:szCs w:val="20"/>
        </w:rPr>
        <w:t xml:space="preserve">For more information see </w:t>
      </w:r>
      <w:hyperlink r:id="rId254" w:history="1">
        <w:r w:rsidRPr="00507D7F">
          <w:rPr>
            <w:rStyle w:val="Hyperlink"/>
            <w:sz w:val="20"/>
            <w:szCs w:val="20"/>
          </w:rPr>
          <w:t>http://msdn.microsoft.com/en-us/library/windows/desktop/ms714423(v=vs.85).aspx</w:t>
        </w:r>
      </w:hyperlink>
    </w:p>
  </w:footnote>
  <w:footnote w:id="248">
    <w:p w14:paraId="7709D480" w14:textId="77777777" w:rsidR="00D4420A" w:rsidRDefault="00D4420A">
      <w:pPr>
        <w:pStyle w:val="FootnoteText"/>
      </w:pPr>
      <w:r>
        <w:rPr>
          <w:rStyle w:val="FootnoteReference"/>
        </w:rPr>
        <w:footnoteRef/>
      </w:r>
      <w:r>
        <w:t xml:space="preserve"> </w:t>
      </w:r>
      <w:r w:rsidRPr="00507D7F">
        <w:t xml:space="preserve">For more information see </w:t>
      </w:r>
      <w:hyperlink r:id="rId255" w:history="1">
        <w:r w:rsidRPr="00507D7F">
          <w:rPr>
            <w:rStyle w:val="Hyperlink"/>
          </w:rPr>
          <w:t>http://msdn.microsoft.com/en-us/library/system.management.automation.pslanguagemode.aspx</w:t>
        </w:r>
      </w:hyperlink>
    </w:p>
  </w:footnote>
  <w:footnote w:id="249">
    <w:p w14:paraId="4F2A243E" w14:textId="77777777" w:rsidR="00D4420A" w:rsidRDefault="00D4420A">
      <w:pPr>
        <w:pStyle w:val="FootnoteText"/>
      </w:pPr>
      <w:r>
        <w:rPr>
          <w:rStyle w:val="FootnoteReference"/>
        </w:rPr>
        <w:footnoteRef/>
      </w:r>
      <w:r>
        <w:t xml:space="preserve"> For more information see </w:t>
      </w:r>
      <w:hyperlink r:id="rId256" w:history="1">
        <w:r>
          <w:rPr>
            <w:rStyle w:val="Hyperlink"/>
          </w:rPr>
          <w:t>http://www.microsoft.com/download/en/details.aspx?id=9706</w:t>
        </w:r>
      </w:hyperlink>
    </w:p>
  </w:footnote>
  <w:footnote w:id="250">
    <w:p w14:paraId="1EBD2E2D" w14:textId="77777777" w:rsidR="00D4420A" w:rsidRDefault="00D4420A" w:rsidP="00325F30">
      <w:r>
        <w:rPr>
          <w:rStyle w:val="FootnoteReference"/>
        </w:rPr>
        <w:footnoteRef/>
      </w:r>
      <w:r>
        <w:t xml:space="preserve"> </w:t>
      </w:r>
      <w:r w:rsidRPr="00325F30">
        <w:rPr>
          <w:sz w:val="20"/>
          <w:szCs w:val="20"/>
        </w:rPr>
        <w:t xml:space="preserve">For more information see </w:t>
      </w:r>
      <w:hyperlink r:id="rId257" w:history="1">
        <w:r w:rsidRPr="00325F30">
          <w:rPr>
            <w:rStyle w:val="Hyperlink"/>
            <w:sz w:val="20"/>
            <w:szCs w:val="20"/>
          </w:rPr>
          <w:t>http://technet.microsoft.com/en-us/library/dd819471.aspx</w:t>
        </w:r>
      </w:hyperlink>
    </w:p>
    <w:p w14:paraId="5AA12B0B" w14:textId="77777777" w:rsidR="00D4420A" w:rsidRDefault="00D4420A">
      <w:pPr>
        <w:pStyle w:val="FootnoteText"/>
      </w:pPr>
    </w:p>
  </w:footnote>
  <w:footnote w:id="251">
    <w:p w14:paraId="73FD35C3" w14:textId="77777777" w:rsidR="00D4420A" w:rsidRPr="00325F30" w:rsidRDefault="00D4420A"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8" w:history="1">
        <w:r w:rsidRPr="00325F30">
          <w:rPr>
            <w:rStyle w:val="Hyperlink"/>
            <w:sz w:val="20"/>
            <w:szCs w:val="20"/>
          </w:rPr>
          <w:t>http://technet.microsoft.com/en-us/library/dd819471.aspx</w:t>
        </w:r>
      </w:hyperlink>
    </w:p>
    <w:p w14:paraId="540461D7" w14:textId="77777777" w:rsidR="00D4420A" w:rsidRDefault="00D4420A">
      <w:pPr>
        <w:pStyle w:val="FootnoteText"/>
      </w:pPr>
    </w:p>
  </w:footnote>
  <w:footnote w:id="252">
    <w:p w14:paraId="472A5371" w14:textId="77777777" w:rsidR="00D4420A" w:rsidRDefault="00D4420A"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9" w:history="1">
        <w:r w:rsidRPr="00325F30">
          <w:rPr>
            <w:rStyle w:val="Hyperlink"/>
            <w:sz w:val="20"/>
            <w:szCs w:val="20"/>
          </w:rPr>
          <w:t>http://technet.microsoft.com/en-us/library/dd819471.aspx</w:t>
        </w:r>
      </w:hyperlink>
    </w:p>
  </w:footnote>
  <w:footnote w:id="253">
    <w:p w14:paraId="3DCFE3D4" w14:textId="77777777" w:rsidR="00D4420A" w:rsidRDefault="00D4420A">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4">
    <w:p w14:paraId="6B640452" w14:textId="77777777" w:rsidR="00D4420A" w:rsidRDefault="00D4420A">
      <w:pPr>
        <w:pStyle w:val="FootnoteText"/>
      </w:pPr>
      <w:r>
        <w:rPr>
          <w:rStyle w:val="FootnoteReference"/>
        </w:rPr>
        <w:footnoteRef/>
      </w:r>
      <w:r>
        <w:t xml:space="preserve"> For more information see </w:t>
      </w:r>
      <w:hyperlink r:id="rId261" w:history="1">
        <w:r>
          <w:rPr>
            <w:rStyle w:val="Hyperlink"/>
          </w:rPr>
          <w:t>http://msdn.microsoft.com/en-us/library/windows/desktop/ms714428(v=vs.85).aspx</w:t>
        </w:r>
      </w:hyperlink>
    </w:p>
  </w:footnote>
  <w:footnote w:id="255">
    <w:p w14:paraId="7706A27D" w14:textId="77777777" w:rsidR="00D4420A" w:rsidRDefault="00D4420A" w:rsidP="00325F30">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6">
    <w:p w14:paraId="54949A68" w14:textId="77777777" w:rsidR="00D4420A" w:rsidRDefault="00D4420A">
      <w:pPr>
        <w:pStyle w:val="FootnoteText"/>
      </w:pPr>
      <w:r>
        <w:rPr>
          <w:rStyle w:val="FootnoteReference"/>
        </w:rPr>
        <w:footnoteRef/>
      </w:r>
      <w:r>
        <w:t xml:space="preserve"> For more information see </w:t>
      </w:r>
      <w:hyperlink r:id="rId263" w:history="1">
        <w:r>
          <w:rPr>
            <w:rStyle w:val="Hyperlink"/>
          </w:rPr>
          <w:t>http://msdn.microsoft.com/en-us/library/windows/desktop/ms714423(v=vs.85).aspx</w:t>
        </w:r>
      </w:hyperlink>
    </w:p>
  </w:footnote>
  <w:footnote w:id="257">
    <w:p w14:paraId="63F47181" w14:textId="77777777" w:rsidR="00D4420A" w:rsidRDefault="00D4420A">
      <w:pPr>
        <w:pStyle w:val="FootnoteText"/>
      </w:pPr>
      <w:r>
        <w:rPr>
          <w:rStyle w:val="FootnoteReference"/>
        </w:rPr>
        <w:footnoteRef/>
      </w:r>
      <w:r>
        <w:t xml:space="preserve"> For more information see </w:t>
      </w:r>
      <w:hyperlink r:id="rId264" w:history="1">
        <w:r>
          <w:rPr>
            <w:rStyle w:val="Hyperlink"/>
          </w:rPr>
          <w:t>http://www.microsoft.com/download/en/details.aspx?id=9706</w:t>
        </w:r>
      </w:hyperlink>
    </w:p>
  </w:footnote>
  <w:footnote w:id="258">
    <w:p w14:paraId="33B34704" w14:textId="77777777" w:rsidR="00D4420A" w:rsidRDefault="00D4420A">
      <w:pPr>
        <w:pStyle w:val="FootnoteText"/>
      </w:pPr>
      <w:r>
        <w:rPr>
          <w:rStyle w:val="FootnoteReference"/>
        </w:rPr>
        <w:footnoteRef/>
      </w:r>
      <w:r>
        <w:t xml:space="preserve"> For more information see </w:t>
      </w:r>
      <w:hyperlink r:id="rId265" w:anchor="RD03" w:history="1">
        <w:r w:rsidRPr="00E12BD3">
          <w:rPr>
            <w:rStyle w:val="Hyperlink"/>
            <w:rFonts w:cstheme="minorHAnsi"/>
          </w:rPr>
          <w:t>http://msdn.microsoft.com/en-us/library/windows/desktop/dd878238(v=vs.85).aspx#RD03</w:t>
        </w:r>
      </w:hyperlink>
    </w:p>
  </w:footnote>
  <w:footnote w:id="259">
    <w:p w14:paraId="7FB84688" w14:textId="77777777" w:rsidR="00D4420A" w:rsidRPr="00325F30" w:rsidRDefault="00D4420A"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6" w:history="1">
        <w:r w:rsidRPr="00325F30">
          <w:rPr>
            <w:rStyle w:val="Hyperlink"/>
            <w:sz w:val="20"/>
            <w:szCs w:val="20"/>
          </w:rPr>
          <w:t>http://technet.microsoft.com/en-us/library/dd315291.aspx</w:t>
        </w:r>
      </w:hyperlink>
    </w:p>
    <w:p w14:paraId="5B76C6B1" w14:textId="77777777" w:rsidR="00D4420A" w:rsidRDefault="00D4420A">
      <w:pPr>
        <w:pStyle w:val="FootnoteText"/>
      </w:pPr>
    </w:p>
  </w:footnote>
  <w:footnote w:id="260">
    <w:p w14:paraId="76B154BB" w14:textId="77777777" w:rsidR="00D4420A" w:rsidRDefault="00D4420A">
      <w:pPr>
        <w:pStyle w:val="FootnoteText"/>
      </w:pPr>
      <w:r>
        <w:rPr>
          <w:rStyle w:val="FootnoteReference"/>
        </w:rPr>
        <w:footnoteRef/>
      </w:r>
      <w:r>
        <w:t xml:space="preserve"> For more </w:t>
      </w:r>
      <w:r w:rsidRPr="00B05E19">
        <w:t xml:space="preserve">information see </w:t>
      </w:r>
      <w:hyperlink r:id="rId267" w:history="1">
        <w:r w:rsidRPr="00B05E19">
          <w:rPr>
            <w:rStyle w:val="Hyperlink"/>
          </w:rPr>
          <w:t>http://msdn.microsoft.com/en-us/library/windows/desktop/ms714395(v=vs.85).aspx</w:t>
        </w:r>
      </w:hyperlink>
    </w:p>
  </w:footnote>
  <w:footnote w:id="261">
    <w:p w14:paraId="0C0C815F" w14:textId="77777777" w:rsidR="00D4420A" w:rsidRPr="00DA6596" w:rsidRDefault="00D4420A" w:rsidP="00DA6596">
      <w:pPr>
        <w:rPr>
          <w:sz w:val="20"/>
          <w:szCs w:val="20"/>
        </w:rPr>
      </w:pPr>
      <w:r>
        <w:rPr>
          <w:rStyle w:val="FootnoteReference"/>
        </w:rPr>
        <w:footnoteRef/>
      </w:r>
      <w:r>
        <w:t xml:space="preserve"> </w:t>
      </w:r>
      <w:r w:rsidRPr="00DA6596">
        <w:rPr>
          <w:sz w:val="20"/>
          <w:szCs w:val="20"/>
        </w:rPr>
        <w:t xml:space="preserve">For more information see </w:t>
      </w:r>
      <w:hyperlink r:id="rId268" w:history="1">
        <w:r w:rsidRPr="00DA6596">
          <w:rPr>
            <w:rStyle w:val="Hyperlink"/>
            <w:sz w:val="20"/>
            <w:szCs w:val="20"/>
          </w:rPr>
          <w:t>http://msdn.microsoft.com/en-us/library/windows/desktop/ms714423(v=vs.85).aspx</w:t>
        </w:r>
      </w:hyperlink>
    </w:p>
    <w:p w14:paraId="56CBE1AB" w14:textId="77777777" w:rsidR="00D4420A" w:rsidRDefault="00D4420A">
      <w:pPr>
        <w:pStyle w:val="FootnoteText"/>
      </w:pPr>
    </w:p>
  </w:footnote>
  <w:footnote w:id="262">
    <w:p w14:paraId="669D33E3" w14:textId="77777777" w:rsidR="00D4420A" w:rsidRDefault="00D4420A" w:rsidP="002578C9">
      <w:pPr>
        <w:pStyle w:val="FootnoteText"/>
        <w:contextualSpacing/>
      </w:pPr>
      <w:r>
        <w:rPr>
          <w:rStyle w:val="FootnoteReference"/>
        </w:rPr>
        <w:footnoteRef/>
      </w:r>
      <w:r>
        <w:t xml:space="preserve"> For more information see </w:t>
      </w:r>
      <w:hyperlink r:id="rId269" w:history="1">
        <w:r>
          <w:rPr>
            <w:rStyle w:val="Hyperlink"/>
          </w:rPr>
          <w:t>http://www.microsoft.com/download/en/details.aspx?id=9706</w:t>
        </w:r>
      </w:hyperlink>
    </w:p>
  </w:footnote>
  <w:footnote w:id="263">
    <w:p w14:paraId="37DC7258" w14:textId="77777777" w:rsidR="00D4420A" w:rsidRDefault="00D4420A"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70" w:history="1">
        <w:r w:rsidRPr="00325F30">
          <w:rPr>
            <w:rStyle w:val="Hyperlink"/>
            <w:sz w:val="20"/>
            <w:szCs w:val="20"/>
          </w:rPr>
          <w:t>http://technet.microsoft.com/en-us/library/dd819471.aspx</w:t>
        </w:r>
      </w:hyperlink>
    </w:p>
  </w:footnote>
  <w:footnote w:id="264">
    <w:p w14:paraId="1F1B5C82" w14:textId="77777777" w:rsidR="00D4420A" w:rsidRDefault="00D4420A"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1" w:history="1">
        <w:r w:rsidRPr="00325F30">
          <w:rPr>
            <w:rStyle w:val="Hyperlink"/>
            <w:sz w:val="20"/>
            <w:szCs w:val="20"/>
          </w:rPr>
          <w:t>http://technet.microsoft.com/en-us/library/dd819471.aspx</w:t>
        </w:r>
      </w:hyperlink>
    </w:p>
  </w:footnote>
  <w:footnote w:id="265">
    <w:p w14:paraId="77B8A617" w14:textId="77777777" w:rsidR="00D4420A" w:rsidRDefault="00D4420A"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2" w:history="1">
        <w:r w:rsidRPr="00325F30">
          <w:rPr>
            <w:rStyle w:val="Hyperlink"/>
            <w:sz w:val="20"/>
            <w:szCs w:val="20"/>
          </w:rPr>
          <w:t>http://technet.microsoft.com/en-us/library/dd819471.aspx</w:t>
        </w:r>
      </w:hyperlink>
    </w:p>
  </w:footnote>
  <w:footnote w:id="266">
    <w:p w14:paraId="01C8A969" w14:textId="77777777" w:rsidR="00D4420A" w:rsidRDefault="00D4420A"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7">
    <w:p w14:paraId="0A17C7BC" w14:textId="77777777" w:rsidR="00D4420A" w:rsidRDefault="00D4420A"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http://msdn.microsoft.com/en-us/library/windows/desktop/ms714428(v=vs.85).aspx</w:t>
        </w:r>
      </w:hyperlink>
    </w:p>
  </w:footnote>
  <w:footnote w:id="268">
    <w:p w14:paraId="4D563FAE" w14:textId="77777777" w:rsidR="00D4420A" w:rsidRDefault="00D4420A" w:rsidP="002578C9">
      <w:pPr>
        <w:pStyle w:val="FootnoteText"/>
        <w:contextualSpacing/>
      </w:pPr>
      <w:r>
        <w:rPr>
          <w:rStyle w:val="FootnoteReference"/>
        </w:rPr>
        <w:footnoteRef/>
      </w:r>
      <w:r>
        <w:t xml:space="preserve"> For more information see </w:t>
      </w:r>
      <w:hyperlink r:id="rId275" w:history="1">
        <w:r>
          <w:rPr>
            <w:rStyle w:val="Hyperlink"/>
          </w:rPr>
          <w:t>http://www.microsoft.com/download/en/details.aspx?id=9706</w:t>
        </w:r>
      </w:hyperlink>
    </w:p>
  </w:footnote>
  <w:footnote w:id="269">
    <w:p w14:paraId="00D5D284" w14:textId="77777777" w:rsidR="00D4420A" w:rsidRDefault="00D4420A" w:rsidP="002578C9">
      <w:pPr>
        <w:pStyle w:val="FootnoteText"/>
        <w:contextualSpacing/>
      </w:pPr>
      <w:r>
        <w:rPr>
          <w:rStyle w:val="FootnoteReference"/>
        </w:rPr>
        <w:footnoteRef/>
      </w:r>
      <w:r>
        <w:t xml:space="preserve"> For more information see </w:t>
      </w:r>
      <w:hyperlink r:id="rId276" w:history="1">
        <w:r>
          <w:rPr>
            <w:rStyle w:val="Hyperlink"/>
          </w:rPr>
          <w:t>http://msdn.microsoft.com/en-us/library/windows/desktop/ms714423(v=vs.85).aspx</w:t>
        </w:r>
      </w:hyperlink>
    </w:p>
  </w:footnote>
  <w:footnote w:id="270">
    <w:p w14:paraId="25F9D41E" w14:textId="77777777" w:rsidR="00D4420A" w:rsidRDefault="00D4420A" w:rsidP="00320470">
      <w:pPr>
        <w:pStyle w:val="FootnoteText"/>
      </w:pPr>
      <w:r>
        <w:rPr>
          <w:rStyle w:val="FootnoteReference"/>
        </w:rPr>
        <w:footnoteRef/>
      </w:r>
      <w:r>
        <w:t xml:space="preserve"> For more information see </w:t>
      </w:r>
      <w:hyperlink r:id="rId277" w:history="1">
        <w:r>
          <w:rPr>
            <w:rStyle w:val="Hyperlink"/>
          </w:rPr>
          <w:t>http://www.microsoft.com/download/en/details.aspx?id=9706</w:t>
        </w:r>
      </w:hyperlink>
    </w:p>
  </w:footnote>
  <w:footnote w:id="271">
    <w:p w14:paraId="7C4B4548" w14:textId="77777777" w:rsidR="00D4420A" w:rsidRDefault="00D4420A">
      <w:pPr>
        <w:pStyle w:val="FootnoteText"/>
      </w:pPr>
      <w:r>
        <w:rPr>
          <w:rStyle w:val="FootnoteReference"/>
        </w:rPr>
        <w:footnoteRef/>
      </w:r>
      <w:r>
        <w:t xml:space="preserve"> For more information see </w:t>
      </w:r>
      <w:hyperlink r:id="rId278" w:anchor="RD03" w:history="1">
        <w:r w:rsidRPr="00E12BD3">
          <w:rPr>
            <w:rStyle w:val="Hyperlink"/>
            <w:rFonts w:cstheme="minorHAnsi"/>
          </w:rPr>
          <w:t>http://msdn.microsoft.com/en-us/library/windows/desktop/dd878238(v=vs.85).aspx#RD03</w:t>
        </w:r>
      </w:hyperlink>
    </w:p>
  </w:footnote>
  <w:footnote w:id="272">
    <w:p w14:paraId="6EADE44F" w14:textId="77777777" w:rsidR="00D4420A" w:rsidRPr="00DA6596" w:rsidRDefault="00D4420A"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9" w:history="1">
        <w:r w:rsidRPr="00325F30">
          <w:rPr>
            <w:rStyle w:val="Hyperlink"/>
            <w:sz w:val="20"/>
            <w:szCs w:val="20"/>
          </w:rPr>
          <w:t>http://technet.microsoft.com/en-us/library/dd315291.aspx</w:t>
        </w:r>
      </w:hyperlink>
    </w:p>
  </w:footnote>
  <w:footnote w:id="273">
    <w:p w14:paraId="201CAAC1" w14:textId="77777777" w:rsidR="00D4420A" w:rsidRDefault="00D4420A">
      <w:pPr>
        <w:pStyle w:val="FootnoteText"/>
      </w:pPr>
      <w:r>
        <w:rPr>
          <w:rStyle w:val="FootnoteReference"/>
        </w:rPr>
        <w:footnoteRef/>
      </w:r>
      <w:r>
        <w:t xml:space="preserve"> Fo</w:t>
      </w:r>
      <w:r w:rsidRPr="00DA6596">
        <w:t xml:space="preserve">r more information see </w:t>
      </w:r>
      <w:hyperlink r:id="rId280" w:history="1">
        <w:r w:rsidRPr="00DA6596">
          <w:rPr>
            <w:rStyle w:val="Hyperlink"/>
          </w:rPr>
          <w:t>http://msdn.microsoft.com/en-us/library/windows/desktop/ms714395(v=vs.85).aspx</w:t>
        </w:r>
      </w:hyperlink>
    </w:p>
  </w:footnote>
  <w:footnote w:id="274">
    <w:p w14:paraId="06CF71ED" w14:textId="77777777" w:rsidR="00D4420A" w:rsidRPr="00DA6596" w:rsidRDefault="00D4420A" w:rsidP="00DA6596">
      <w:pPr>
        <w:rPr>
          <w:sz w:val="20"/>
          <w:szCs w:val="20"/>
        </w:rPr>
      </w:pPr>
      <w:r>
        <w:rPr>
          <w:rStyle w:val="FootnoteReference"/>
        </w:rPr>
        <w:footnoteRef/>
      </w:r>
      <w:r>
        <w:t xml:space="preserve"> </w:t>
      </w:r>
      <w:r w:rsidRPr="00DA6596">
        <w:rPr>
          <w:sz w:val="20"/>
          <w:szCs w:val="20"/>
        </w:rPr>
        <w:t xml:space="preserve">For more information see </w:t>
      </w:r>
      <w:hyperlink r:id="rId281" w:history="1">
        <w:r w:rsidRPr="00DA6596">
          <w:rPr>
            <w:rStyle w:val="Hyperlink"/>
            <w:sz w:val="20"/>
            <w:szCs w:val="20"/>
          </w:rPr>
          <w:t>http://msdn.microsoft.com/en-us/library/windows/desktop/ms714423(v=vs.85).aspx</w:t>
        </w:r>
      </w:hyperlink>
    </w:p>
  </w:footnote>
  <w:footnote w:id="275">
    <w:p w14:paraId="5F525355" w14:textId="77777777" w:rsidR="00D4420A" w:rsidRDefault="00D4420A">
      <w:pPr>
        <w:pStyle w:val="FootnoteText"/>
      </w:pPr>
      <w:r>
        <w:rPr>
          <w:rStyle w:val="FootnoteReference"/>
        </w:rPr>
        <w:footnoteRef/>
      </w:r>
      <w:r>
        <w:t xml:space="preserve"> For more information see </w:t>
      </w:r>
      <w:hyperlink r:id="rId282" w:history="1">
        <w:r>
          <w:rPr>
            <w:rStyle w:val="Hyperlink"/>
          </w:rPr>
          <w:t>http://www.microsoft.com/download/en/details.aspx?id=9706</w:t>
        </w:r>
      </w:hyperlink>
    </w:p>
  </w:footnote>
  <w:footnote w:id="276">
    <w:p w14:paraId="7453D398" w14:textId="77777777" w:rsidR="00D4420A" w:rsidRDefault="00D4420A" w:rsidP="0066759E">
      <w:r>
        <w:rPr>
          <w:rStyle w:val="FootnoteReference"/>
        </w:rPr>
        <w:footnoteRef/>
      </w:r>
      <w:r>
        <w:t xml:space="preserve"> </w:t>
      </w:r>
      <w:r w:rsidRPr="00325F30">
        <w:rPr>
          <w:sz w:val="20"/>
          <w:szCs w:val="20"/>
        </w:rPr>
        <w:t xml:space="preserve">For more information see </w:t>
      </w:r>
      <w:hyperlink r:id="rId283" w:history="1">
        <w:r w:rsidRPr="00325F30">
          <w:rPr>
            <w:rStyle w:val="Hyperlink"/>
            <w:sz w:val="20"/>
            <w:szCs w:val="20"/>
          </w:rPr>
          <w:t>http://technet.microsoft.com/en-us/library/dd819471.aspx</w:t>
        </w:r>
      </w:hyperlink>
    </w:p>
  </w:footnote>
  <w:footnote w:id="277">
    <w:p w14:paraId="4EE967C0" w14:textId="77777777" w:rsidR="00D4420A" w:rsidRPr="000C72CC" w:rsidRDefault="00D4420A"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4" w:history="1">
        <w:r w:rsidRPr="00325F30">
          <w:rPr>
            <w:rStyle w:val="Hyperlink"/>
            <w:sz w:val="20"/>
            <w:szCs w:val="20"/>
          </w:rPr>
          <w:t>http://technet.microsoft.com/en-us/library/dd819471.aspx</w:t>
        </w:r>
      </w:hyperlink>
    </w:p>
  </w:footnote>
  <w:footnote w:id="278">
    <w:p w14:paraId="6B3E2290" w14:textId="77777777" w:rsidR="00D4420A" w:rsidRPr="0066759E" w:rsidRDefault="00D4420A"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5" w:history="1">
        <w:r w:rsidRPr="00325F30">
          <w:rPr>
            <w:rStyle w:val="Hyperlink"/>
            <w:sz w:val="20"/>
            <w:szCs w:val="20"/>
          </w:rPr>
          <w:t>http://technet.microsoft.com/en-us/library/dd819471.aspx</w:t>
        </w:r>
      </w:hyperlink>
    </w:p>
  </w:footnote>
  <w:footnote w:id="279">
    <w:p w14:paraId="49C0EB25" w14:textId="77777777" w:rsidR="00D4420A" w:rsidRDefault="00D4420A">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0">
    <w:p w14:paraId="0909B599" w14:textId="77777777" w:rsidR="00D4420A" w:rsidRDefault="00D4420A">
      <w:pPr>
        <w:pStyle w:val="FootnoteText"/>
      </w:pPr>
      <w:r>
        <w:rPr>
          <w:rStyle w:val="FootnoteReference"/>
        </w:rPr>
        <w:footnoteRef/>
      </w:r>
      <w:r>
        <w:t xml:space="preserve"> For more information see </w:t>
      </w:r>
      <w:hyperlink r:id="rId287" w:history="1">
        <w:r>
          <w:rPr>
            <w:rStyle w:val="Hyperlink"/>
          </w:rPr>
          <w:t>http://msdn.microsoft.com/en-us/library/windows/desktop/ms714428(v=vs.85).aspx</w:t>
        </w:r>
      </w:hyperlink>
    </w:p>
  </w:footnote>
  <w:footnote w:id="281">
    <w:p w14:paraId="5488692D" w14:textId="77777777" w:rsidR="00D4420A" w:rsidRDefault="00D4420A" w:rsidP="00325F30">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2">
    <w:p w14:paraId="1037BED7" w14:textId="77777777" w:rsidR="00D4420A" w:rsidRDefault="00D4420A">
      <w:pPr>
        <w:pStyle w:val="FootnoteText"/>
      </w:pPr>
      <w:r>
        <w:rPr>
          <w:rStyle w:val="FootnoteReference"/>
        </w:rPr>
        <w:footnoteRef/>
      </w:r>
      <w:r>
        <w:t xml:space="preserve"> For more information see </w:t>
      </w:r>
      <w:hyperlink r:id="rId289" w:history="1">
        <w:r>
          <w:rPr>
            <w:rStyle w:val="Hyperlink"/>
          </w:rPr>
          <w:t>http://msdn.microsoft.com/en-us/library/windows/desktop/ms714423(v=vs.85).aspx</w:t>
        </w:r>
      </w:hyperlink>
    </w:p>
  </w:footnote>
  <w:footnote w:id="283">
    <w:p w14:paraId="45A0E944" w14:textId="77777777" w:rsidR="00D4420A" w:rsidRDefault="00D4420A">
      <w:pPr>
        <w:pStyle w:val="FootnoteText"/>
      </w:pPr>
      <w:r>
        <w:rPr>
          <w:rStyle w:val="FootnoteReference"/>
        </w:rPr>
        <w:footnoteRef/>
      </w:r>
      <w:r>
        <w:t xml:space="preserve"> For more information see </w:t>
      </w:r>
      <w:hyperlink r:id="rId290" w:history="1">
        <w:r>
          <w:rPr>
            <w:rStyle w:val="Hyperlink"/>
          </w:rPr>
          <w:t>http://www.microsoft.com/download/en/details.aspx?id=9706</w:t>
        </w:r>
      </w:hyperlink>
    </w:p>
  </w:footnote>
  <w:footnote w:id="284">
    <w:p w14:paraId="4921A128" w14:textId="77777777" w:rsidR="00D4420A" w:rsidRDefault="00D4420A">
      <w:pPr>
        <w:pStyle w:val="FootnoteText"/>
      </w:pPr>
      <w:r>
        <w:rPr>
          <w:rStyle w:val="FootnoteReference"/>
        </w:rPr>
        <w:footnoteRef/>
      </w:r>
      <w:r>
        <w:t xml:space="preserve"> For more information see </w:t>
      </w:r>
      <w:hyperlink r:id="rId291" w:anchor="RD03" w:history="1">
        <w:r w:rsidRPr="00E12BD3">
          <w:rPr>
            <w:rStyle w:val="Hyperlink"/>
            <w:rFonts w:cstheme="minorHAnsi"/>
          </w:rPr>
          <w:t>http://msdn.microsoft.com/en-us/library/windows/desktop/dd878238(v=vs.85).aspx#RD03</w:t>
        </w:r>
      </w:hyperlink>
    </w:p>
  </w:footnote>
  <w:footnote w:id="285">
    <w:p w14:paraId="2A305200" w14:textId="77777777" w:rsidR="00D4420A" w:rsidRPr="00325F30" w:rsidRDefault="00D4420A"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2" w:history="1">
        <w:r w:rsidRPr="00325F30">
          <w:rPr>
            <w:rStyle w:val="Hyperlink"/>
            <w:sz w:val="20"/>
            <w:szCs w:val="20"/>
          </w:rPr>
          <w:t>http://technet.microsoft.com/en-us/library/dd315291.aspx</w:t>
        </w:r>
      </w:hyperlink>
    </w:p>
    <w:p w14:paraId="1AC69501" w14:textId="77777777" w:rsidR="00D4420A" w:rsidRDefault="00D4420A">
      <w:pPr>
        <w:pStyle w:val="FootnoteText"/>
      </w:pPr>
    </w:p>
  </w:footnote>
  <w:footnote w:id="286">
    <w:p w14:paraId="4F4F1A62" w14:textId="77777777" w:rsidR="00D4420A" w:rsidRDefault="00D4420A">
      <w:pPr>
        <w:pStyle w:val="FootnoteText"/>
      </w:pPr>
      <w:r>
        <w:rPr>
          <w:rStyle w:val="FootnoteReference"/>
        </w:rPr>
        <w:footnoteRef/>
      </w:r>
      <w:r>
        <w:t xml:space="preserve"> For more information see </w:t>
      </w:r>
      <w:hyperlink r:id="rId293" w:history="1">
        <w:r w:rsidRPr="00982866">
          <w:rPr>
            <w:rStyle w:val="Hyperlink"/>
          </w:rPr>
          <w:t>http://technet.microsoft.com/en-us/library/bb726978.aspx</w:t>
        </w:r>
      </w:hyperlink>
    </w:p>
  </w:footnote>
  <w:footnote w:id="287">
    <w:p w14:paraId="1FF6DC6E" w14:textId="77777777" w:rsidR="00D4420A" w:rsidRPr="0066759E" w:rsidRDefault="00D4420A" w:rsidP="0039184D">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5C732540" w14:textId="77777777" w:rsidR="00D4420A" w:rsidRDefault="00D4420A" w:rsidP="0039184D">
      <w:pPr>
        <w:pStyle w:val="FootnoteText"/>
      </w:pPr>
    </w:p>
  </w:footnote>
  <w:footnote w:id="288">
    <w:p w14:paraId="161B1F5E" w14:textId="77777777" w:rsidR="00D4420A" w:rsidRPr="0066759E" w:rsidRDefault="00D4420A" w:rsidP="0039184D">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298F11A5" w14:textId="77777777" w:rsidR="00D4420A" w:rsidRDefault="00D4420A" w:rsidP="0039184D">
      <w:pPr>
        <w:pStyle w:val="FootnoteText"/>
      </w:pPr>
    </w:p>
  </w:footnote>
  <w:footnote w:id="289">
    <w:p w14:paraId="0F6DF2BC" w14:textId="77777777" w:rsidR="00D4420A" w:rsidRPr="0066759E" w:rsidRDefault="00D4420A" w:rsidP="00490B96">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0805C6EE" w14:textId="77777777" w:rsidR="00D4420A" w:rsidRDefault="00D4420A" w:rsidP="00490B96">
      <w:pPr>
        <w:pStyle w:val="FootnoteText"/>
      </w:pPr>
    </w:p>
  </w:footnote>
  <w:footnote w:id="290">
    <w:p w14:paraId="06EBD631" w14:textId="77777777" w:rsidR="00D4420A" w:rsidRDefault="00D4420A" w:rsidP="00505BAA">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7E28C92D" w14:textId="77777777" w:rsidR="00D4420A" w:rsidRDefault="00D4420A"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7DBAAE44" w14:textId="77777777" w:rsidR="00D4420A" w:rsidRDefault="00D4420A"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D4420A" w:rsidRPr="00D77696" w:rsidRDefault="00D4420A" w:rsidP="00320470">
      <w:pPr>
        <w:spacing w:line="240" w:lineRule="auto"/>
        <w:contextualSpacing/>
        <w:rPr>
          <w:rStyle w:val="Hyperlink"/>
          <w:sz w:val="20"/>
          <w:szCs w:val="20"/>
        </w:rPr>
      </w:pPr>
      <w:hyperlink r:id="rId299" w:history="1">
        <w:r w:rsidRPr="00D77696">
          <w:rPr>
            <w:rStyle w:val="Hyperlink"/>
            <w:sz w:val="20"/>
            <w:szCs w:val="20"/>
          </w:rPr>
          <w:t>http://msdn.microsoft.com/en-us/library/windows/desktop/aa394582%28v=vs.85%29.aspx</w:t>
        </w:r>
      </w:hyperlink>
    </w:p>
    <w:p w14:paraId="40EF9694" w14:textId="77777777" w:rsidR="00D4420A" w:rsidRDefault="00D4420A" w:rsidP="00320470">
      <w:pPr>
        <w:pStyle w:val="FootnoteText"/>
      </w:pPr>
    </w:p>
  </w:footnote>
  <w:footnote w:id="293">
    <w:p w14:paraId="4270859B" w14:textId="77777777" w:rsidR="00D4420A" w:rsidRDefault="00D4420A"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D4420A" w:rsidRDefault="00D4420A" w:rsidP="003E0377">
      <w:pPr>
        <w:spacing w:line="240" w:lineRule="auto"/>
        <w:contextualSpacing/>
      </w:pPr>
      <w:hyperlink r:id="rId300" w:history="1">
        <w:r w:rsidRPr="00D77696">
          <w:rPr>
            <w:rStyle w:val="Hyperlink"/>
            <w:sz w:val="20"/>
            <w:szCs w:val="20"/>
          </w:rPr>
          <w:t>http://msdn.microsoft.com/en-us/library/windows/desktop/aa394582%28v=vs.85%29.aspx</w:t>
        </w:r>
      </w:hyperlink>
    </w:p>
  </w:footnote>
  <w:footnote w:id="294">
    <w:p w14:paraId="4875E293" w14:textId="77777777" w:rsidR="00D4420A" w:rsidRDefault="00D4420A"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6D81EFB3" w14:textId="77777777" w:rsidR="00D4420A" w:rsidRDefault="00D4420A" w:rsidP="00320470">
      <w:pPr>
        <w:pStyle w:val="FootnoteText"/>
      </w:pPr>
    </w:p>
  </w:footnote>
  <w:footnote w:id="295">
    <w:p w14:paraId="2CD59F1D" w14:textId="77777777" w:rsidR="00D4420A" w:rsidRDefault="00D4420A"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1A45E365" w14:textId="77777777" w:rsidR="00D4420A" w:rsidRPr="008A6A09" w:rsidRDefault="00D4420A"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06315497" w14:textId="77777777" w:rsidR="00D4420A" w:rsidRDefault="00D4420A" w:rsidP="001A5CB9">
      <w:pPr>
        <w:pStyle w:val="FootnoteText"/>
      </w:pPr>
    </w:p>
  </w:footnote>
  <w:footnote w:id="297">
    <w:p w14:paraId="2D86CF7E" w14:textId="77777777" w:rsidR="00D4420A" w:rsidRDefault="00D4420A"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27D2D5D0" w14:textId="77777777" w:rsidR="00D4420A" w:rsidRDefault="00D4420A"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E615983" w14:textId="77777777" w:rsidR="00D4420A" w:rsidRDefault="00D4420A" w:rsidP="001A5CB9">
      <w:pPr>
        <w:pStyle w:val="FootnoteText"/>
      </w:pPr>
    </w:p>
  </w:footnote>
  <w:footnote w:id="299">
    <w:p w14:paraId="57B3E555" w14:textId="77777777" w:rsidR="00D4420A" w:rsidRDefault="00D4420A"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2B71D98D" w14:textId="77777777" w:rsidR="00D4420A" w:rsidRDefault="00D4420A"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49B3D0BC" w14:textId="77777777" w:rsidR="00D4420A" w:rsidRDefault="00D4420A">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25BA653" w14:textId="77777777" w:rsidR="00D4420A" w:rsidRDefault="00D4420A"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61087273" w14:textId="77777777" w:rsidR="00D4420A" w:rsidRDefault="00D4420A"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0B8B0C3F" w14:textId="77777777" w:rsidR="00D4420A" w:rsidRDefault="00D4420A"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D4420A" w:rsidRDefault="00D4420A" w:rsidP="00C80313">
      <w:pPr>
        <w:spacing w:after="0" w:line="240" w:lineRule="auto"/>
      </w:pPr>
      <w:hyperlink r:id="rId309" w:history="1">
        <w:r w:rsidRPr="00D67C77">
          <w:rPr>
            <w:rStyle w:val="Hyperlink"/>
            <w:sz w:val="20"/>
            <w:szCs w:val="20"/>
          </w:rPr>
          <w:t>http://msdn.microsoft.com/en-us/library/windows/desktop/aa370653(v=vs.85).aspx</w:t>
        </w:r>
      </w:hyperlink>
    </w:p>
    <w:p w14:paraId="675283C8" w14:textId="77777777" w:rsidR="00D4420A" w:rsidRDefault="00D4420A" w:rsidP="00C80313">
      <w:pPr>
        <w:pStyle w:val="FootnoteText"/>
      </w:pPr>
    </w:p>
  </w:footnote>
  <w:footnote w:id="304">
    <w:p w14:paraId="736867F3" w14:textId="77777777" w:rsidR="00D4420A" w:rsidRPr="004508C2" w:rsidRDefault="00D4420A" w:rsidP="007F74F1">
      <w:r>
        <w:rPr>
          <w:rStyle w:val="FootnoteReference"/>
        </w:rPr>
        <w:footnoteRef/>
      </w:r>
      <w:r>
        <w:t xml:space="preserve"> For more information see the Remarks section </w:t>
      </w:r>
      <w:r w:rsidRPr="004508C2">
        <w:t xml:space="preserve">of </w:t>
      </w:r>
      <w:hyperlink r:id="rId310" w:history="1">
        <w:r w:rsidRPr="004508C2">
          <w:rPr>
            <w:rStyle w:val="Hyperlink"/>
          </w:rPr>
          <w:t>http://msdn.microsoft.com/en-us/library/windows/desktop/aa370653(v=vs.85).aspx</w:t>
        </w:r>
      </w:hyperlink>
    </w:p>
    <w:p w14:paraId="0768C23A" w14:textId="77777777" w:rsidR="00D4420A" w:rsidRDefault="00D4420A" w:rsidP="007F74F1">
      <w:pPr>
        <w:pStyle w:val="FootnoteText"/>
      </w:pPr>
    </w:p>
  </w:footnote>
  <w:footnote w:id="305">
    <w:p w14:paraId="57C53436" w14:textId="77777777" w:rsidR="00D4420A" w:rsidRPr="004508C2" w:rsidRDefault="00D4420A" w:rsidP="00522ECF">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14:paraId="4370E711" w14:textId="77777777" w:rsidR="00D4420A" w:rsidRDefault="00D4420A" w:rsidP="00522ECF">
      <w:pPr>
        <w:pStyle w:val="FootnoteText"/>
      </w:pPr>
    </w:p>
  </w:footnote>
  <w:footnote w:id="306">
    <w:p w14:paraId="1C51D286" w14:textId="77777777" w:rsidR="00D4420A" w:rsidRDefault="00D4420A"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D4420A" w:rsidRDefault="00D4420A" w:rsidP="000F567F">
      <w:pPr>
        <w:pStyle w:val="FootnoteText"/>
      </w:pPr>
      <w:hyperlink r:id="rId312" w:history="1">
        <w:r w:rsidRPr="00D67C77">
          <w:rPr>
            <w:rStyle w:val="Hyperlink"/>
          </w:rPr>
          <w:t>http://msdn.microsoft.com/en-us/library/windows/desktop/aa370653(v=vs.85).aspx</w:t>
        </w:r>
      </w:hyperlink>
    </w:p>
  </w:footnote>
  <w:footnote w:id="307">
    <w:p w14:paraId="14ACD108" w14:textId="77777777" w:rsidR="00D4420A" w:rsidRDefault="00D4420A"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D4420A" w:rsidRDefault="00D4420A" w:rsidP="000F567F">
      <w:pPr>
        <w:pStyle w:val="FootnoteText"/>
      </w:pPr>
      <w:hyperlink r:id="rId313" w:history="1">
        <w:r w:rsidRPr="00D67C77">
          <w:rPr>
            <w:rStyle w:val="Hyperlink"/>
          </w:rPr>
          <w:t>http://msdn.microsoft.com/en-us/library/windows/desktop/aa370653(v=vs.85).aspx</w:t>
        </w:r>
      </w:hyperlink>
    </w:p>
  </w:footnote>
  <w:footnote w:id="308">
    <w:p w14:paraId="594D72E2" w14:textId="77777777" w:rsidR="00D4420A" w:rsidRDefault="00D4420A"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D4420A" w:rsidRDefault="00D4420A" w:rsidP="000F567F">
      <w:pPr>
        <w:pStyle w:val="FootnoteText"/>
      </w:pPr>
      <w:hyperlink r:id="rId314" w:history="1">
        <w:r w:rsidRPr="00D67C77">
          <w:rPr>
            <w:rStyle w:val="Hyperlink"/>
          </w:rPr>
          <w:t>http://msdn.microsoft.com/en-us/library/windows/desktop/aa370653(v=vs.85).aspx</w:t>
        </w:r>
      </w:hyperlink>
    </w:p>
  </w:footnote>
  <w:footnote w:id="309">
    <w:p w14:paraId="6CD3C627" w14:textId="77777777" w:rsidR="00D4420A" w:rsidRDefault="00D4420A" w:rsidP="00F44538">
      <w:pPr>
        <w:pStyle w:val="FootnoteText"/>
      </w:pPr>
      <w:r>
        <w:rPr>
          <w:rStyle w:val="FootnoteReference"/>
        </w:rPr>
        <w:footnoteRef/>
      </w:r>
      <w:r>
        <w:t xml:space="preserve"> For more information about SID_NAME_TYPE see </w:t>
      </w:r>
      <w:hyperlink r:id="rId315" w:history="1">
        <w:r>
          <w:rPr>
            <w:rStyle w:val="Hyperlink"/>
          </w:rPr>
          <w:t>http://msdn.microsoft.com/en-us/library/windows/hardware/ff556744(v=vs.85).aspx</w:t>
        </w:r>
      </w:hyperlink>
    </w:p>
    <w:p w14:paraId="1365AC26" w14:textId="77777777" w:rsidR="00D4420A" w:rsidRDefault="00D4420A" w:rsidP="00F44538">
      <w:pPr>
        <w:pStyle w:val="FootnoteText"/>
      </w:pPr>
      <w:r>
        <w:t xml:space="preserve">For more information about LookupAccountSid, see </w:t>
      </w:r>
      <w:hyperlink r:id="rId316" w:history="1">
        <w:r>
          <w:rPr>
            <w:rStyle w:val="Hyperlink"/>
          </w:rPr>
          <w:t>http://msdn.microsoft.com/en-us/library/windows/desktop/aa379166(v=vs.85).aspx</w:t>
        </w:r>
      </w:hyperlink>
    </w:p>
  </w:footnote>
  <w:footnote w:id="310">
    <w:p w14:paraId="3E89E986" w14:textId="77777777" w:rsidR="00D4420A" w:rsidRDefault="00D4420A">
      <w:pPr>
        <w:pStyle w:val="FootnoteText"/>
      </w:pPr>
      <w:r>
        <w:rPr>
          <w:rStyle w:val="FootnoteReference"/>
        </w:rPr>
        <w:footnoteRef/>
      </w:r>
      <w:r>
        <w:t xml:space="preserve"> For more information see </w:t>
      </w:r>
      <w:hyperlink r:id="rId317" w:history="1">
        <w:r>
          <w:rPr>
            <w:rStyle w:val="Hyperlink"/>
          </w:rPr>
          <w:t>http://technet.microsoft.com/en-us/query/ms524661</w:t>
        </w:r>
      </w:hyperlink>
    </w:p>
  </w:footnote>
  <w:footnote w:id="311">
    <w:p w14:paraId="4BD08A9A" w14:textId="77777777" w:rsidR="00D4420A" w:rsidRDefault="00D4420A">
      <w:pPr>
        <w:pStyle w:val="FootnoteText"/>
      </w:pPr>
      <w:r>
        <w:rPr>
          <w:rStyle w:val="FootnoteReference"/>
        </w:rPr>
        <w:footnoteRef/>
      </w:r>
      <w:r>
        <w:t xml:space="preserve"> For more </w:t>
      </w:r>
      <w:r w:rsidRPr="00076D86">
        <w:t xml:space="preserve">information see </w:t>
      </w:r>
      <w:hyperlink r:id="rId318" w:history="1">
        <w:r w:rsidRPr="00076D86">
          <w:rPr>
            <w:rStyle w:val="Hyperlink"/>
          </w:rPr>
          <w:t>http://support.microsoft.com/kb/240941</w:t>
        </w:r>
      </w:hyperlink>
    </w:p>
  </w:footnote>
  <w:footnote w:id="312">
    <w:p w14:paraId="1A621661" w14:textId="77777777" w:rsidR="00D4420A" w:rsidRDefault="00D4420A" w:rsidP="00076D86">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14:paraId="40015850" w14:textId="77777777" w:rsidR="00D4420A" w:rsidRDefault="00D4420A">
      <w:pPr>
        <w:pStyle w:val="FootnoteText"/>
      </w:pPr>
      <w:r>
        <w:rPr>
          <w:rStyle w:val="FootnoteReference"/>
        </w:rPr>
        <w:footnoteRef/>
      </w:r>
      <w:r>
        <w:t xml:space="preserve"> For more information see Metabase Concepts in </w:t>
      </w:r>
      <w:hyperlink r:id="rId320" w:history="1">
        <w:r>
          <w:rPr>
            <w:rStyle w:val="Hyperlink"/>
          </w:rPr>
          <w:t>http://technet.microsoft.com/en-us/query/ms524661</w:t>
        </w:r>
      </w:hyperlink>
    </w:p>
  </w:footnote>
  <w:footnote w:id="314">
    <w:p w14:paraId="0EA5BD12" w14:textId="77777777" w:rsidR="00D4420A" w:rsidRDefault="00D4420A" w:rsidP="00DB237F">
      <w:pPr>
        <w:pStyle w:val="FootnoteText"/>
      </w:pPr>
      <w:r>
        <w:rPr>
          <w:rStyle w:val="FootnoteReference"/>
        </w:rPr>
        <w:footnoteRef/>
      </w:r>
      <w:r>
        <w:t xml:space="preserve"> For more information see Internal ID in </w:t>
      </w:r>
      <w:hyperlink r:id="rId321" w:anchor="id" w:history="1">
        <w:r>
          <w:rPr>
            <w:rStyle w:val="Hyperlink"/>
          </w:rPr>
          <w:t>http://msdn.microsoft.com/en-us/library/ms524578(v=vs.90).aspx#id</w:t>
        </w:r>
      </w:hyperlink>
    </w:p>
  </w:footnote>
  <w:footnote w:id="315">
    <w:p w14:paraId="07532460" w14:textId="77777777" w:rsidR="00D4420A" w:rsidRDefault="00D4420A">
      <w:pPr>
        <w:pStyle w:val="FootnoteText"/>
      </w:pPr>
      <w:r>
        <w:rPr>
          <w:rStyle w:val="FootnoteReference"/>
        </w:rPr>
        <w:footnoteRef/>
      </w:r>
      <w:r>
        <w:t xml:space="preserve"> For more information see </w:t>
      </w:r>
      <w:hyperlink r:id="rId322" w:history="1">
        <w:r>
          <w:rPr>
            <w:rStyle w:val="Hyperlink"/>
          </w:rPr>
          <w:t>http://msdn.microsoft.com/en-us/library/cc233554(v=PROT.10).aspx</w:t>
        </w:r>
      </w:hyperlink>
    </w:p>
  </w:footnote>
  <w:footnote w:id="316">
    <w:p w14:paraId="1BA71945" w14:textId="77777777" w:rsidR="00D4420A" w:rsidRDefault="00D4420A" w:rsidP="000A3527">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14:paraId="74812DDA" w14:textId="77777777" w:rsidR="00D4420A" w:rsidRDefault="00D4420A">
      <w:pPr>
        <w:pStyle w:val="FootnoteText"/>
      </w:pPr>
      <w:r>
        <w:rPr>
          <w:rStyle w:val="FootnoteReference"/>
        </w:rPr>
        <w:footnoteRef/>
      </w:r>
      <w:r>
        <w:t xml:space="preserve"> For more information see Metabase Concepts in </w:t>
      </w:r>
      <w:hyperlink r:id="rId324" w:history="1">
        <w:r>
          <w:rPr>
            <w:rStyle w:val="Hyperlink"/>
          </w:rPr>
          <w:t>http://technet.microsoft.com/en-us/query/ms524661</w:t>
        </w:r>
      </w:hyperlink>
    </w:p>
  </w:footnote>
  <w:footnote w:id="318">
    <w:p w14:paraId="1AC8F078" w14:textId="77777777" w:rsidR="00D4420A" w:rsidRDefault="00D4420A" w:rsidP="00DB237F">
      <w:pPr>
        <w:pStyle w:val="FootnoteText"/>
      </w:pPr>
      <w:r>
        <w:rPr>
          <w:rStyle w:val="FootnoteReference"/>
        </w:rPr>
        <w:footnoteRef/>
      </w:r>
      <w:r>
        <w:t xml:space="preserve"> For more information see Internal ID in </w:t>
      </w:r>
      <w:hyperlink r:id="rId325" w:anchor="id" w:history="1">
        <w:r>
          <w:rPr>
            <w:rStyle w:val="Hyperlink"/>
          </w:rPr>
          <w:t>http://msdn.microsoft.com/en-us/library/ms524578(v=vs.90).aspx#id</w:t>
        </w:r>
      </w:hyperlink>
    </w:p>
  </w:footnote>
  <w:footnote w:id="319">
    <w:p w14:paraId="29BDF134" w14:textId="77777777" w:rsidR="00D4420A" w:rsidRDefault="00D4420A">
      <w:pPr>
        <w:pStyle w:val="FootnoteText"/>
      </w:pPr>
      <w:r>
        <w:rPr>
          <w:rStyle w:val="FootnoteReference"/>
        </w:rPr>
        <w:footnoteRef/>
      </w:r>
      <w:r>
        <w:t xml:space="preserve"> For more information see </w:t>
      </w:r>
      <w:hyperlink r:id="rId326" w:history="1">
        <w:r>
          <w:rPr>
            <w:rStyle w:val="Hyperlink"/>
          </w:rPr>
          <w:t>http://msdn.microsoft.com/en-us/library/ms524635(v=VS.90).aspx</w:t>
        </w:r>
      </w:hyperlink>
    </w:p>
  </w:footnote>
  <w:footnote w:id="320">
    <w:p w14:paraId="76DB27E9" w14:textId="77777777" w:rsidR="00D4420A" w:rsidRDefault="00D4420A">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14:paraId="5097158C" w14:textId="77777777" w:rsidR="00D4420A" w:rsidRDefault="00D4420A">
      <w:pPr>
        <w:pStyle w:val="FootnoteText"/>
      </w:pPr>
      <w:r>
        <w:rPr>
          <w:rStyle w:val="FootnoteReference"/>
        </w:rPr>
        <w:footnoteRef/>
      </w:r>
      <w:r>
        <w:t xml:space="preserve"> For more information see Property Attributes in </w:t>
      </w:r>
      <w:hyperlink r:id="rId328" w:history="1">
        <w:r>
          <w:rPr>
            <w:rStyle w:val="Hyperlink"/>
          </w:rPr>
          <w:t>http://msdn.microsoft.com/en-us/library/ms524578(v=vs.90).aspx</w:t>
        </w:r>
      </w:hyperlink>
    </w:p>
  </w:footnote>
  <w:footnote w:id="322">
    <w:p w14:paraId="4F227818" w14:textId="77777777" w:rsidR="00D4420A" w:rsidRDefault="00D4420A">
      <w:pPr>
        <w:pStyle w:val="FootnoteText"/>
      </w:pPr>
      <w:r>
        <w:rPr>
          <w:rStyle w:val="FootnoteReference"/>
        </w:rPr>
        <w:footnoteRef/>
      </w:r>
      <w:r>
        <w:t xml:space="preserve"> For more information see </w:t>
      </w:r>
      <w:hyperlink r:id="rId329" w:history="1">
        <w:r>
          <w:rPr>
            <w:rStyle w:val="Hyperlink"/>
          </w:rPr>
          <w:t>http://msdn.microsoft.com/en-us/library/ms524951(v=vs.90).aspx</w:t>
        </w:r>
      </w:hyperlink>
    </w:p>
  </w:footnote>
  <w:footnote w:id="323">
    <w:p w14:paraId="7866218F" w14:textId="77777777" w:rsidR="00D4420A" w:rsidRDefault="00D4420A" w:rsidP="009F7431">
      <w:pPr>
        <w:pStyle w:val="FootnoteText"/>
      </w:pPr>
      <w:r>
        <w:rPr>
          <w:rStyle w:val="FootnoteReference"/>
        </w:rPr>
        <w:footnoteRef/>
      </w:r>
      <w:r>
        <w:t xml:space="preserve"> For more information see </w:t>
      </w:r>
      <w:hyperlink r:id="rId330" w:history="1">
        <w:r>
          <w:rPr>
            <w:rStyle w:val="Hyperlink"/>
          </w:rPr>
          <w:t>http://msdn.microsoft.com/en-us/library/cc233554(v=PROT.10).aspx</w:t>
        </w:r>
      </w:hyperlink>
    </w:p>
  </w:footnote>
  <w:footnote w:id="324">
    <w:p w14:paraId="012259EC" w14:textId="77777777" w:rsidR="00D4420A" w:rsidRDefault="00D4420A">
      <w:pPr>
        <w:pStyle w:val="FootnoteText"/>
      </w:pPr>
      <w:r>
        <w:rPr>
          <w:rStyle w:val="FootnoteReference"/>
        </w:rPr>
        <w:footnoteRef/>
      </w:r>
      <w:r>
        <w:t xml:space="preserve"> For more information see Metabase Concepts in </w:t>
      </w:r>
      <w:hyperlink r:id="rId331" w:history="1">
        <w:r>
          <w:rPr>
            <w:rStyle w:val="Hyperlink"/>
          </w:rPr>
          <w:t>http://technet.microsoft.com/en-us/query/ms524661</w:t>
        </w:r>
      </w:hyperlink>
    </w:p>
  </w:footnote>
  <w:footnote w:id="325">
    <w:p w14:paraId="1DE066A9" w14:textId="77777777" w:rsidR="00D4420A" w:rsidRDefault="00D4420A" w:rsidP="00DB237F">
      <w:pPr>
        <w:pStyle w:val="FootnoteText"/>
      </w:pPr>
      <w:r>
        <w:rPr>
          <w:rStyle w:val="FootnoteReference"/>
        </w:rPr>
        <w:footnoteRef/>
      </w:r>
      <w:r>
        <w:t xml:space="preserve"> For more information see Internal ID in </w:t>
      </w:r>
      <w:hyperlink r:id="rId332" w:anchor="id" w:history="1">
        <w:r>
          <w:rPr>
            <w:rStyle w:val="Hyperlink"/>
          </w:rPr>
          <w:t>http://msdn.microsoft.com/en-us/library/ms524578(v=vs.90).aspx#id</w:t>
        </w:r>
      </w:hyperlink>
    </w:p>
  </w:footnote>
  <w:footnote w:id="326">
    <w:p w14:paraId="44CF3684" w14:textId="77777777" w:rsidR="00D4420A" w:rsidRDefault="00D4420A">
      <w:pPr>
        <w:pStyle w:val="FootnoteText"/>
      </w:pPr>
      <w:r>
        <w:rPr>
          <w:rStyle w:val="FootnoteReference"/>
        </w:rPr>
        <w:footnoteRef/>
      </w:r>
      <w:r>
        <w:t xml:space="preserve"> For more information see </w:t>
      </w:r>
      <w:hyperlink r:id="rId333" w:history="1">
        <w:r>
          <w:rPr>
            <w:rStyle w:val="Hyperlink"/>
          </w:rPr>
          <w:t>http://msdn.microsoft.com/en-us/library/ms524635(v=VS.90).aspx</w:t>
        </w:r>
      </w:hyperlink>
    </w:p>
  </w:footnote>
  <w:footnote w:id="327">
    <w:p w14:paraId="5C6B321E" w14:textId="77777777" w:rsidR="00D4420A" w:rsidRDefault="00D4420A">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14:paraId="176E880F" w14:textId="77777777" w:rsidR="00D4420A" w:rsidRDefault="00D4420A">
      <w:pPr>
        <w:pStyle w:val="FootnoteText"/>
      </w:pPr>
      <w:r>
        <w:rPr>
          <w:rStyle w:val="FootnoteReference"/>
        </w:rPr>
        <w:footnoteRef/>
      </w:r>
      <w:r>
        <w:t xml:space="preserve"> For more information see Property Attributes in </w:t>
      </w:r>
      <w:hyperlink r:id="rId335" w:history="1">
        <w:r>
          <w:rPr>
            <w:rStyle w:val="Hyperlink"/>
          </w:rPr>
          <w:t>http://msdn.microsoft.com/en-us/library/ms524578(v=vs.90).aspx</w:t>
        </w:r>
      </w:hyperlink>
    </w:p>
  </w:footnote>
  <w:footnote w:id="329">
    <w:p w14:paraId="06667527" w14:textId="77777777" w:rsidR="00D4420A" w:rsidRDefault="00D4420A">
      <w:pPr>
        <w:pStyle w:val="FootnoteText"/>
      </w:pPr>
      <w:r>
        <w:rPr>
          <w:rStyle w:val="FootnoteReference"/>
        </w:rPr>
        <w:footnoteRef/>
      </w:r>
      <w:r>
        <w:t xml:space="preserve"> For more information see </w:t>
      </w:r>
      <w:hyperlink r:id="rId336" w:history="1">
        <w:r>
          <w:rPr>
            <w:rStyle w:val="Hyperlink"/>
          </w:rPr>
          <w:t>http://msdn.microsoft.com/en-us/library/ms524951(v=vs.90).aspx</w:t>
        </w:r>
      </w:hyperlink>
    </w:p>
  </w:footnote>
  <w:footnote w:id="330">
    <w:p w14:paraId="23A91A82" w14:textId="77777777" w:rsidR="00D4420A" w:rsidRDefault="00D4420A">
      <w:pPr>
        <w:pStyle w:val="FootnoteText"/>
      </w:pPr>
      <w:r>
        <w:rPr>
          <w:rStyle w:val="FootnoteReference"/>
        </w:rPr>
        <w:footnoteRef/>
      </w:r>
      <w:r>
        <w:t xml:space="preserve"> For more information see </w:t>
      </w:r>
      <w:hyperlink r:id="rId337" w:history="1">
        <w:r>
          <w:rPr>
            <w:rStyle w:val="Hyperlink"/>
          </w:rPr>
          <w:t>http://msdn.microsoft.com/en-us/library/windows/desktop/ms681917(v=VS.85).aspx</w:t>
        </w:r>
      </w:hyperlink>
    </w:p>
  </w:footnote>
  <w:footnote w:id="331">
    <w:p w14:paraId="296AAFB1" w14:textId="77777777" w:rsidR="00D4420A" w:rsidRDefault="00D4420A">
      <w:pPr>
        <w:pStyle w:val="FootnoteText"/>
      </w:pPr>
      <w:r>
        <w:rPr>
          <w:rStyle w:val="FootnoteReference"/>
        </w:rPr>
        <w:footnoteRef/>
      </w:r>
      <w:r>
        <w:t xml:space="preserve"> For more information see </w:t>
      </w:r>
      <w:hyperlink r:id="rId338" w:history="1">
        <w:r w:rsidRPr="00AE51B1">
          <w:rPr>
            <w:rStyle w:val="Hyperlink"/>
          </w:rPr>
          <w:t>http://msdn.microsoft.com/en-us/library/windows/desktop/aa394372(v=vs.85).aspx</w:t>
        </w:r>
      </w:hyperlink>
    </w:p>
  </w:footnote>
  <w:footnote w:id="332">
    <w:p w14:paraId="7CE2D132" w14:textId="77777777" w:rsidR="00D4420A" w:rsidRDefault="00D4420A" w:rsidP="009F7431">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3">
    <w:p w14:paraId="24805856" w14:textId="77777777" w:rsidR="00D4420A" w:rsidRDefault="00D4420A">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 w:id="334">
    <w:p w14:paraId="6AC9A7BE" w14:textId="77777777" w:rsidR="00D4420A" w:rsidRDefault="00D4420A" w:rsidP="00725D4E">
      <w:pPr>
        <w:pStyle w:val="FootnoteText"/>
      </w:pPr>
      <w:r>
        <w:rPr>
          <w:rStyle w:val="FootnoteReference"/>
        </w:rPr>
        <w:footnoteRef/>
      </w:r>
      <w:r>
        <w:t xml:space="preserve"> For more information see </w:t>
      </w:r>
      <w:hyperlink r:id="rId341" w:history="1">
        <w:r>
          <w:rPr>
            <w:rStyle w:val="Hyperlink"/>
          </w:rPr>
          <w:t>http://msdn.microsoft.com/en-us/library/windows/desktop/ms681917(v=VS.85).aspx</w:t>
        </w:r>
      </w:hyperlink>
    </w:p>
  </w:footnote>
  <w:footnote w:id="335">
    <w:p w14:paraId="55350F52" w14:textId="77777777" w:rsidR="00D4420A" w:rsidRDefault="00D4420A">
      <w:pPr>
        <w:pStyle w:val="FootnoteText"/>
      </w:pPr>
      <w:r>
        <w:rPr>
          <w:rStyle w:val="FootnoteReference"/>
        </w:rPr>
        <w:footnoteRef/>
      </w:r>
      <w:r>
        <w:t xml:space="preserve"> For more information see </w:t>
      </w:r>
      <w:hyperlink r:id="rId342"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D4420A" w:rsidRDefault="00D4420A" w:rsidP="00521CF3">
    <w:pPr>
      <w:pStyle w:val="Header"/>
      <w:jc w:val="right"/>
    </w:pPr>
    <w:r>
      <w:t>The OVAL® Language Windows Component Specification: Version 5.11.2 Revision 1</w:t>
    </w:r>
  </w:p>
  <w:p w14:paraId="42954166" w14:textId="3DDA0809" w:rsidR="00D4420A" w:rsidRDefault="00D4420A" w:rsidP="00521CF3">
    <w:pPr>
      <w:pStyle w:val="Header"/>
    </w:pPr>
    <w:r>
      <w:tab/>
    </w:r>
    <w:r>
      <w:tab/>
      <w:t>Date: 8-30-2016</w:t>
    </w:r>
  </w:p>
  <w:p w14:paraId="72FAB972" w14:textId="77777777" w:rsidR="00D4420A" w:rsidRDefault="00D4420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Content>
      <w:p w14:paraId="5594B614" w14:textId="77777777" w:rsidR="00D4420A" w:rsidRDefault="00D4420A">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7243"/>
    <w:rsid w:val="00111665"/>
    <w:rsid w:val="00115E11"/>
    <w:rsid w:val="001175D9"/>
    <w:rsid w:val="001205B1"/>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219F"/>
    <w:rsid w:val="00392A69"/>
    <w:rsid w:val="003950DF"/>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Visio_2003-2010_Drawing656565.vsd"/><Relationship Id="rId143" Type="http://schemas.openxmlformats.org/officeDocument/2006/relationships/image" Target="media/image67.emf"/><Relationship Id="rId144" Type="http://schemas.openxmlformats.org/officeDocument/2006/relationships/oleObject" Target="embeddings/Microsoft_Visio_2003-2010_Drawing666666.vsd"/><Relationship Id="rId145" Type="http://schemas.openxmlformats.org/officeDocument/2006/relationships/image" Target="media/image68.emf"/><Relationship Id="rId146" Type="http://schemas.openxmlformats.org/officeDocument/2006/relationships/oleObject" Target="embeddings/Microsoft_Visio_2003-2010_Drawing676767.vsd"/><Relationship Id="rId147" Type="http://schemas.openxmlformats.org/officeDocument/2006/relationships/image" Target="media/image69.emf"/><Relationship Id="rId148" Type="http://schemas.openxmlformats.org/officeDocument/2006/relationships/oleObject" Target="embeddings/Microsoft_Visio_2003-2010_Drawing686868.vsd"/><Relationship Id="rId149" Type="http://schemas.openxmlformats.org/officeDocument/2006/relationships/image" Target="media/image70.emf"/><Relationship Id="rId180" Type="http://schemas.openxmlformats.org/officeDocument/2006/relationships/header" Target="header2.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5.emf"/><Relationship Id="rId41" Type="http://schemas.openxmlformats.org/officeDocument/2006/relationships/oleObject" Target="embeddings/Microsoft_Visio_2003-2010_Drawing151515.vsd"/><Relationship Id="rId42" Type="http://schemas.openxmlformats.org/officeDocument/2006/relationships/image" Target="media/image16.emf"/><Relationship Id="rId43" Type="http://schemas.openxmlformats.org/officeDocument/2006/relationships/oleObject" Target="embeddings/Microsoft_Visio_2003-2010_Drawing161616.vsd"/><Relationship Id="rId44" Type="http://schemas.openxmlformats.org/officeDocument/2006/relationships/image" Target="media/image17.emf"/><Relationship Id="rId45" Type="http://schemas.openxmlformats.org/officeDocument/2006/relationships/oleObject" Target="embeddings/Microsoft_Visio_2003-2010_Drawing171717.vsd"/><Relationship Id="rId46" Type="http://schemas.openxmlformats.org/officeDocument/2006/relationships/image" Target="media/image18.emf"/><Relationship Id="rId47" Type="http://schemas.openxmlformats.org/officeDocument/2006/relationships/oleObject" Target="embeddings/Microsoft_Visio_2003-2010_Drawing181818.vsd"/><Relationship Id="rId48" Type="http://schemas.openxmlformats.org/officeDocument/2006/relationships/image" Target="media/image19.emf"/><Relationship Id="rId49" Type="http://schemas.openxmlformats.org/officeDocument/2006/relationships/oleObject" Target="embeddings/Microsoft_Visio_2003-2010_Drawing191919.vsd"/><Relationship Id="rId183" Type="http://schemas.microsoft.com/office/2011/relationships/commentsExtended" Target="commentsExtended.xml"/><Relationship Id="rId80" Type="http://schemas.openxmlformats.org/officeDocument/2006/relationships/image" Target="media/image35.emf"/><Relationship Id="rId81" Type="http://schemas.openxmlformats.org/officeDocument/2006/relationships/oleObject" Target="embeddings/Microsoft_Visio_2003-2010_Drawing353535.vsd"/><Relationship Id="rId82" Type="http://schemas.openxmlformats.org/officeDocument/2006/relationships/image" Target="media/image36.emf"/><Relationship Id="rId83" Type="http://schemas.openxmlformats.org/officeDocument/2006/relationships/oleObject" Target="embeddings/Microsoft_Visio_2003-2010_Drawing363636.vsd"/><Relationship Id="rId84" Type="http://schemas.openxmlformats.org/officeDocument/2006/relationships/image" Target="media/image37.emf"/><Relationship Id="rId85" Type="http://schemas.openxmlformats.org/officeDocument/2006/relationships/oleObject" Target="embeddings/Microsoft_Visio_2003-2010_Drawing373737.vsd"/><Relationship Id="rId86" Type="http://schemas.openxmlformats.org/officeDocument/2006/relationships/image" Target="media/image38.emf"/><Relationship Id="rId87" Type="http://schemas.openxmlformats.org/officeDocument/2006/relationships/oleObject" Target="embeddings/Microsoft_Visio_2003-2010_Drawing383838.vsd"/><Relationship Id="rId88" Type="http://schemas.openxmlformats.org/officeDocument/2006/relationships/image" Target="media/image39.emf"/><Relationship Id="rId89" Type="http://schemas.openxmlformats.org/officeDocument/2006/relationships/oleObject" Target="embeddings/Microsoft_Visio_2003-2010_Drawing393939.vsd"/><Relationship Id="rId110" Type="http://schemas.openxmlformats.org/officeDocument/2006/relationships/image" Target="media/image50.emf"/><Relationship Id="rId111" Type="http://schemas.openxmlformats.org/officeDocument/2006/relationships/oleObject" Target="embeddings/Microsoft_Visio_2003-2010_Drawing505050.vsd"/><Relationship Id="rId112" Type="http://schemas.openxmlformats.org/officeDocument/2006/relationships/image" Target="media/image51.emf"/><Relationship Id="rId113" Type="http://schemas.openxmlformats.org/officeDocument/2006/relationships/oleObject" Target="embeddings/Microsoft_Visio_2003-2010_Drawing515151.vsd"/><Relationship Id="rId114" Type="http://schemas.openxmlformats.org/officeDocument/2006/relationships/image" Target="media/image52.emf"/><Relationship Id="rId115" Type="http://schemas.openxmlformats.org/officeDocument/2006/relationships/oleObject" Target="embeddings/Microsoft_Visio_2003-2010_Drawing525252.vsd"/><Relationship Id="rId116" Type="http://schemas.openxmlformats.org/officeDocument/2006/relationships/image" Target="media/image53.emf"/><Relationship Id="rId117" Type="http://schemas.openxmlformats.org/officeDocument/2006/relationships/oleObject" Target="embeddings/Microsoft_Visio_2003-2010_Drawing535353.vsd"/><Relationship Id="rId118" Type="http://schemas.openxmlformats.org/officeDocument/2006/relationships/image" Target="media/image54.emf"/><Relationship Id="rId119" Type="http://schemas.openxmlformats.org/officeDocument/2006/relationships/oleObject" Target="embeddings/Microsoft_Visio_2003-2010_Drawing545454.vsd"/><Relationship Id="rId150" Type="http://schemas.openxmlformats.org/officeDocument/2006/relationships/oleObject" Target="embeddings/Microsoft_Visio_2003-2010_Drawing696969.vsd"/><Relationship Id="rId151" Type="http://schemas.openxmlformats.org/officeDocument/2006/relationships/image" Target="media/image71.emf"/><Relationship Id="rId152" Type="http://schemas.openxmlformats.org/officeDocument/2006/relationships/oleObject" Target="embeddings/Microsoft_Visio_2003-2010_Drawing707070.vsd"/><Relationship Id="rId10" Type="http://schemas.openxmlformats.org/officeDocument/2006/relationships/image" Target="media/image1.emf"/><Relationship Id="rId11" Type="http://schemas.openxmlformats.org/officeDocument/2006/relationships/oleObject" Target="embeddings/Microsoft_Visio_2003-2010_Drawing111.vsd"/><Relationship Id="rId12" Type="http://schemas.openxmlformats.org/officeDocument/2006/relationships/image" Target="media/image2.emf"/><Relationship Id="rId13" Type="http://schemas.openxmlformats.org/officeDocument/2006/relationships/oleObject" Target="embeddings/Microsoft_Visio_2003-2010_Drawing222.vsd"/><Relationship Id="rId14" Type="http://schemas.openxmlformats.org/officeDocument/2006/relationships/image" Target="media/image3.emf"/><Relationship Id="rId15" Type="http://schemas.openxmlformats.org/officeDocument/2006/relationships/oleObject" Target="embeddings/Microsoft_Visio_2003-2010_Drawing333.vsd"/><Relationship Id="rId16" Type="http://schemas.openxmlformats.org/officeDocument/2006/relationships/image" Target="media/image4.emf"/><Relationship Id="rId17" Type="http://schemas.openxmlformats.org/officeDocument/2006/relationships/oleObject" Target="embeddings/Microsoft_Visio_2003-2010_Drawing444.vsd"/><Relationship Id="rId18" Type="http://schemas.openxmlformats.org/officeDocument/2006/relationships/image" Target="media/image5.emf"/><Relationship Id="rId19" Type="http://schemas.openxmlformats.org/officeDocument/2006/relationships/oleObject" Target="embeddings/Microsoft_Visio_2003-2010_Drawing555.vsd"/><Relationship Id="rId153" Type="http://schemas.openxmlformats.org/officeDocument/2006/relationships/image" Target="media/image72.emf"/><Relationship Id="rId154" Type="http://schemas.openxmlformats.org/officeDocument/2006/relationships/oleObject" Target="embeddings/Microsoft_Visio_2003-2010_Drawing717171.vsd"/><Relationship Id="rId155" Type="http://schemas.openxmlformats.org/officeDocument/2006/relationships/image" Target="media/image73.emf"/><Relationship Id="rId156" Type="http://schemas.openxmlformats.org/officeDocument/2006/relationships/oleObject" Target="embeddings/Microsoft_Visio_2003-2010_Drawing727272.vsd"/><Relationship Id="rId157" Type="http://schemas.openxmlformats.org/officeDocument/2006/relationships/image" Target="media/image74.emf"/><Relationship Id="rId158" Type="http://schemas.openxmlformats.org/officeDocument/2006/relationships/oleObject" Target="embeddings/Microsoft_Visio_2003-2010_Drawing737373.vsd"/><Relationship Id="rId159" Type="http://schemas.openxmlformats.org/officeDocument/2006/relationships/image" Target="media/image75.emf"/><Relationship Id="rId50" Type="http://schemas.openxmlformats.org/officeDocument/2006/relationships/image" Target="media/image20.emf"/><Relationship Id="rId51" Type="http://schemas.openxmlformats.org/officeDocument/2006/relationships/oleObject" Target="embeddings/Microsoft_Visio_2003-2010_Drawing202020.vsd"/><Relationship Id="rId52" Type="http://schemas.openxmlformats.org/officeDocument/2006/relationships/image" Target="media/image21.emf"/><Relationship Id="rId53" Type="http://schemas.openxmlformats.org/officeDocument/2006/relationships/oleObject" Target="embeddings/Microsoft_Visio_2003-2010_Drawing212121.vsd"/><Relationship Id="rId54" Type="http://schemas.openxmlformats.org/officeDocument/2006/relationships/image" Target="media/image22.emf"/><Relationship Id="rId55" Type="http://schemas.openxmlformats.org/officeDocument/2006/relationships/oleObject" Target="embeddings/Microsoft_Visio_2003-2010_Drawing222222.vsd"/><Relationship Id="rId56" Type="http://schemas.openxmlformats.org/officeDocument/2006/relationships/image" Target="media/image23.emf"/><Relationship Id="rId57" Type="http://schemas.openxmlformats.org/officeDocument/2006/relationships/oleObject" Target="embeddings/Microsoft_Visio_2003-2010_Drawing232323.vsd"/><Relationship Id="rId58" Type="http://schemas.openxmlformats.org/officeDocument/2006/relationships/image" Target="media/image24.emf"/><Relationship Id="rId59" Type="http://schemas.openxmlformats.org/officeDocument/2006/relationships/oleObject" Target="embeddings/Microsoft_Visio_2003-2010_Drawing242424.vsd"/><Relationship Id="rId90" Type="http://schemas.openxmlformats.org/officeDocument/2006/relationships/image" Target="media/image40.emf"/><Relationship Id="rId91" Type="http://schemas.openxmlformats.org/officeDocument/2006/relationships/oleObject" Target="embeddings/Microsoft_Visio_2003-2010_Drawing404040.vsd"/><Relationship Id="rId92" Type="http://schemas.openxmlformats.org/officeDocument/2006/relationships/image" Target="media/image41.emf"/><Relationship Id="rId93" Type="http://schemas.openxmlformats.org/officeDocument/2006/relationships/oleObject" Target="embeddings/Microsoft_Visio_2003-2010_Drawing414141.vsd"/><Relationship Id="rId94" Type="http://schemas.openxmlformats.org/officeDocument/2006/relationships/image" Target="media/image42.emf"/><Relationship Id="rId95" Type="http://schemas.openxmlformats.org/officeDocument/2006/relationships/oleObject" Target="embeddings/Microsoft_Visio_2003-2010_Drawing424242.vsd"/><Relationship Id="rId96" Type="http://schemas.openxmlformats.org/officeDocument/2006/relationships/image" Target="media/image43.emf"/><Relationship Id="rId97" Type="http://schemas.openxmlformats.org/officeDocument/2006/relationships/oleObject" Target="embeddings/Microsoft_Visio_2003-2010_Drawing434343.vsd"/><Relationship Id="rId98" Type="http://schemas.openxmlformats.org/officeDocument/2006/relationships/image" Target="media/image44.emf"/><Relationship Id="rId99" Type="http://schemas.openxmlformats.org/officeDocument/2006/relationships/oleObject" Target="embeddings/Microsoft_Visio_2003-2010_Drawing444444.vsd"/><Relationship Id="rId120" Type="http://schemas.openxmlformats.org/officeDocument/2006/relationships/image" Target="media/image55.emf"/><Relationship Id="rId121" Type="http://schemas.openxmlformats.org/officeDocument/2006/relationships/oleObject" Target="embeddings/Microsoft_Visio_2003-2010_Drawing555555.vsd"/><Relationship Id="rId122" Type="http://schemas.openxmlformats.org/officeDocument/2006/relationships/image" Target="media/image56.emf"/><Relationship Id="rId123" Type="http://schemas.openxmlformats.org/officeDocument/2006/relationships/oleObject" Target="embeddings/Microsoft_Visio_2003-2010_Drawing565656.vsd"/><Relationship Id="rId124" Type="http://schemas.openxmlformats.org/officeDocument/2006/relationships/image" Target="media/image57.emf"/><Relationship Id="rId125" Type="http://schemas.openxmlformats.org/officeDocument/2006/relationships/oleObject" Target="embeddings/Microsoft_Visio_2003-2010_Drawing575757.vsd"/><Relationship Id="rId126" Type="http://schemas.openxmlformats.org/officeDocument/2006/relationships/image" Target="media/image58.emf"/><Relationship Id="rId127" Type="http://schemas.openxmlformats.org/officeDocument/2006/relationships/oleObject" Target="embeddings/Microsoft_Visio_2003-2010_Drawing585858.vsd"/><Relationship Id="rId128" Type="http://schemas.openxmlformats.org/officeDocument/2006/relationships/image" Target="media/image59.emf"/><Relationship Id="rId129" Type="http://schemas.openxmlformats.org/officeDocument/2006/relationships/oleObject" Target="embeddings/Microsoft_Visio_2003-2010_Drawing595959.vsd"/><Relationship Id="rId160" Type="http://schemas.openxmlformats.org/officeDocument/2006/relationships/oleObject" Target="embeddings/Microsoft_Visio_2003-2010_Drawing747474.vsd"/><Relationship Id="rId161" Type="http://schemas.openxmlformats.org/officeDocument/2006/relationships/image" Target="media/image76.emf"/><Relationship Id="rId162" Type="http://schemas.openxmlformats.org/officeDocument/2006/relationships/oleObject" Target="embeddings/Microsoft_Visio_2003-2010_Drawing757575.vsd"/><Relationship Id="rId20" Type="http://schemas.openxmlformats.org/officeDocument/2006/relationships/image" Target="media/image6.emf"/><Relationship Id="rId21" Type="http://schemas.openxmlformats.org/officeDocument/2006/relationships/oleObject" Target="embeddings/Microsoft_Visio_2003-2010_Drawing666.vsd"/><Relationship Id="rId22" Type="http://schemas.openxmlformats.org/officeDocument/2006/relationships/image" Target="media/image7.emf"/><Relationship Id="rId23" Type="http://schemas.openxmlformats.org/officeDocument/2006/relationships/oleObject" Target="embeddings/Microsoft_Visio_2003-2010_Drawing777.vsd"/><Relationship Id="rId24" Type="http://schemas.openxmlformats.org/officeDocument/2006/relationships/image" Target="media/image8.emf"/><Relationship Id="rId25" Type="http://schemas.openxmlformats.org/officeDocument/2006/relationships/oleObject" Target="embeddings/Microsoft_Visio_2003-2010_Drawing888.vsd"/><Relationship Id="rId26" Type="http://schemas.openxmlformats.org/officeDocument/2006/relationships/image" Target="media/image9.emf"/><Relationship Id="rId27" Type="http://schemas.openxmlformats.org/officeDocument/2006/relationships/oleObject" Target="embeddings/Microsoft_Visio_2003-2010_Drawing999.vsd"/><Relationship Id="rId28" Type="http://schemas.openxmlformats.org/officeDocument/2006/relationships/comments" Target="comments.xml"/><Relationship Id="rId29" Type="http://schemas.openxmlformats.org/officeDocument/2006/relationships/hyperlink" Target="http://msdn.microsoft.com/en-us/library/windows/desktop/aa379571(v=vs.85).aspx" TargetMode="External"/><Relationship Id="rId163" Type="http://schemas.openxmlformats.org/officeDocument/2006/relationships/image" Target="media/image77.emf"/><Relationship Id="rId164" Type="http://schemas.openxmlformats.org/officeDocument/2006/relationships/oleObject" Target="embeddings/Microsoft_Visio_2003-2010_Drawing767676.vsd"/><Relationship Id="rId165" Type="http://schemas.openxmlformats.org/officeDocument/2006/relationships/image" Target="media/image78.emf"/><Relationship Id="rId166" Type="http://schemas.openxmlformats.org/officeDocument/2006/relationships/oleObject" Target="embeddings/Microsoft_Visio_2003-2010_Drawing777777.vsd"/><Relationship Id="rId167" Type="http://schemas.openxmlformats.org/officeDocument/2006/relationships/image" Target="media/image79.emf"/><Relationship Id="rId168" Type="http://schemas.openxmlformats.org/officeDocument/2006/relationships/oleObject" Target="embeddings/Microsoft_Visio_2003-2010_Drawing787878.vsd"/><Relationship Id="rId169" Type="http://schemas.openxmlformats.org/officeDocument/2006/relationships/image" Target="media/image80.emf"/><Relationship Id="rId60" Type="http://schemas.openxmlformats.org/officeDocument/2006/relationships/image" Target="media/image25.emf"/><Relationship Id="rId61" Type="http://schemas.openxmlformats.org/officeDocument/2006/relationships/oleObject" Target="embeddings/Microsoft_Visio_2003-2010_Drawing252525.vsd"/><Relationship Id="rId62" Type="http://schemas.openxmlformats.org/officeDocument/2006/relationships/image" Target="media/image26.emf"/><Relationship Id="rId63" Type="http://schemas.openxmlformats.org/officeDocument/2006/relationships/oleObject" Target="embeddings/Microsoft_Visio_2003-2010_Drawing262626.vsd"/><Relationship Id="rId64" Type="http://schemas.openxmlformats.org/officeDocument/2006/relationships/image" Target="media/image27.emf"/><Relationship Id="rId65" Type="http://schemas.openxmlformats.org/officeDocument/2006/relationships/oleObject" Target="embeddings/Microsoft_Visio_2003-2010_Drawing272727.vsd"/><Relationship Id="rId66" Type="http://schemas.openxmlformats.org/officeDocument/2006/relationships/image" Target="media/image28.emf"/><Relationship Id="rId67" Type="http://schemas.openxmlformats.org/officeDocument/2006/relationships/oleObject" Target="embeddings/Microsoft_Visio_2003-2010_Drawing282828.vsd"/><Relationship Id="rId68" Type="http://schemas.openxmlformats.org/officeDocument/2006/relationships/image" Target="media/image29.emf"/><Relationship Id="rId69" Type="http://schemas.openxmlformats.org/officeDocument/2006/relationships/oleObject" Target="embeddings/Microsoft_Visio_2003-2010_Drawing292929.vsd"/><Relationship Id="rId130" Type="http://schemas.openxmlformats.org/officeDocument/2006/relationships/image" Target="media/image60.emf"/><Relationship Id="rId131" Type="http://schemas.openxmlformats.org/officeDocument/2006/relationships/oleObject" Target="embeddings/Microsoft_Visio_2003-2010_Drawing606060.vsd"/><Relationship Id="rId132" Type="http://schemas.openxmlformats.org/officeDocument/2006/relationships/image" Target="media/image61.emf"/><Relationship Id="rId133" Type="http://schemas.openxmlformats.org/officeDocument/2006/relationships/oleObject" Target="embeddings/Microsoft_Visio_2003-2010_Drawing616161.vsd"/><Relationship Id="rId134" Type="http://schemas.openxmlformats.org/officeDocument/2006/relationships/image" Target="media/image62.emf"/><Relationship Id="rId135" Type="http://schemas.openxmlformats.org/officeDocument/2006/relationships/oleObject" Target="embeddings/Microsoft_Visio_2003-2010_Drawing626262.vsd"/><Relationship Id="rId136" Type="http://schemas.openxmlformats.org/officeDocument/2006/relationships/image" Target="media/image63.emf"/><Relationship Id="rId137" Type="http://schemas.openxmlformats.org/officeDocument/2006/relationships/oleObject" Target="embeddings/Microsoft_Visio_2003-2010_Drawing636363.vsd"/><Relationship Id="rId138" Type="http://schemas.openxmlformats.org/officeDocument/2006/relationships/image" Target="media/image64.emf"/><Relationship Id="rId139" Type="http://schemas.openxmlformats.org/officeDocument/2006/relationships/image" Target="media/image65.emf"/><Relationship Id="rId170" Type="http://schemas.openxmlformats.org/officeDocument/2006/relationships/oleObject" Target="embeddings/Microsoft_Visio_2003-2010_Drawing797979.vsd"/><Relationship Id="rId171" Type="http://schemas.openxmlformats.org/officeDocument/2006/relationships/image" Target="media/image81.emf"/><Relationship Id="rId172" Type="http://schemas.openxmlformats.org/officeDocument/2006/relationships/oleObject" Target="embeddings/Microsoft_Visio_2003-2010_Drawing808080.vsd"/><Relationship Id="rId30" Type="http://schemas.openxmlformats.org/officeDocument/2006/relationships/image" Target="media/image10.emf"/><Relationship Id="rId31" Type="http://schemas.openxmlformats.org/officeDocument/2006/relationships/oleObject" Target="embeddings/Microsoft_Visio_2003-2010_Drawing101010.vsd"/><Relationship Id="rId32" Type="http://schemas.openxmlformats.org/officeDocument/2006/relationships/image" Target="media/image11.emf"/><Relationship Id="rId33" Type="http://schemas.openxmlformats.org/officeDocument/2006/relationships/oleObject" Target="embeddings/Microsoft_Visio_2003-2010_Drawing111111.vsd"/><Relationship Id="rId34" Type="http://schemas.openxmlformats.org/officeDocument/2006/relationships/image" Target="media/image12.emf"/><Relationship Id="rId35" Type="http://schemas.openxmlformats.org/officeDocument/2006/relationships/oleObject" Target="embeddings/Microsoft_Visio_2003-2010_Drawing121212.vsd"/><Relationship Id="rId36" Type="http://schemas.openxmlformats.org/officeDocument/2006/relationships/image" Target="media/image13.emf"/><Relationship Id="rId37" Type="http://schemas.openxmlformats.org/officeDocument/2006/relationships/oleObject" Target="embeddings/Microsoft_Visio_2003-2010_Drawing131313.vsd"/><Relationship Id="rId38" Type="http://schemas.openxmlformats.org/officeDocument/2006/relationships/image" Target="media/image14.emf"/><Relationship Id="rId39" Type="http://schemas.openxmlformats.org/officeDocument/2006/relationships/oleObject" Target="embeddings/Microsoft_Visio_2003-2010_Drawing141414.vsd"/><Relationship Id="rId173" Type="http://schemas.openxmlformats.org/officeDocument/2006/relationships/hyperlink" Target="http://www.ietf.org/rfc/rfc2119.txt" TargetMode="External"/><Relationship Id="rId174" Type="http://schemas.openxmlformats.org/officeDocument/2006/relationships/hyperlink" Target="http://oval.mitre.org/language/version5.10" TargetMode="External"/><Relationship Id="rId175" Type="http://schemas.openxmlformats.org/officeDocument/2006/relationships/hyperlink" Target="https://github.com/OVALProject/Language/issues/132" TargetMode="External"/><Relationship Id="rId176" Type="http://schemas.openxmlformats.org/officeDocument/2006/relationships/hyperlink" Target="https://github.com/OVALProject/Language/issues/102" TargetMode="External"/><Relationship Id="rId177" Type="http://schemas.openxmlformats.org/officeDocument/2006/relationships/hyperlink" Target="https://github.com/OVALProject/Language/issues/1" TargetMode="External"/><Relationship Id="rId178" Type="http://schemas.openxmlformats.org/officeDocument/2006/relationships/hyperlink" Target="https://github.com/OVALProject/Language/issues/15" TargetMode="External"/><Relationship Id="rId179" Type="http://schemas.openxmlformats.org/officeDocument/2006/relationships/header" Target="header1.xml"/><Relationship Id="rId70" Type="http://schemas.openxmlformats.org/officeDocument/2006/relationships/image" Target="media/image30.emf"/><Relationship Id="rId71" Type="http://schemas.openxmlformats.org/officeDocument/2006/relationships/oleObject" Target="embeddings/Microsoft_Visio_2003-2010_Drawing303030.vsd"/><Relationship Id="rId72" Type="http://schemas.openxmlformats.org/officeDocument/2006/relationships/image" Target="media/image31.emf"/><Relationship Id="rId73" Type="http://schemas.openxmlformats.org/officeDocument/2006/relationships/oleObject" Target="embeddings/Microsoft_Visio_2003-2010_Drawing313131.vsd"/><Relationship Id="rId74" Type="http://schemas.openxmlformats.org/officeDocument/2006/relationships/image" Target="media/image32.emf"/><Relationship Id="rId75" Type="http://schemas.openxmlformats.org/officeDocument/2006/relationships/oleObject" Target="embeddings/Microsoft_Visio_2003-2010_Drawing323232.vsd"/><Relationship Id="rId76" Type="http://schemas.openxmlformats.org/officeDocument/2006/relationships/image" Target="media/image33.emf"/><Relationship Id="rId77" Type="http://schemas.openxmlformats.org/officeDocument/2006/relationships/oleObject" Target="embeddings/Microsoft_Visio_2003-2010_Drawing333333.vsd"/><Relationship Id="rId78" Type="http://schemas.openxmlformats.org/officeDocument/2006/relationships/image" Target="media/image34.emf"/><Relationship Id="rId79" Type="http://schemas.openxmlformats.org/officeDocument/2006/relationships/oleObject" Target="embeddings/Microsoft_Visio_2003-2010_Drawing343434.vsd"/><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45.emf"/><Relationship Id="rId101" Type="http://schemas.openxmlformats.org/officeDocument/2006/relationships/oleObject" Target="embeddings/Microsoft_Visio_2003-2010_Drawing454545.vsd"/><Relationship Id="rId102" Type="http://schemas.openxmlformats.org/officeDocument/2006/relationships/image" Target="media/image46.emf"/><Relationship Id="rId103" Type="http://schemas.openxmlformats.org/officeDocument/2006/relationships/oleObject" Target="embeddings/Microsoft_Visio_2003-2010_Drawing464646.vsd"/><Relationship Id="rId104" Type="http://schemas.openxmlformats.org/officeDocument/2006/relationships/image" Target="media/image47.emf"/><Relationship Id="rId105" Type="http://schemas.openxmlformats.org/officeDocument/2006/relationships/oleObject" Target="embeddings/Microsoft_Visio_2003-2010_Drawing474747.vsd"/><Relationship Id="rId106" Type="http://schemas.openxmlformats.org/officeDocument/2006/relationships/image" Target="media/image48.emf"/><Relationship Id="rId107" Type="http://schemas.openxmlformats.org/officeDocument/2006/relationships/oleObject" Target="embeddings/Microsoft_Visio_2003-2010_Drawing484848.vsd"/><Relationship Id="rId108" Type="http://schemas.openxmlformats.org/officeDocument/2006/relationships/image" Target="media/image49.emf"/><Relationship Id="rId109" Type="http://schemas.openxmlformats.org/officeDocument/2006/relationships/oleObject" Target="embeddings/Microsoft_Visio_2003-2010_Drawing494949.vsd"/><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oleObject" Target="embeddings/Microsoft_Visio_2003-2010_Drawing646464.vsd"/><Relationship Id="rId141" Type="http://schemas.openxmlformats.org/officeDocument/2006/relationships/image" Target="media/image66.emf"/></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8(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ms714423(v=vs.85).aspx" TargetMode="External"/><Relationship Id="rId264" Type="http://schemas.openxmlformats.org/officeDocument/2006/relationships/hyperlink" Target="http://www.microsoft.com/download/en/details.aspx?id=9706"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technet.microsoft.com/en-us/library/cc766468(WS.10).aspx" TargetMode="External"/><Relationship Id="rId203" Type="http://schemas.openxmlformats.org/officeDocument/2006/relationships/hyperlink" Target="http://msdn.microsoft.com/en-us/library/0e57a2df-f576-4f59-8c6e-9515567f9900(v=PROT.10)" TargetMode="External"/><Relationship Id="rId204" Type="http://schemas.openxmlformats.org/officeDocument/2006/relationships/hyperlink" Target="http://msdn.microsoft.com/en-us/library/dd973928(v=PROT.10).aspx" TargetMode="External"/><Relationship Id="rId205" Type="http://schemas.openxmlformats.org/officeDocument/2006/relationships/hyperlink" Target="http://technet.microsoft.com/en-us/library/cc766468(WS.10).aspx" TargetMode="External"/><Relationship Id="rId206" Type="http://schemas.openxmlformats.org/officeDocument/2006/relationships/hyperlink" Target="http://msdn.microsoft.com/en-us/library/0e57a2df-f576-4f59-8c6e-9515567f9900(v=PROT.10)" TargetMode="External"/><Relationship Id="rId207" Type="http://schemas.openxmlformats.org/officeDocument/2006/relationships/hyperlink" Target="http://msdn.microsoft.com/en-us/library/windows/desktop/ms721882(v=vs.85).aspx"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dd878238(v=vs.85).aspx" TargetMode="External"/><Relationship Id="rId266" Type="http://schemas.openxmlformats.org/officeDocument/2006/relationships/hyperlink" Target="http://technet.microsoft.com/en-us/library/dd315291.aspx" TargetMode="External"/><Relationship Id="rId267" Type="http://schemas.openxmlformats.org/officeDocument/2006/relationships/hyperlink" Target="http://msdn.microsoft.com/en-us/library/windows/desktop/ms714395(v=vs.85).aspx" TargetMode="External"/><Relationship Id="rId268" Type="http://schemas.openxmlformats.org/officeDocument/2006/relationships/hyperlink" Target="http://msdn.microsoft.com/en-us/library/windows/desktop/ms714423(v=vs.85).aspx" TargetMode="External"/><Relationship Id="rId269" Type="http://schemas.openxmlformats.org/officeDocument/2006/relationships/hyperlink" Target="http://www.microsoft.com/download/en/details.aspx?id=9706"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msdn.microsoft.com/en-us/library/aa364946(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technet.microsoft.com/en-us/library/dd819471.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8(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msdn.microsoft.com/en-us/library/ms878685.aspx" TargetMode="External"/><Relationship Id="rId211" Type="http://schemas.openxmlformats.org/officeDocument/2006/relationships/hyperlink" Target="http://doxygen.reactos.org/da/d6c/lmaccess_8h_source.html"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technet.microsoft.com/en-us/library/cc738772(WS.10).aspx" TargetMode="External"/><Relationship Id="rId217" Type="http://schemas.openxmlformats.org/officeDocument/2006/relationships/hyperlink" Target="http://www.microsoft.com/download/en/details.aspx?displaylang=en&amp;id=6218" TargetMode="External"/><Relationship Id="rId218" Type="http://schemas.openxmlformats.org/officeDocument/2006/relationships/hyperlink" Target="http://www.microsoft.com/download/en/details.aspx?displaylang=en&amp;id=6218" TargetMode="External"/><Relationship Id="rId219" Type="http://schemas.openxmlformats.org/officeDocument/2006/relationships/hyperlink" Target="http://doxygen.reactos.org/da/d6c/lmaccess_8h_source.html"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ms714423(v=vs.85).aspx" TargetMode="External"/><Relationship Id="rId277" Type="http://schemas.openxmlformats.org/officeDocument/2006/relationships/hyperlink" Target="http://www.microsoft.com/download/en/details.aspx?id=9706" TargetMode="External"/><Relationship Id="rId278" Type="http://schemas.openxmlformats.org/officeDocument/2006/relationships/hyperlink" Target="http://msdn.microsoft.com/en-us/library/windows/desktop/dd878238(v=vs.85).aspx" TargetMode="External"/><Relationship Id="rId279" Type="http://schemas.openxmlformats.org/officeDocument/2006/relationships/hyperlink" Target="http://technet.microsoft.com/en-us/library/dd315291.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desktop/aa370653(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395(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msdn.microsoft.com/en-us/library/windows/desktop/ms714423(v=vs.85).aspx" TargetMode="External"/><Relationship Id="rId282" Type="http://schemas.openxmlformats.org/officeDocument/2006/relationships/hyperlink" Target="http://www.microsoft.com/download/en/details.aspx?id=9706"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msdn.microsoft.com/en-us/library/windows/desktop/aa371355(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technet.microsoft.com/en-us/library/dd819471.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8(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ms714423(v=vs.85).aspx" TargetMode="External"/><Relationship Id="rId310" Type="http://schemas.openxmlformats.org/officeDocument/2006/relationships/hyperlink" Target="http://msdn.microsoft.com/en-us/library/windows/desktop/aa370653(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hardware/ff556744(v=vs.85).aspx" TargetMode="External"/><Relationship Id="rId316" Type="http://schemas.openxmlformats.org/officeDocument/2006/relationships/hyperlink" Target="http://msdn.microsoft.com/en-us/library/windows/desktop/aa379166(v=vs.85).aspx" TargetMode="External"/><Relationship Id="rId317" Type="http://schemas.openxmlformats.org/officeDocument/2006/relationships/hyperlink" Target="http://technet.microsoft.com/en-us/query/ms524661" TargetMode="External"/><Relationship Id="rId318" Type="http://schemas.openxmlformats.org/officeDocument/2006/relationships/hyperlink" Target="http://support.microsoft.com/kb/240941" TargetMode="External"/><Relationship Id="rId319" Type="http://schemas.openxmlformats.org/officeDocument/2006/relationships/hyperlink" Target="http://support.microsoft.com/kb/240941" TargetMode="External"/><Relationship Id="rId290" Type="http://schemas.openxmlformats.org/officeDocument/2006/relationships/hyperlink" Target="http://www.microsoft.com/download/en/details.aspx?id=9706" TargetMode="External"/><Relationship Id="rId291" Type="http://schemas.openxmlformats.org/officeDocument/2006/relationships/hyperlink" Target="http://msdn.microsoft.com/en-us/library/windows/desktop/dd878238(v=vs.85).aspx" TargetMode="External"/><Relationship Id="rId292" Type="http://schemas.openxmlformats.org/officeDocument/2006/relationships/hyperlink" Target="http://technet.microsoft.com/en-us/library/dd315291.aspx" TargetMode="External"/><Relationship Id="rId293" Type="http://schemas.openxmlformats.org/officeDocument/2006/relationships/hyperlink" Target="http://technet.microsoft.com/en-us/library/bb726978.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159%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571%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159%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571%28v=vs.85%29.aspx" TargetMode="External"/><Relationship Id="rId320" Type="http://schemas.openxmlformats.org/officeDocument/2006/relationships/hyperlink" Target="http://technet.microsoft.com/en-us/query/ms524661" TargetMode="External"/><Relationship Id="rId321" Type="http://schemas.openxmlformats.org/officeDocument/2006/relationships/hyperlink" Target="http://msdn.microsoft.com/en-us/library/ms524578(v=vs.90).aspx" TargetMode="External"/><Relationship Id="rId322" Type="http://schemas.openxmlformats.org/officeDocument/2006/relationships/hyperlink" Target="http://msdn.microsoft.com/en-us/library/cc233554(v=PROT.10).aspx" TargetMode="External"/><Relationship Id="rId323" Type="http://schemas.openxmlformats.org/officeDocument/2006/relationships/hyperlink" Target="http://msdn.microsoft.com/en-us/library/cc233554(v=PROT.10).aspx" TargetMode="External"/><Relationship Id="rId324" Type="http://schemas.openxmlformats.org/officeDocument/2006/relationships/hyperlink" Target="http://technet.microsoft.com/en-us/query/ms524661" TargetMode="External"/><Relationship Id="rId325" Type="http://schemas.openxmlformats.org/officeDocument/2006/relationships/hyperlink" Target="http://msdn.microsoft.com/en-us/library/ms524578(v=vs.90).aspx" TargetMode="External"/><Relationship Id="rId326" Type="http://schemas.openxmlformats.org/officeDocument/2006/relationships/hyperlink" Target="http://msdn.microsoft.com/en-us/library/ms524635(v=VS.90).aspx" TargetMode="External"/><Relationship Id="rId327" Type="http://schemas.openxmlformats.org/officeDocument/2006/relationships/hyperlink" Target="http://msdn.microsoft.com/en-us/library/ms524635(v=VS.90).aspx" TargetMode="External"/><Relationship Id="rId328" Type="http://schemas.openxmlformats.org/officeDocument/2006/relationships/hyperlink" Target="http://msdn.microsoft.com/en-us/library/ms524578(v=vs.90).aspx" TargetMode="External"/><Relationship Id="rId329" Type="http://schemas.openxmlformats.org/officeDocument/2006/relationships/hyperlink" Target="http://msdn.microsoft.com/en-us/library/ms524951(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msdn.microsoft.com/en-us/library/aa364946(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159%28v=VS.85%29.aspx" TargetMode="External"/><Relationship Id="rId244" Type="http://schemas.openxmlformats.org/officeDocument/2006/relationships/hyperlink" Target="http://msdn.microsoft.com/en-us/library/windows/desktop/aa379637(v=vs.85).aspx" TargetMode="External"/><Relationship Id="rId245" Type="http://schemas.openxmlformats.org/officeDocument/2006/relationships/hyperlink" Target="http://msdn.microsoft.com/en-us/library/windows/desktop/aa379571%28v=vs.85%29.aspx" TargetMode="External"/><Relationship Id="rId246" Type="http://schemas.openxmlformats.org/officeDocument/2006/relationships/hyperlink" Target="http://msdn.microsoft.com/en-us/library/windows/desktop/aa379166(v=vs.85).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aa379637(v=vs.85).aspx" TargetMode="External"/><Relationship Id="rId330" Type="http://schemas.openxmlformats.org/officeDocument/2006/relationships/hyperlink" Target="http://msdn.microsoft.com/en-us/library/cc233554(v=PROT.10).aspx" TargetMode="External"/><Relationship Id="rId331" Type="http://schemas.openxmlformats.org/officeDocument/2006/relationships/hyperlink" Target="http://technet.microsoft.com/en-us/query/ms524661" TargetMode="External"/><Relationship Id="rId332" Type="http://schemas.openxmlformats.org/officeDocument/2006/relationships/hyperlink" Target="http://msdn.microsoft.com/en-us/library/ms524578(v=vs.90).aspx" TargetMode="External"/><Relationship Id="rId333" Type="http://schemas.openxmlformats.org/officeDocument/2006/relationships/hyperlink" Target="http://msdn.microsoft.com/en-us/library/ms524635(v=VS.90).aspx" TargetMode="External"/><Relationship Id="rId334" Type="http://schemas.openxmlformats.org/officeDocument/2006/relationships/hyperlink" Target="http://msdn.microsoft.com/en-us/library/ms524635(v=VS.90).aspx" TargetMode="External"/><Relationship Id="rId335" Type="http://schemas.openxmlformats.org/officeDocument/2006/relationships/hyperlink" Target="http://msdn.microsoft.com/en-us/library/ms524578(v=vs.90).aspx" TargetMode="External"/><Relationship Id="rId336" Type="http://schemas.openxmlformats.org/officeDocument/2006/relationships/hyperlink" Target="http://msdn.microsoft.com/en-us/library/ms524951(v=vs.90).aspx" TargetMode="External"/><Relationship Id="rId337" Type="http://schemas.openxmlformats.org/officeDocument/2006/relationships/hyperlink" Target="http://msdn.microsoft.com/en-us/library/windows/desktop/ms681917(v=VS.85).aspx" TargetMode="External"/><Relationship Id="rId338" Type="http://schemas.openxmlformats.org/officeDocument/2006/relationships/hyperlink" Target="http://msdn.microsoft.com/en-us/library/windows/desktop/aa394372(v=vs.85).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aa379159%28v=VS.85%29.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ms714395(v=vs.85).aspx" TargetMode="External"/><Relationship Id="rId253" Type="http://schemas.openxmlformats.org/officeDocument/2006/relationships/hyperlink" Target="http://msdn.microsoft.com/en-us/library/windows/desktop/ee706608(v=vs.85).aspx" TargetMode="External"/><Relationship Id="rId254" Type="http://schemas.openxmlformats.org/officeDocument/2006/relationships/hyperlink" Target="http://msdn.microsoft.com/en-us/library/windows/desktop/ms714423(v=vs.85).aspx" TargetMode="External"/><Relationship Id="rId255" Type="http://schemas.openxmlformats.org/officeDocument/2006/relationships/hyperlink" Target="http://msdn.microsoft.com/en-us/library/system.management.automation.pslanguagemode.aspx" TargetMode="External"/><Relationship Id="rId256" Type="http://schemas.openxmlformats.org/officeDocument/2006/relationships/hyperlink" Target="http://www.microsoft.com/download/en/details.aspx?id=9706"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technet.microsoft.com/en-us/library/dd819471.aspx" TargetMode="External"/><Relationship Id="rId340" Type="http://schemas.openxmlformats.org/officeDocument/2006/relationships/hyperlink" Target="http://msdn.microsoft.com/en-us/library/windows/desktop/aa394372(v=vs.85).aspx" TargetMode="External"/><Relationship Id="rId341" Type="http://schemas.openxmlformats.org/officeDocument/2006/relationships/hyperlink" Target="http://msdn.microsoft.com/en-us/library/windows/desktop/ms681917(v=VS.85).aspx" TargetMode="External"/><Relationship Id="rId342"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4FFC0A-0AC2-694A-A1B2-3134250A7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192</Pages>
  <Words>31159</Words>
  <Characters>177610</Characters>
  <Application>Microsoft Macintosh Word</Application>
  <DocSecurity>0</DocSecurity>
  <Lines>1480</Lines>
  <Paragraphs>416</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208353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207</cp:revision>
  <cp:lastPrinted>2014-12-05T14:53:00Z</cp:lastPrinted>
  <dcterms:created xsi:type="dcterms:W3CDTF">2012-01-19T00:51:00Z</dcterms:created>
  <dcterms:modified xsi:type="dcterms:W3CDTF">2016-09-02T18:19:00Z</dcterms:modified>
</cp:coreProperties>
</file>