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EndPr/>
              <w:sdtContent>
                <w:tc>
                  <w:tcPr>
                    <w:tcW w:w="5000" w:type="pct"/>
                    <w:vAlign w:val="center"/>
                  </w:tcPr>
                  <w:p w:rsidR="00521CF3" w:rsidRDefault="0046523C" w:rsidP="00025A50">
                    <w:pPr>
                      <w:pStyle w:val="NoSpacing"/>
                      <w:jc w:val="center"/>
                      <w:rPr>
                        <w:b/>
                        <w:bCs/>
                      </w:rPr>
                    </w:pPr>
                    <w:r>
                      <w:rPr>
                        <w:b/>
                        <w:bCs/>
                      </w:rPr>
                      <w:t>9/25/2013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A31887">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A31887">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A31887">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A31887">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A31887">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A31887">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A31887">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A31887">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A31887">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A31887">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r>
        <w:t>win-def:file_test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39901422"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r>
        <w:lastRenderedPageBreak/>
        <w:t>win-def:file_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7.1pt" o:ole="">
            <v:imagedata r:id="rId14" o:title=""/>
          </v:shape>
          <o:OLEObject Type="Embed" ProgID="Visio.Drawing.11" ShapeID="_x0000_i1026" DrawAspect="Content" ObjectID="_1439901423"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r>
        <w:t>win-def:FileBehaviors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r>
        <w:t>win-def:file_state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8pt;height:317.35pt" o:ole="">
            <v:imagedata r:id="rId16" o:title=""/>
          </v:shape>
          <o:OLEObject Type="Embed" ProgID="Visio.Drawing.11" ShapeID="_x0000_i1027" DrawAspect="Content" ObjectID="_1439901424"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r>
        <w:t>win-sc:file_item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55pt;height:294.2pt" o:ole="">
            <v:imagedata r:id="rId18" o:title=""/>
          </v:shape>
          <o:OLEObject Type="Embed" ProgID="Visio.Drawing.11" ShapeID="_x0000_i1028" DrawAspect="Content" ObjectID="_1439901425"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r>
        <w:lastRenderedPageBreak/>
        <w:t>win-def:EntityStateFileTypeType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r>
        <w:t>win-sc:EntityItemFileTypeType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r>
        <w:t>win-def:EntityStateWindowsViewType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r>
        <w:t>win-sc:EntityItemWindowsViewType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r>
        <w:lastRenderedPageBreak/>
        <w:t>win-def:registry_test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2pt;height:180.45pt" o:ole="">
            <v:imagedata r:id="rId20" o:title=""/>
          </v:shape>
          <o:OLEObject Type="Embed" ProgID="Visio.Drawing.11" ShapeID="_x0000_i1029" DrawAspect="Content" ObjectID="_1439901426"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r>
        <w:t>win-def:registry_object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55pt" o:ole="">
            <v:imagedata r:id="rId23" o:title=""/>
          </v:shape>
          <o:OLEObject Type="Embed" ProgID="Visio.Drawing.11" ShapeID="_x0000_i1030" DrawAspect="Content" ObjectID="_1439901427"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r>
        <w:lastRenderedPageBreak/>
        <w:t>win-def:RegistryBehaviors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r>
        <w:t>win-def:registry_state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8.9pt;height:264pt" o:ole="">
            <v:imagedata r:id="rId25" o:title=""/>
          </v:shape>
          <o:OLEObject Type="Embed" ProgID="Visio.Drawing.11" ShapeID="_x0000_i1031" DrawAspect="Content" ObjectID="_1439901428"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r>
        <w:t>win-sc:registry_item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55pt;height:180.45pt" o:ole="">
            <v:imagedata r:id="rId27" o:title=""/>
          </v:shape>
          <o:OLEObject Type="Embed" ProgID="Visio.Drawing.11" ShapeID="_x0000_i1032" DrawAspect="Content" ObjectID="_1439901429"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r>
        <w:lastRenderedPageBreak/>
        <w:t>win-def:EntityObjectRegistryHiveType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r>
        <w:t>win-def:EntityStateRegistryHiveType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r>
        <w:t>win-sc:EntityItemRegistryHiveType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r>
        <w:t>win-def:EntityStateRegistryTypeType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rsidTr="00A31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31887" w:rsidRPr="00A719C5"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Pr="00A719C5" w:rsidRDefault="00A31887" w:rsidP="00ED2E60">
            <w:r>
              <w:t>reg_binary</w:t>
            </w:r>
          </w:p>
        </w:tc>
        <w:tc>
          <w:tcPr>
            <w:tcW w:w="3675" w:type="pct"/>
            <w:tcBorders>
              <w:left w:val="single" w:sz="4" w:space="0" w:color="auto"/>
            </w:tcBorders>
          </w:tcPr>
          <w:p w:rsidR="00A31887" w:rsidRPr="00A719C5"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A31887" w:rsidRPr="00A719C5" w:rsidTr="00A31887">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A31887" w:rsidRPr="00A719C5" w:rsidRDefault="00A31887" w:rsidP="00ED2E60">
            <w:r>
              <w:t>reg_dword</w:t>
            </w:r>
          </w:p>
        </w:tc>
        <w:tc>
          <w:tcPr>
            <w:tcW w:w="3675" w:type="pct"/>
            <w:tcBorders>
              <w:top w:val="single" w:sz="8" w:space="0" w:color="000000" w:themeColor="text1"/>
              <w:left w:val="single" w:sz="4" w:space="0" w:color="auto"/>
              <w:bottom w:val="single" w:sz="8" w:space="0" w:color="000000" w:themeColor="text1"/>
            </w:tcBorders>
          </w:tcPr>
          <w:p w:rsidR="00A31887" w:rsidRPr="00A719C5" w:rsidRDefault="00A31887" w:rsidP="00ED2E60">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A31887" w:rsidRPr="00A719C5"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reg_dword_little_endian</w:t>
            </w:r>
          </w:p>
        </w:tc>
        <w:tc>
          <w:tcPr>
            <w:tcW w:w="3675" w:type="pct"/>
            <w:tcBorders>
              <w:left w:val="single" w:sz="4" w:space="0" w:color="auto"/>
            </w:tcBorders>
          </w:tcPr>
          <w:p w:rsidR="00A31887" w:rsidRPr="00CD1AB4" w:rsidRDefault="00A31887" w:rsidP="00ED2E60">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A31887" w:rsidTr="00A31887">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reg_dword_big_endian</w:t>
            </w:r>
          </w:p>
        </w:tc>
        <w:tc>
          <w:tcPr>
            <w:tcW w:w="3675" w:type="pct"/>
            <w:tcBorders>
              <w:left w:val="single" w:sz="4" w:space="0" w:color="auto"/>
            </w:tcBorders>
          </w:tcPr>
          <w:p w:rsidR="00A31887" w:rsidRPr="00B8478F" w:rsidRDefault="00A31887" w:rsidP="00ED2E60">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A31887"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reg_expand_sz</w:t>
            </w:r>
          </w:p>
        </w:tc>
        <w:tc>
          <w:tcPr>
            <w:tcW w:w="3675" w:type="pct"/>
            <w:tcBorders>
              <w:left w:val="single" w:sz="4" w:space="0" w:color="auto"/>
            </w:tcBorders>
          </w:tcPr>
          <w:p w:rsidR="00A31887"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31887" w:rsidTr="00A31887">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reg_link</w:t>
            </w:r>
          </w:p>
        </w:tc>
        <w:tc>
          <w:tcPr>
            <w:tcW w:w="3675" w:type="pct"/>
            <w:tcBorders>
              <w:left w:val="single" w:sz="4" w:space="0" w:color="auto"/>
            </w:tcBorders>
          </w:tcPr>
          <w:p w:rsidR="00A31887" w:rsidRPr="00CD1AB4" w:rsidRDefault="00A31887" w:rsidP="00ED2E60">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A31887"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reg_multi_sz</w:t>
            </w:r>
          </w:p>
        </w:tc>
        <w:tc>
          <w:tcPr>
            <w:tcW w:w="3675" w:type="pct"/>
            <w:tcBorders>
              <w:left w:val="single" w:sz="4" w:space="0" w:color="auto"/>
            </w:tcBorders>
          </w:tcPr>
          <w:p w:rsidR="00A31887"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A31887" w:rsidTr="00A31887">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A31887" w:rsidRDefault="00A31887" w:rsidP="00ED2E60">
            <w:r>
              <w:t>reg_none</w:t>
            </w:r>
          </w:p>
        </w:tc>
        <w:tc>
          <w:tcPr>
            <w:tcW w:w="3675" w:type="pct"/>
            <w:tcBorders>
              <w:left w:val="single" w:sz="4" w:space="0" w:color="auto"/>
            </w:tcBorders>
          </w:tcPr>
          <w:p w:rsidR="00A31887" w:rsidRDefault="00A31887" w:rsidP="00ED2E60">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bl>
    <w:p w:rsidR="00792765" w:rsidRDefault="00792765" w:rsidP="00792765"/>
    <w:p w:rsidR="00102605" w:rsidRPr="00102605" w:rsidRDefault="00792765" w:rsidP="00BE7B76">
      <w:pPr>
        <w:pStyle w:val="Heading2"/>
        <w:numPr>
          <w:ilvl w:val="1"/>
          <w:numId w:val="6"/>
        </w:numPr>
      </w:pPr>
      <w:bookmarkStart w:id="40" w:name="_Toc314686024"/>
      <w:r>
        <w:t>win-sc:EntityItemRegistryTypeType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80"/>
        <w:gridCol w:w="848"/>
        <w:gridCol w:w="69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gridSpan w:val="2"/>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31887" w:rsidRPr="00A719C5"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Pr="00A719C5" w:rsidRDefault="00A31887" w:rsidP="00ED2E60">
            <w:r>
              <w:t>reg_binary</w:t>
            </w:r>
          </w:p>
        </w:tc>
        <w:tc>
          <w:tcPr>
            <w:tcW w:w="3628" w:type="pct"/>
            <w:tcBorders>
              <w:left w:val="single" w:sz="4" w:space="0" w:color="auto"/>
            </w:tcBorders>
          </w:tcPr>
          <w:p w:rsidR="00A31887" w:rsidRPr="00A719C5"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A31887" w:rsidRPr="00A719C5" w:rsidTr="00A31887">
        <w:tc>
          <w:tcPr>
            <w:cnfStyle w:val="001000000000" w:firstRow="0" w:lastRow="0" w:firstColumn="1" w:lastColumn="0" w:oddVBand="0" w:evenVBand="0" w:oddHBand="0" w:evenHBand="0" w:firstRowFirstColumn="0" w:firstRowLastColumn="0" w:lastRowFirstColumn="0" w:lastRowLastColumn="0"/>
            <w:tcW w:w="1372" w:type="pct"/>
            <w:gridSpan w:val="2"/>
            <w:tcBorders>
              <w:top w:val="single" w:sz="8" w:space="0" w:color="000000" w:themeColor="text1"/>
              <w:bottom w:val="single" w:sz="8" w:space="0" w:color="000000" w:themeColor="text1"/>
              <w:right w:val="single" w:sz="4" w:space="0" w:color="auto"/>
            </w:tcBorders>
          </w:tcPr>
          <w:p w:rsidR="00A31887" w:rsidRPr="00A719C5" w:rsidRDefault="00A31887" w:rsidP="00ED2E60">
            <w:r>
              <w:t>reg_dword</w:t>
            </w:r>
          </w:p>
        </w:tc>
        <w:tc>
          <w:tcPr>
            <w:tcW w:w="3628" w:type="pct"/>
            <w:tcBorders>
              <w:top w:val="single" w:sz="8" w:space="0" w:color="000000" w:themeColor="text1"/>
              <w:left w:val="single" w:sz="4" w:space="0" w:color="auto"/>
              <w:bottom w:val="single" w:sz="8" w:space="0" w:color="000000" w:themeColor="text1"/>
            </w:tcBorders>
          </w:tcPr>
          <w:p w:rsidR="00A31887" w:rsidRPr="00A719C5" w:rsidRDefault="00A31887" w:rsidP="00ED2E60">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A31887" w:rsidRPr="00A719C5"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t>reg_dword_little_endian</w:t>
            </w:r>
          </w:p>
        </w:tc>
        <w:tc>
          <w:tcPr>
            <w:tcW w:w="3628" w:type="pct"/>
            <w:tcBorders>
              <w:left w:val="single" w:sz="4" w:space="0" w:color="auto"/>
            </w:tcBorders>
          </w:tcPr>
          <w:p w:rsidR="00A31887" w:rsidRPr="00CD1AB4" w:rsidRDefault="00A31887" w:rsidP="00ED2E60">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A31887" w:rsidTr="00A31887">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lastRenderedPageBreak/>
              <w:t>reg_dword_big_endian</w:t>
            </w:r>
          </w:p>
        </w:tc>
        <w:tc>
          <w:tcPr>
            <w:tcW w:w="3628" w:type="pct"/>
            <w:tcBorders>
              <w:left w:val="single" w:sz="4" w:space="0" w:color="auto"/>
            </w:tcBorders>
          </w:tcPr>
          <w:p w:rsidR="00A31887" w:rsidRPr="00B8478F" w:rsidRDefault="00A31887" w:rsidP="00ED2E60">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A31887"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t>reg_expand_sz</w:t>
            </w:r>
          </w:p>
        </w:tc>
        <w:tc>
          <w:tcPr>
            <w:tcW w:w="3628" w:type="pct"/>
            <w:tcBorders>
              <w:left w:val="single" w:sz="4" w:space="0" w:color="auto"/>
            </w:tcBorders>
          </w:tcPr>
          <w:p w:rsidR="00A31887"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31887" w:rsidTr="00A31887">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t>reg_link</w:t>
            </w:r>
          </w:p>
        </w:tc>
        <w:tc>
          <w:tcPr>
            <w:tcW w:w="3628" w:type="pct"/>
            <w:tcBorders>
              <w:left w:val="single" w:sz="4" w:space="0" w:color="auto"/>
            </w:tcBorders>
          </w:tcPr>
          <w:p w:rsidR="00A31887" w:rsidRPr="00CD1AB4" w:rsidRDefault="00A31887" w:rsidP="00ED2E60">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A31887" w:rsidTr="00A31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t>reg_multi_sz</w:t>
            </w:r>
          </w:p>
        </w:tc>
        <w:tc>
          <w:tcPr>
            <w:tcW w:w="3628" w:type="pct"/>
            <w:tcBorders>
              <w:left w:val="single" w:sz="4" w:space="0" w:color="auto"/>
            </w:tcBorders>
          </w:tcPr>
          <w:p w:rsidR="00A31887" w:rsidRDefault="00A31887" w:rsidP="00ED2E60">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A31887" w:rsidTr="00A31887">
        <w:tc>
          <w:tcPr>
            <w:cnfStyle w:val="001000000000" w:firstRow="0" w:lastRow="0" w:firstColumn="1" w:lastColumn="0" w:oddVBand="0" w:evenVBand="0" w:oddHBand="0" w:evenHBand="0" w:firstRowFirstColumn="0" w:firstRowLastColumn="0" w:lastRowFirstColumn="0" w:lastRowLastColumn="0"/>
            <w:tcW w:w="1372" w:type="pct"/>
            <w:gridSpan w:val="2"/>
            <w:tcBorders>
              <w:right w:val="single" w:sz="4" w:space="0" w:color="auto"/>
            </w:tcBorders>
          </w:tcPr>
          <w:p w:rsidR="00A31887" w:rsidRDefault="00A31887" w:rsidP="00ED2E60">
            <w:r>
              <w:t>reg_none</w:t>
            </w:r>
          </w:p>
        </w:tc>
        <w:tc>
          <w:tcPr>
            <w:tcW w:w="3628" w:type="pct"/>
            <w:tcBorders>
              <w:left w:val="single" w:sz="4" w:space="0" w:color="auto"/>
            </w:tcBorders>
          </w:tcPr>
          <w:p w:rsidR="00A31887" w:rsidRDefault="00A31887" w:rsidP="00ED2E60">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r w:rsidRPr="007D21D8">
        <w:t>win-def:fileeffectiverights53_test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pt;height:209.8pt" o:ole="">
            <v:imagedata r:id="rId29" o:title=""/>
          </v:shape>
          <o:OLEObject Type="Embed" ProgID="Visio.Drawing.11" ShapeID="_x0000_i1033" DrawAspect="Content" ObjectID="_1439901430"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lastRenderedPageBreak/>
        <w:t>Windows 7</w:t>
      </w:r>
    </w:p>
    <w:p w:rsidR="00792765" w:rsidRDefault="00792765" w:rsidP="00BE7B76">
      <w:pPr>
        <w:pStyle w:val="Heading2"/>
        <w:numPr>
          <w:ilvl w:val="1"/>
          <w:numId w:val="6"/>
        </w:numPr>
      </w:pPr>
      <w:bookmarkStart w:id="44" w:name="_Toc314686027"/>
      <w:r>
        <w:t>win-def:fileeffectiverights53_object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directiories and all file types as defined in the EntityStateFileTypeType </w:t>
      </w:r>
      <w:r>
        <w:object w:dxaOrig="8716" w:dyaOrig="4611">
          <v:shape id="_x0000_i1034" type="#_x0000_t75" style="width:6in;height:228.45pt" o:ole="">
            <v:imagedata r:id="rId32" o:title=""/>
          </v:shape>
          <o:OLEObject Type="Embed" ProgID="Visio.Drawing.11" ShapeID="_x0000_i1034" DrawAspect="Content" ObjectID="_1439901431"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w:t>
            </w:r>
            <w:r>
              <w:lastRenderedPageBreak/>
              <w:t xml:space="preserve">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w:t>
            </w:r>
            <w:r>
              <w:rPr>
                <w:rFonts w:cstheme="minorHAnsi"/>
                <w:color w:val="000000"/>
              </w:rPr>
              <w:lastRenderedPageBreak/>
              <w:t>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lastRenderedPageBreak/>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65pt;height:2in" o:ole="">
            <v:imagedata r:id="rId34" o:title=""/>
          </v:shape>
          <o:OLEObject Type="Embed" ProgID="Visio.Drawing.11" ShapeID="_x0000_i1035" DrawAspect="Content" ObjectID="_1439901432"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t>
            </w:r>
            <w:r w:rsidR="00792765">
              <w:rPr>
                <w:rFonts w:cstheme="minorHAnsi"/>
                <w:color w:val="000000"/>
                <w:sz w:val="24"/>
                <w:szCs w:val="24"/>
              </w:rPr>
              <w:lastRenderedPageBreak/>
              <w:t>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lastRenderedPageBreak/>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r>
        <w:t>win-def:fileeffectiverights53_state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w:t>
      </w:r>
      <w:r>
        <w:lastRenderedPageBreak/>
        <w:t>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09.8pt;height:352.9pt" o:ole="">
            <v:imagedata r:id="rId36" o:title=""/>
          </v:shape>
          <o:OLEObject Type="Embed" ProgID="Visio.Drawing.11" ShapeID="_x0000_i1036" DrawAspect="Content" ObjectID="_1439901433"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lastRenderedPageBreak/>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xml:space="preserve">.  The filename SHOULD also align with the guidance provided in the MSDN documentation, as there are more </w:t>
            </w:r>
            <w:r>
              <w:rPr>
                <w:rFonts w:cstheme="minorHAnsi"/>
                <w:color w:val="000000"/>
              </w:rPr>
              <w:lastRenderedPageBreak/>
              <w:t>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Pr>
                <w:rFonts w:cstheme="minorHAnsi"/>
                <w:color w:val="000000"/>
              </w:rPr>
              <w:lastRenderedPageBreak/>
              <w:t>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data to the file, or if a directory, grants the right to </w:t>
            </w:r>
            <w:r w:rsidRPr="00BB3308">
              <w:rPr>
                <w:rFonts w:cstheme="minorHAnsi"/>
                <w:color w:val="000000"/>
              </w:rPr>
              <w:lastRenderedPageBreak/>
              <w:t>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r w:rsidRPr="008B05C1">
        <w:t>win-sc:</w:t>
      </w:r>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4.45pt;height:323.55pt" o:ole="">
            <v:imagedata r:id="rId38" o:title=""/>
          </v:shape>
          <o:OLEObject Type="Embed" ProgID="Visio.Drawing.11" ShapeID="_x0000_i1037" DrawAspect="Content" ObjectID="_1439901434"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r w:rsidRPr="00D718A9">
        <w:t>win-def:printereffectiverights_test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45pt;height:203.55pt" o:ole="">
            <v:imagedata r:id="rId40" o:title=""/>
          </v:shape>
          <o:OLEObject Type="Embed" ProgID="Visio.Drawing.11" ShapeID="_x0000_i1038" DrawAspect="Content" ObjectID="_1439901435"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r>
        <w:t>win-def:printereffectiverights_object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39901436"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r>
        <w:t>win-def:PrinterEffectiveRightsBehaviors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r>
        <w:t>win-def:printereffectiverights_state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39901437"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r w:rsidRPr="008B05C1">
        <w:t>win-sc:</w:t>
      </w:r>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65pt" o:ole="">
            <v:imagedata r:id="rId46" o:title=""/>
          </v:shape>
          <o:OLEObject Type="Embed" ProgID="Visio.Drawing.11" ShapeID="_x0000_i1041" DrawAspect="Content" ObjectID="_1439901438"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r>
        <w:t>win-def:accesstoken_test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35pt;height:180.45pt" o:ole="">
            <v:imagedata r:id="rId48" o:title=""/>
          </v:shape>
          <o:OLEObject Type="Embed" ProgID="Visio.Drawing.11" ShapeID="_x0000_i1042" DrawAspect="Content" ObjectID="_1439901439"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r>
        <w:t>win-def:accesstoken_object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45pt;height:221.35pt" o:ole="">
            <v:imagedata r:id="rId50" o:title=""/>
          </v:shape>
          <o:OLEObject Type="Embed" ProgID="Visio.Drawing.11" ShapeID="_x0000_i1043" DrawAspect="Content" ObjectID="_1439901440"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r>
        <w:t>win-def:AccesstokenBehaviors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r>
        <w:t>win-def:accesstoken_state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2pt;height:612.45pt" o:ole="">
            <v:imagedata r:id="rId52" o:title=""/>
          </v:shape>
          <o:OLEObject Type="Embed" ProgID="Visio.Drawing.11" ShapeID="_x0000_i1044" DrawAspect="Content" ObjectID="_1439901441"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r w:rsidRPr="008B05C1">
        <w:lastRenderedPageBreak/>
        <w:t>win-sc:</w:t>
      </w:r>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7.55pt;height:487.1pt" o:ole="">
            <v:imagedata r:id="rId54" o:title=""/>
          </v:shape>
          <o:OLEObject Type="Embed" ProgID="Visio.Drawing.11" ShapeID="_x0000_i1045" DrawAspect="Content" ObjectID="_1439901442"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r>
        <w:lastRenderedPageBreak/>
        <w:t>win-def:auditeventpolicy_test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45pt" o:ole="">
            <v:imagedata r:id="rId56" o:title=""/>
          </v:shape>
          <o:OLEObject Type="Embed" ProgID="Visio.Drawing.11" ShapeID="_x0000_i1046" DrawAspect="Content" ObjectID="_1439901443"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r>
        <w:t>win-def:auditeventpolicy_object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3.35pt" o:ole="">
            <v:imagedata r:id="rId58" o:title=""/>
          </v:shape>
          <o:OLEObject Type="Embed" ProgID="Visio.Drawing.11" ShapeID="_x0000_i1047" DrawAspect="Content" ObjectID="_1439901444" r:id="rId59"/>
        </w:object>
      </w:r>
    </w:p>
    <w:p w:rsidR="00591B85" w:rsidRDefault="00591B85" w:rsidP="00BE7B76">
      <w:pPr>
        <w:pStyle w:val="Heading2"/>
        <w:numPr>
          <w:ilvl w:val="1"/>
          <w:numId w:val="6"/>
        </w:numPr>
      </w:pPr>
      <w:r>
        <w:lastRenderedPageBreak/>
        <w:t xml:space="preserve"> </w:t>
      </w:r>
      <w:bookmarkStart w:id="66" w:name="_Toc314686046"/>
      <w:r>
        <w:t>win-def:auditeventpolicy_state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8pt;height:204.45pt" o:ole="">
            <v:imagedata r:id="rId60" o:title=""/>
          </v:shape>
          <o:OLEObject Type="Embed" ProgID="Visio.Drawing.11" ShapeID="_x0000_i1048" DrawAspect="Content" ObjectID="_1439901445"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r w:rsidRPr="008B05C1">
        <w:lastRenderedPageBreak/>
        <w:t>win-sc:</w:t>
      </w:r>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9.1pt" o:ole="">
            <v:imagedata r:id="rId62" o:title=""/>
          </v:shape>
          <o:OLEObject Type="Embed" ProgID="Visio.Drawing.11" ShapeID="_x0000_i1049" DrawAspect="Content" ObjectID="_1439901446"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r>
        <w:lastRenderedPageBreak/>
        <w:t>win-def:EntityStateAuditType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r>
        <w:t>win-sc:EntityItemAuditType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r>
        <w:t>win-def:auditeventpolicysubcategories_test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45pt" o:ole="">
            <v:imagedata r:id="rId64" o:title=""/>
          </v:shape>
          <o:OLEObject Type="Embed" ProgID="Visio.Drawing.11" ShapeID="_x0000_i1050" DrawAspect="Content" ObjectID="_1439901447"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r>
        <w:t>win-def:auditeventpolicysubcategories_object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2pt;height:148.45pt" o:ole="">
            <v:imagedata r:id="rId66" o:title=""/>
          </v:shape>
          <o:OLEObject Type="Embed" ProgID="Visio.Drawing.11" ShapeID="_x0000_i1051" DrawAspect="Content" ObjectID="_1439901448" r:id="rId67"/>
        </w:object>
      </w:r>
    </w:p>
    <w:p w:rsidR="00591B85" w:rsidRDefault="00591B85" w:rsidP="00BE7B76">
      <w:pPr>
        <w:pStyle w:val="Heading2"/>
        <w:numPr>
          <w:ilvl w:val="1"/>
          <w:numId w:val="6"/>
        </w:numPr>
      </w:pPr>
      <w:r>
        <w:t xml:space="preserve"> </w:t>
      </w:r>
      <w:bookmarkStart w:id="77" w:name="_Toc314686053"/>
      <w:r>
        <w:t>win-def:</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55pt;height:629.35pt" o:ole="">
            <v:imagedata r:id="rId68" o:title=""/>
          </v:shape>
          <o:OLEObject Type="Embed" ProgID="Visio.Drawing.11" ShapeID="_x0000_i1052" DrawAspect="Content" ObjectID="_1439901449"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r w:rsidRPr="008B05C1">
        <w:lastRenderedPageBreak/>
        <w:t>win-sc:</w:t>
      </w:r>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65pt;height:631.1pt" o:ole="">
            <v:imagedata r:id="rId70" o:title=""/>
          </v:shape>
          <o:OLEObject Type="Embed" ProgID="Visio.Drawing.11" ShapeID="_x0000_i1053" DrawAspect="Content" ObjectID="_1439901450"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r>
        <w:lastRenderedPageBreak/>
        <w:t>win-def:EntityStateAuditType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r>
        <w:t>win-sc:EntityItemAuditType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r>
        <w:t>win-def:passwordpolicy_test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45pt" o:ole="">
            <v:imagedata r:id="rId72" o:title=""/>
          </v:shape>
          <o:OLEObject Type="Embed" ProgID="Visio.Drawing.11" ShapeID="_x0000_i1054" DrawAspect="Content" ObjectID="_1439901451"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r>
        <w:t>win-def:passwordpolicy_object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0.9pt;height:107.55pt" o:ole="">
            <v:imagedata r:id="rId74" o:title=""/>
          </v:shape>
          <o:OLEObject Type="Embed" ProgID="Visio.Drawing.11" ShapeID="_x0000_i1055" DrawAspect="Content" ObjectID="_1439901452" r:id="rId75"/>
        </w:object>
      </w:r>
    </w:p>
    <w:p w:rsidR="00591B85" w:rsidRDefault="00591B85" w:rsidP="00BE7B76">
      <w:pPr>
        <w:pStyle w:val="Heading2"/>
        <w:numPr>
          <w:ilvl w:val="1"/>
          <w:numId w:val="6"/>
        </w:numPr>
      </w:pPr>
      <w:r>
        <w:t xml:space="preserve"> </w:t>
      </w:r>
      <w:bookmarkStart w:id="87" w:name="_Toc314686060"/>
      <w:r>
        <w:t>win-def:passwordpolicy_state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9.1pt;height:175.1pt" o:ole="">
            <v:imagedata r:id="rId76" o:title=""/>
          </v:shape>
          <o:OLEObject Type="Embed" ProgID="Visio.Drawing.11" ShapeID="_x0000_i1056" DrawAspect="Content" ObjectID="_1439901453"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r w:rsidRPr="008B05C1">
        <w:t>win-sc:</w:t>
      </w:r>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9.1pt;height:161.8pt" o:ole="">
            <v:imagedata r:id="rId78" o:title=""/>
          </v:shape>
          <o:OLEObject Type="Embed" ProgID="Visio.Drawing.11" ShapeID="_x0000_i1057" DrawAspect="Content" ObjectID="_1439901454"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r>
        <w:t>win-def:lockoutpolicy_test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55pt;height:180.45pt" o:ole="">
            <v:imagedata r:id="rId80" o:title=""/>
          </v:shape>
          <o:OLEObject Type="Embed" ProgID="Visio.Drawing.11" ShapeID="_x0000_i1058" DrawAspect="Content" ObjectID="_1439901455"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r>
        <w:t>win-def:lockoutpolicy_object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45pt;height:114.65pt" o:ole="">
            <v:imagedata r:id="rId82" o:title=""/>
          </v:shape>
          <o:OLEObject Type="Embed" ProgID="Visio.Drawing.11" ShapeID="_x0000_i1059" DrawAspect="Content" ObjectID="_1439901456" r:id="rId83"/>
        </w:object>
      </w:r>
    </w:p>
    <w:p w:rsidR="00D16A0D" w:rsidRDefault="00D16A0D" w:rsidP="00BE7B76">
      <w:pPr>
        <w:pStyle w:val="Heading2"/>
        <w:numPr>
          <w:ilvl w:val="1"/>
          <w:numId w:val="6"/>
        </w:numPr>
      </w:pPr>
      <w:bookmarkStart w:id="94" w:name="_Toc314686065"/>
      <w:r>
        <w:t>win-def:</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55pt;height:160.9pt" o:ole="">
            <v:imagedata r:id="rId84" o:title=""/>
          </v:shape>
          <o:OLEObject Type="Embed" ProgID="Visio.Drawing.11" ShapeID="_x0000_i1060" DrawAspect="Content" ObjectID="_1439901457"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r w:rsidRPr="008B05C1">
        <w:t>win-sc:</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2pt" o:ole="">
            <v:imagedata r:id="rId86" o:title=""/>
          </v:shape>
          <o:OLEObject Type="Embed" ProgID="Visio.Drawing.11" ShapeID="_x0000_i1061" DrawAspect="Content" ObjectID="_1439901458"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r>
        <w:t>win-def:wmi57_test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8pt;height:220.45pt" o:ole="">
            <v:imagedata r:id="rId88" o:title=""/>
          </v:shape>
          <o:OLEObject Type="Embed" ProgID="Visio.Drawing.11" ShapeID="_x0000_i1062" DrawAspect="Content" ObjectID="_1439901459"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r>
        <w:t>win-def:wmi57_object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55pt;height:203.55pt" o:ole="">
            <v:imagedata r:id="rId90" o:title=""/>
          </v:shape>
          <o:OLEObject Type="Embed" ProgID="Visio.Drawing.11" ShapeID="_x0000_i1063" DrawAspect="Content" ObjectID="_1439901460"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r>
        <w:t>win-def:</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8pt;height:160.9pt" o:ole="">
            <v:imagedata r:id="rId92" o:title=""/>
          </v:shape>
          <o:OLEObject Type="Embed" ProgID="Visio.Drawing.11" ShapeID="_x0000_i1064" DrawAspect="Content" ObjectID="_1439901461"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r w:rsidRPr="008B05C1">
        <w:t>win-sc:</w:t>
      </w:r>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65pt" o:ole="">
            <v:imagedata r:id="rId94" o:title=""/>
          </v:shape>
          <o:OLEObject Type="Embed" ProgID="Visio.Drawing.11" ShapeID="_x0000_i1065" DrawAspect="Content" ObjectID="_1439901462"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r w:rsidRPr="00082A6B">
        <w:t>win-def:sid_test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65pt;height:198.2pt" o:ole="">
            <v:imagedata r:id="rId96" o:title=""/>
          </v:shape>
          <o:OLEObject Type="Embed" ProgID="Visio.Drawing.11" ShapeID="_x0000_i1066" DrawAspect="Content" ObjectID="_1439901463"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r>
        <w:t>win-def:</w:t>
      </w:r>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65pt;height:258.65pt" o:ole="">
            <v:imagedata r:id="rId98" o:title=""/>
          </v:shape>
          <o:OLEObject Type="Embed" ProgID="Visio.Drawing.11" ShapeID="_x0000_i1067" DrawAspect="Content" ObjectID="_1439901464"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r>
        <w:t>win-def:SidBehaviors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r>
        <w:t>win-def:sid_state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8pt;height:180.45pt" o:ole="">
            <v:imagedata r:id="rId100" o:title=""/>
          </v:shape>
          <o:OLEObject Type="Embed" ProgID="Visio.Drawing.11" ShapeID="_x0000_i1068" DrawAspect="Content" ObjectID="_1439901465"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r w:rsidRPr="008B05C1">
        <w:t>win-sc:</w:t>
      </w:r>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55pt;height:148.45pt" o:ole="">
            <v:imagedata r:id="rId102" o:title=""/>
          </v:shape>
          <o:OLEObject Type="Embed" ProgID="Visio.Drawing.11" ShapeID="_x0000_i1069" DrawAspect="Content" ObjectID="_1439901466"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r>
        <w:t>win-def:sid_sid_test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45pt;height:221.35pt" o:ole="">
            <v:imagedata r:id="rId104" o:title=""/>
          </v:shape>
          <o:OLEObject Type="Embed" ProgID="Visio.Drawing.11" ShapeID="_x0000_i1070" DrawAspect="Content" ObjectID="_1439901467"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r>
        <w:t>win-def:</w:t>
      </w:r>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4.9pt;height:211.55pt" o:ole="">
            <v:imagedata r:id="rId106" o:title=""/>
          </v:shape>
          <o:OLEObject Type="Embed" ProgID="Visio.Drawing.11" ShapeID="_x0000_i1071" DrawAspect="Content" ObjectID="_1439901468"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r>
        <w:t>win-def:SidSidBehaviors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r>
        <w:t>win-def:sid_sid_state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8pt;height:186.65pt" o:ole="">
            <v:imagedata r:id="rId108" o:title=""/>
          </v:shape>
          <o:OLEObject Type="Embed" ProgID="Visio.Drawing.11" ShapeID="_x0000_i1072" DrawAspect="Content" ObjectID="_1439901469"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r w:rsidRPr="008B05C1">
        <w:t>win-sc:</w:t>
      </w:r>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55pt;height:156.45pt" o:ole="">
            <v:imagedata r:id="rId110" o:title=""/>
          </v:shape>
          <o:OLEObject Type="Embed" ProgID="Visio.Drawing.11" ShapeID="_x0000_i1073" DrawAspect="Content" ObjectID="_1439901470"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r>
        <w:t>win-def:cmdlet_test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65pt;height:192pt" o:ole="">
            <v:imagedata r:id="rId112" o:title=""/>
          </v:shape>
          <o:OLEObject Type="Embed" ProgID="Visio.Drawing.11" ShapeID="_x0000_i1074" DrawAspect="Content" ObjectID="_1439901471"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r>
        <w:lastRenderedPageBreak/>
        <w:t>win-def:</w:t>
      </w:r>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39901472"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r>
        <w:t>win-def:</w:t>
      </w:r>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8pt" o:ole="">
            <v:imagedata r:id="rId116" o:title=""/>
          </v:shape>
          <o:OLEObject Type="Embed" ProgID="Visio.Drawing.11" ShapeID="_x0000_i1076" DrawAspect="Content" ObjectID="_1439901473"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r w:rsidRPr="008B05C1">
        <w:t>win-sc:</w:t>
      </w:r>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65pt;height:161.8pt" o:ole="">
            <v:imagedata r:id="rId118" o:title=""/>
          </v:shape>
          <o:OLEObject Type="Embed" ProgID="Visio.Drawing.11" ShapeID="_x0000_i1077" DrawAspect="Content" ObjectID="_1439901474"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r w:rsidRPr="008871E8">
        <w:lastRenderedPageBreak/>
        <w:t>win-def:EntityObjectGUID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r>
        <w:t>win-def:EntityStateGUIDType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r>
        <w:lastRenderedPageBreak/>
        <w:t>win-sc:EntityItemGUIDType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r>
        <w:t>win-def:EntityObjectCmdletVerb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r>
        <w:t>win-def:EntityStateCmdletVerbType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r>
        <w:lastRenderedPageBreak/>
        <w:t>win-sc:</w:t>
      </w:r>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r w:rsidRPr="00C314AD">
        <w:t>win-def:user_test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65pt;height:192.9pt" o:ole="">
            <v:imagedata r:id="rId120" o:title=""/>
          </v:shape>
          <o:OLEObject Type="Embed" ProgID="Visio.Drawing.11" ShapeID="_x0000_i1078" DrawAspect="Content" ObjectID="_1439901475"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r>
        <w:t>win-def:user_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65pt;height:209.8pt" o:ole="">
            <v:imagedata r:id="rId122" o:title=""/>
          </v:shape>
          <o:OLEObject Type="Embed" ProgID="Visio.Drawing.11" ShapeID="_x0000_i1079" DrawAspect="Content" ObjectID="_1439901476"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r>
        <w:t>win-def:user_state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8pt;height:191.1pt" o:ole="">
            <v:imagedata r:id="rId124" o:title=""/>
          </v:shape>
          <o:OLEObject Type="Embed" ProgID="Visio.Drawing.11" ShapeID="_x0000_i1080" DrawAspect="Content" ObjectID="_1439901477"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r>
        <w:t>win-sc:user_item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35pt" o:ole="">
            <v:imagedata r:id="rId126" o:title=""/>
          </v:shape>
          <o:OLEObject Type="Embed" ProgID="Visio.Drawing.11" ShapeID="_x0000_i1081" DrawAspect="Content" ObjectID="_1439901478"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r>
        <w:t>win-</w:t>
      </w:r>
      <w:r w:rsidR="00243C50">
        <w:t>def</w:t>
      </w:r>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45pt" o:ole="">
            <v:imagedata r:id="rId128" o:title=""/>
          </v:shape>
          <o:OLEObject Type="Embed" ProgID="Visio.Drawing.11" ShapeID="_x0000_i1082" DrawAspect="Content" ObjectID="_1439901479"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r>
        <w:t>win-def:user_sid55_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1.55pt" o:ole="">
            <v:imagedata r:id="rId130" o:title=""/>
          </v:shape>
          <o:OLEObject Type="Embed" ProgID="Visio.Drawing.11" ShapeID="_x0000_i1083" DrawAspect="Content" ObjectID="_1439901480"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r>
        <w:t>win-def:user_sid55_state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8pt;height:186.65pt" o:ole="">
            <v:imagedata r:id="rId132" o:title=""/>
          </v:shape>
          <o:OLEObject Type="Embed" ProgID="Visio.Drawing.11" ShapeID="_x0000_i1084" DrawAspect="Content" ObjectID="_1439901481"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r w:rsidRPr="00BE7B76">
        <w:t>win-sc:user_sid_item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39901482"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r w:rsidRPr="00BE0E26">
        <w:t>win-def:wmi_test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39901483"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r>
        <w:t>win-def:wmi_object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1.8pt;height:203.55pt" o:ole="">
            <v:imagedata r:id="rId138" o:title=""/>
          </v:shape>
          <o:OLEObject Type="Embed" ProgID="Visio.Drawing.11" ShapeID="_x0000_i1087" DrawAspect="Content" ObjectID="_1439901484"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r>
        <w:t>win-def:wmi_state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480DB2C" wp14:editId="1E650CF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r w:rsidRPr="008B05C1">
        <w:t>win-sc:</w:t>
      </w:r>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35pt;height:114.65pt" o:ole="">
            <v:imagedata r:id="rId141" o:title=""/>
          </v:shape>
          <o:OLEObject Type="Embed" ProgID="Visio.Drawing.11" ShapeID="_x0000_i1088" DrawAspect="Content" ObjectID="_1439901485"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r w:rsidRPr="009B2FD8">
        <w:t>win-def:group_test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 xml:space="preserve">A subgroup is an account identified by Name (not by SID) that is of group type, which can be </w:t>
      </w:r>
      <w:r w:rsidR="00A11A5C">
        <w:rPr>
          <w:rFonts w:cstheme="minorHAnsi"/>
          <w:color w:val="000000"/>
        </w:rPr>
        <w:lastRenderedPageBreak/>
        <w:t>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2pt;height:192.9pt" o:ole="">
            <v:imagedata r:id="rId143" o:title=""/>
          </v:shape>
          <o:OLEObject Type="Embed" ProgID="Visio.Drawing.11" ShapeID="_x0000_i1089" DrawAspect="Content" ObjectID="_1439901486" r:id="rId144"/>
        </w:object>
      </w:r>
    </w:p>
    <w:p w:rsidR="00953BEB" w:rsidRPr="00BE7B76" w:rsidRDefault="00953BEB" w:rsidP="00BE7B76">
      <w:pPr>
        <w:pStyle w:val="Heading3"/>
        <w:numPr>
          <w:ilvl w:val="2"/>
          <w:numId w:val="6"/>
        </w:numPr>
        <w:rPr>
          <w:rStyle w:val="Emphasis"/>
          <w:i w:val="0"/>
          <w:iCs w:val="0"/>
        </w:rPr>
      </w:pPr>
      <w:bookmarkStart w:id="149" w:name="_Toc314686111"/>
      <w:r w:rsidRPr="00BE7B76">
        <w:rPr>
          <w:rStyle w:val="Emphasis"/>
          <w:i w:val="0"/>
          <w:iCs w:val="0"/>
        </w:rPr>
        <w:t>Known Supported Platforms</w:t>
      </w:r>
      <w:bookmarkEnd w:id="14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0" w:name="_Toc314686112"/>
      <w:r>
        <w:t>win-def:group_</w:t>
      </w:r>
      <w:r w:rsidRPr="00B429BF">
        <w:t>object</w:t>
      </w:r>
      <w:bookmarkEnd w:id="150"/>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2pt;height:227.55pt" o:ole="">
            <v:imagedata r:id="rId145" o:title=""/>
          </v:shape>
          <o:OLEObject Type="Embed" ProgID="Visio.Drawing.11" ShapeID="_x0000_i1090" DrawAspect="Content" ObjectID="_1439901487"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1" w:name="_Toc314686113"/>
      <w:r>
        <w:t>win-def:group_state</w:t>
      </w:r>
      <w:bookmarkEnd w:id="151"/>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8pt;height:192pt" o:ole="">
            <v:imagedata r:id="rId147" o:title=""/>
          </v:shape>
          <o:OLEObject Type="Embed" ProgID="Visio.Drawing.11" ShapeID="_x0000_i1091" DrawAspect="Content" ObjectID="_1439901488"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2" w:name="_Toc314686114"/>
      <w:r>
        <w:t>win-sc:group_item</w:t>
      </w:r>
      <w:bookmarkEnd w:id="152"/>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35pt;height:2in" o:ole="">
            <v:imagedata r:id="rId149" o:title=""/>
          </v:shape>
          <o:OLEObject Type="Embed" ProgID="Visio.Drawing.11" ShapeID="_x0000_i1092" DrawAspect="Content" ObjectID="_1439901489"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 ],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3" w:name="_Toc314686115"/>
      <w:r w:rsidRPr="00F44538">
        <w:t>win-def:group_sid_test</w:t>
      </w:r>
      <w:bookmarkEnd w:id="153"/>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1.55pt" o:ole="">
            <v:imagedata r:id="rId151" o:title=""/>
          </v:shape>
          <o:OLEObject Type="Embed" ProgID="Visio.Drawing.11" ShapeID="_x0000_i1093" DrawAspect="Content" ObjectID="_1439901490" r:id="rId152"/>
        </w:object>
      </w:r>
    </w:p>
    <w:p w:rsidR="00953BEB" w:rsidRPr="00E47A68" w:rsidRDefault="00953BEB" w:rsidP="00E47A68">
      <w:pPr>
        <w:pStyle w:val="Heading3"/>
        <w:numPr>
          <w:ilvl w:val="2"/>
          <w:numId w:val="6"/>
        </w:numPr>
        <w:rPr>
          <w:rStyle w:val="Emphasis"/>
          <w:i w:val="0"/>
          <w:iCs w:val="0"/>
        </w:rPr>
      </w:pPr>
      <w:bookmarkStart w:id="154" w:name="_Toc314686116"/>
      <w:r w:rsidRPr="00E47A68">
        <w:rPr>
          <w:rStyle w:val="Emphasis"/>
          <w:i w:val="0"/>
          <w:iCs w:val="0"/>
        </w:rPr>
        <w:t>Known Supported Platforms</w:t>
      </w:r>
      <w:bookmarkEnd w:id="15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5" w:name="_Toc314686117"/>
      <w:r>
        <w:t>win-def:group_</w:t>
      </w:r>
      <w:r w:rsidRPr="000F377F">
        <w:t>sid_</w:t>
      </w:r>
      <w:r w:rsidRPr="00B429BF">
        <w:t>object</w:t>
      </w:r>
      <w:bookmarkEnd w:id="155"/>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65pt;height:204.45pt" o:ole="">
            <v:imagedata r:id="rId153" o:title=""/>
          </v:shape>
          <o:OLEObject Type="Embed" ProgID="Visio.Drawing.11" ShapeID="_x0000_i1094" DrawAspect="Content" ObjectID="_1439901491"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6" w:name="_Toc314686118"/>
      <w:r>
        <w:t>win-def:group_</w:t>
      </w:r>
      <w:r w:rsidRPr="000F377F">
        <w:t>sid_</w:t>
      </w:r>
      <w:r>
        <w:t>state</w:t>
      </w:r>
      <w:bookmarkEnd w:id="156"/>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8pt;height:199.1pt" o:ole="">
            <v:imagedata r:id="rId155" o:title=""/>
          </v:shape>
          <o:OLEObject Type="Embed" ProgID="Visio.Drawing.11" ShapeID="_x0000_i1095" DrawAspect="Content" ObjectID="_1439901492"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7" w:name="_Toc314686119"/>
      <w:r>
        <w:t>win-sc:group_sid_item</w:t>
      </w:r>
      <w:bookmarkEnd w:id="157"/>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35pt;height:138.65pt" o:ole="">
            <v:imagedata r:id="rId157" o:title=""/>
          </v:shape>
          <o:OLEObject Type="Embed" ProgID="Visio.Drawing.11" ShapeID="_x0000_i1096" DrawAspect="Content" ObjectID="_1439901493"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8" w:name="_Toc314686120"/>
      <w:r w:rsidRPr="004508C2">
        <w:lastRenderedPageBreak/>
        <w:t>win-def:metabase_test</w:t>
      </w:r>
      <w:bookmarkEnd w:id="158"/>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45pt;height:180.45pt" o:ole="">
            <v:imagedata r:id="rId159" o:title=""/>
          </v:shape>
          <o:OLEObject Type="Embed" ProgID="Visio.Drawing.11" ShapeID="_x0000_i1097" DrawAspect="Content" ObjectID="_1439901494" r:id="rId160"/>
        </w:object>
      </w:r>
    </w:p>
    <w:p w:rsidR="00953BEB" w:rsidRDefault="00953BEB" w:rsidP="00E47A68">
      <w:pPr>
        <w:pStyle w:val="Heading3"/>
        <w:numPr>
          <w:ilvl w:val="2"/>
          <w:numId w:val="6"/>
        </w:numPr>
        <w:rPr>
          <w:rStyle w:val="Emphasis"/>
          <w:i w:val="0"/>
        </w:rPr>
      </w:pPr>
      <w:bookmarkStart w:id="159" w:name="_Toc314686121"/>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1" w:name="_Toc314686122"/>
      <w:r>
        <w:t>win-def:metabase_object</w:t>
      </w:r>
      <w:bookmarkEnd w:id="16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1.1pt;height:198.2pt" o:ole="">
            <v:imagedata r:id="rId161" o:title=""/>
          </v:shape>
          <o:OLEObject Type="Embed" ProgID="Visio.Drawing.11" ShapeID="_x0000_i1098" DrawAspect="Content" ObjectID="_1439901495"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2" w:name="_Toc314686123"/>
      <w:r>
        <w:t>win-def:metabase_state</w:t>
      </w:r>
      <w:bookmarkEnd w:id="162"/>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8pt;height:175.1pt" o:ole="">
            <v:imagedata r:id="rId163" o:title=""/>
          </v:shape>
          <o:OLEObject Type="Embed" ProgID="Visio.Drawing.11" ShapeID="_x0000_i1099" DrawAspect="Content" ObjectID="_1439901496"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3"/>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3"/>
            <w:r w:rsidR="000A3527">
              <w:rPr>
                <w:rStyle w:val="CommentReference"/>
                <w:rFonts w:eastAsiaTheme="minorHAnsi"/>
                <w:lang w:bidi="ar-SA"/>
              </w:rPr>
              <w:commentReference w:id="163"/>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datatype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4" w:name="_Toc314686124"/>
      <w:r w:rsidRPr="008B05C1">
        <w:t>win-sc:</w:t>
      </w:r>
      <w:r>
        <w:t>metabase_item</w:t>
      </w:r>
      <w:bookmarkEnd w:id="16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35pt;height:156.45pt" o:ole="">
            <v:imagedata r:id="rId165" o:title=""/>
          </v:shape>
          <o:OLEObject Type="Embed" ProgID="Visio.Drawing.11" ShapeID="_x0000_i1100" DrawAspect="Content" ObjectID="_1439901497"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5"/>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5"/>
            <w:r>
              <w:rPr>
                <w:rStyle w:val="CommentReference"/>
                <w:rFonts w:eastAsiaTheme="minorHAnsi"/>
                <w:lang w:bidi="ar-SA"/>
              </w:rPr>
              <w:commentReference w:id="165"/>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6" w:name="_Toc314686125"/>
      <w:r w:rsidRPr="009F7431">
        <w:t>win-def:process_test</w:t>
      </w:r>
      <w:bookmarkEnd w:id="166"/>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35pt;height:180.45pt" o:ole="">
            <v:imagedata r:id="rId167" o:title=""/>
          </v:shape>
          <o:OLEObject Type="Embed" ProgID="Visio.Drawing.11" ShapeID="_x0000_i1101" DrawAspect="Content" ObjectID="_1439901498" r:id="rId168"/>
        </w:object>
      </w:r>
    </w:p>
    <w:p w:rsidR="00953BEB" w:rsidRPr="00E47A68" w:rsidRDefault="00953BEB" w:rsidP="00E47A68">
      <w:pPr>
        <w:pStyle w:val="Heading3"/>
        <w:numPr>
          <w:ilvl w:val="2"/>
          <w:numId w:val="6"/>
        </w:numPr>
        <w:rPr>
          <w:rStyle w:val="Emphasis"/>
          <w:i w:val="0"/>
        </w:rPr>
      </w:pPr>
      <w:bookmarkStart w:id="167" w:name="_Toc314686126"/>
      <w:commentRangeStart w:id="168"/>
      <w:r w:rsidRPr="00E47A68">
        <w:rPr>
          <w:rStyle w:val="Emphasis"/>
          <w:i w:val="0"/>
        </w:rPr>
        <w:lastRenderedPageBreak/>
        <w:t>Known Supported Platforms</w:t>
      </w:r>
      <w:commentRangeEnd w:id="168"/>
      <w:r>
        <w:rPr>
          <w:rStyle w:val="CommentReference"/>
          <w:b w:val="0"/>
          <w:bCs w:val="0"/>
        </w:rPr>
        <w:commentReference w:id="168"/>
      </w:r>
      <w:bookmarkEnd w:id="167"/>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9" w:name="_Toc314686127"/>
      <w:r>
        <w:t>win-def:process_object</w:t>
      </w:r>
      <w:bookmarkEnd w:id="169"/>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65pt;height:197.35pt" o:ole="">
            <v:imagedata r:id="rId169" o:title=""/>
          </v:shape>
          <o:OLEObject Type="Embed" ProgID="Visio.Drawing.11" ShapeID="_x0000_i1102" DrawAspect="Content" ObjectID="_1439901499"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0" w:name="_Toc314686128"/>
      <w:r>
        <w:t>win-def:process_state</w:t>
      </w:r>
      <w:bookmarkEnd w:id="170"/>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8pt;height:175.1pt" o:ole="">
            <v:imagedata r:id="rId171" o:title=""/>
          </v:shape>
          <o:OLEObject Type="Embed" ProgID="Visio.Drawing.11" ShapeID="_x0000_i1103" DrawAspect="Content" ObjectID="_1439901500"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1" w:name="_Toc314686129"/>
      <w:r w:rsidRPr="008B05C1">
        <w:t>win-sc:</w:t>
      </w:r>
      <w:r>
        <w:t>process_item</w:t>
      </w:r>
      <w:bookmarkEnd w:id="171"/>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45pt;height:2in" o:ole="">
            <v:imagedata r:id="rId173" o:title=""/>
          </v:shape>
          <o:OLEObject Type="Embed" ProgID="Visio.Drawing.11" ShapeID="_x0000_i1104" DrawAspect="Content" ObjectID="_1439901501"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72" w:name="_Toc308163879"/>
      <w:bookmarkStart w:id="173" w:name="_Toc308440429"/>
      <w:bookmarkStart w:id="174" w:name="_Toc308440757"/>
      <w:bookmarkStart w:id="175" w:name="_Toc308440991"/>
      <w:bookmarkStart w:id="176" w:name="_Toc308532672"/>
      <w:bookmarkStart w:id="177" w:name="_Toc308557162"/>
      <w:bookmarkStart w:id="178" w:name="_Toc308163880"/>
      <w:bookmarkStart w:id="179" w:name="_Toc308440430"/>
      <w:bookmarkStart w:id="180" w:name="_Toc308440758"/>
      <w:bookmarkStart w:id="181" w:name="_Toc308440992"/>
      <w:bookmarkStart w:id="182" w:name="_Toc308532673"/>
      <w:bookmarkStart w:id="183" w:name="_Toc308557163"/>
      <w:bookmarkStart w:id="184" w:name="_Toc314686130"/>
      <w:bookmarkEnd w:id="172"/>
      <w:bookmarkEnd w:id="173"/>
      <w:bookmarkEnd w:id="174"/>
      <w:bookmarkEnd w:id="175"/>
      <w:bookmarkEnd w:id="176"/>
      <w:bookmarkEnd w:id="177"/>
      <w:bookmarkEnd w:id="178"/>
      <w:bookmarkEnd w:id="179"/>
      <w:bookmarkEnd w:id="180"/>
      <w:bookmarkEnd w:id="181"/>
      <w:bookmarkEnd w:id="182"/>
      <w:bookmarkEnd w:id="183"/>
      <w:r>
        <w:t>A</w:t>
      </w:r>
      <w:r w:rsidR="00B71DB3">
        <w:t>ppendix A</w:t>
      </w:r>
      <w:r w:rsidR="00561E3D">
        <w:t xml:space="preserve"> – Normative References</w:t>
      </w:r>
      <w:bookmarkEnd w:id="184"/>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A31887"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A31887"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5" w:name="_Toc278864777"/>
      <w:bookmarkStart w:id="186" w:name="_Toc314686131"/>
      <w:r>
        <w:lastRenderedPageBreak/>
        <w:t xml:space="preserve">Appendix B - </w:t>
      </w:r>
      <w:r w:rsidRPr="004E5F03">
        <w:t>Change Log</w:t>
      </w:r>
      <w:bookmarkEnd w:id="185"/>
      <w:bookmarkEnd w:id="186"/>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7" w:history="1">
        <w:r w:rsidRPr="006128D8">
          <w:rPr>
            <w:rStyle w:val="Hyperlink"/>
          </w:rPr>
          <w:t>https://github.com/OVALProject/Language/issues/132</w:t>
        </w:r>
      </w:hyperlink>
      <w:r>
        <w:t>. (Section 2.95)</w:t>
      </w:r>
    </w:p>
    <w:p w:rsidR="00A31887" w:rsidRDefault="00A31887" w:rsidP="0080185B">
      <w:pPr>
        <w:pStyle w:val="ListParagraph"/>
        <w:numPr>
          <w:ilvl w:val="0"/>
          <w:numId w:val="21"/>
        </w:numPr>
      </w:pPr>
      <w:r>
        <w:t>Added new reg type entries into:</w:t>
      </w:r>
    </w:p>
    <w:p w:rsidR="00A31887" w:rsidRDefault="00A31887" w:rsidP="00A31887">
      <w:pPr>
        <w:pStyle w:val="ListParagraph"/>
        <w:numPr>
          <w:ilvl w:val="1"/>
          <w:numId w:val="21"/>
        </w:numPr>
      </w:pPr>
      <w:r>
        <w:t>win-def:entityStateRegistryTypetype description table (Section 2.22)</w:t>
      </w:r>
    </w:p>
    <w:p w:rsidR="00A31887" w:rsidRDefault="00A31887" w:rsidP="00A31887">
      <w:pPr>
        <w:pStyle w:val="ListParagraph"/>
        <w:numPr>
          <w:ilvl w:val="1"/>
          <w:numId w:val="21"/>
        </w:numPr>
      </w:pPr>
      <w:r>
        <w:t>win-sc:EntityItemRegistryTypeType description table  (Section 2.23)</w:t>
      </w:r>
    </w:p>
    <w:p w:rsidR="00A31887" w:rsidRPr="0080185B" w:rsidRDefault="00A31887" w:rsidP="00A31887">
      <w:pPr>
        <w:pStyle w:val="ListParagraph"/>
        <w:numPr>
          <w:ilvl w:val="1"/>
          <w:numId w:val="21"/>
        </w:numPr>
      </w:pPr>
      <w:hyperlink r:id="rId178" w:history="1">
        <w:r w:rsidRPr="00296C43">
          <w:rPr>
            <w:rStyle w:val="Hyperlink"/>
          </w:rPr>
          <w:t>https://github.com/OVALProject/Language/issues/102</w:t>
        </w:r>
      </w:hyperlink>
      <w:r>
        <w:t xml:space="preserve"> </w:t>
      </w:r>
      <w:bookmarkStart w:id="187" w:name="_GoBack"/>
      <w:bookmarkEnd w:id="187"/>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9"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80"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8" w:name="_Toc314686132"/>
      <w:r>
        <w:t xml:space="preserve">Appendix </w:t>
      </w:r>
      <w:r w:rsidR="00B71DB3">
        <w:t>C</w:t>
      </w:r>
      <w:r>
        <w:t xml:space="preserve"> - Terms and Acronyms</w:t>
      </w:r>
      <w:bookmarkEnd w:id="188"/>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81"/>
      <w:headerReference w:type="first" r:id="rId18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This is found in Microsoft's lmaccess.h .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3"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8"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A31887">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A31887">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A31887"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A31887"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A31887"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A31887"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A31887"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A31887"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A31887"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A31887"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A31887"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A31887"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A31887"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A31887"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A31887"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46523C">
      <w:t xml:space="preserve"> Revision 2</w:t>
    </w:r>
  </w:p>
  <w:p w:rsidR="00C065E8" w:rsidRDefault="00C065E8" w:rsidP="00521CF3">
    <w:pPr>
      <w:pStyle w:val="Header"/>
    </w:pPr>
    <w:r>
      <w:tab/>
    </w:r>
    <w:r>
      <w:tab/>
      <w:t xml:space="preserve">Date: </w:t>
    </w:r>
    <w:r w:rsidR="0046523C">
      <w:t>9</w:t>
    </w:r>
    <w:r w:rsidR="00025A50">
      <w:t>-2</w:t>
    </w:r>
    <w:r w:rsidR="0046523C">
      <w:t>5</w:t>
    </w:r>
    <w:r>
      <w:t>-1</w:t>
    </w:r>
    <w:r w:rsidR="00025A50">
      <w:t>3</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A31887">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188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7.vsd"/><Relationship Id="rId117" Type="http://schemas.openxmlformats.org/officeDocument/2006/relationships/oleObject" Target="embeddings/Microsoft_Visio_2003-2010_Drawing5252.vsd"/><Relationship Id="rId21" Type="http://schemas.openxmlformats.org/officeDocument/2006/relationships/oleObject" Target="embeddings/Microsoft_Visio_2003-2010_Drawing55.vsd"/><Relationship Id="rId42" Type="http://schemas.openxmlformats.org/officeDocument/2006/relationships/image" Target="media/image15.emf"/><Relationship Id="rId47" Type="http://schemas.openxmlformats.org/officeDocument/2006/relationships/oleObject" Target="embeddings/Microsoft_Visio_2003-2010_Drawing1717.vsd"/><Relationship Id="rId63" Type="http://schemas.openxmlformats.org/officeDocument/2006/relationships/oleObject" Target="embeddings/Microsoft_Visio_2003-2010_Drawing2525.vsd"/><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Microsoft_Visio_2003-2010_Drawing3838.vsd"/><Relationship Id="rId112" Type="http://schemas.openxmlformats.org/officeDocument/2006/relationships/image" Target="media/image50.emf"/><Relationship Id="rId133" Type="http://schemas.openxmlformats.org/officeDocument/2006/relationships/oleObject" Target="embeddings/Microsoft_Visio_2003-2010_Drawing6060.vsd"/><Relationship Id="rId138" Type="http://schemas.openxmlformats.org/officeDocument/2006/relationships/image" Target="media/image63.emf"/><Relationship Id="rId154" Type="http://schemas.openxmlformats.org/officeDocument/2006/relationships/oleObject" Target="embeddings/Microsoft_Visio_2003-2010_Drawing7070.vsd"/><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Microsoft_Visio_2003-2010_Drawing7878.vsd"/><Relationship Id="rId16" Type="http://schemas.openxmlformats.org/officeDocument/2006/relationships/image" Target="media/image3.emf"/><Relationship Id="rId107" Type="http://schemas.openxmlformats.org/officeDocument/2006/relationships/oleObject" Target="embeddings/Microsoft_Visio_2003-2010_Drawing47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12.vsd"/><Relationship Id="rId53" Type="http://schemas.openxmlformats.org/officeDocument/2006/relationships/oleObject" Target="embeddings/Microsoft_Visio_2003-2010_Drawing20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33.vsd"/><Relationship Id="rId102" Type="http://schemas.openxmlformats.org/officeDocument/2006/relationships/image" Target="media/image45.emf"/><Relationship Id="rId123" Type="http://schemas.openxmlformats.org/officeDocument/2006/relationships/oleObject" Target="embeddings/Microsoft_Visio_2003-2010_Drawing5555.vsd"/><Relationship Id="rId128" Type="http://schemas.openxmlformats.org/officeDocument/2006/relationships/image" Target="media/image58.emf"/><Relationship Id="rId144" Type="http://schemas.openxmlformats.org/officeDocument/2006/relationships/oleObject" Target="embeddings/Microsoft_Visio_2003-2010_Drawing65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41.vsd"/><Relationship Id="rId160" Type="http://schemas.openxmlformats.org/officeDocument/2006/relationships/oleObject" Target="embeddings/Microsoft_Visio_2003-2010_Drawing7373.vsd"/><Relationship Id="rId165" Type="http://schemas.openxmlformats.org/officeDocument/2006/relationships/image" Target="media/image77.emf"/><Relationship Id="rId181"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28.vsd"/><Relationship Id="rId113" Type="http://schemas.openxmlformats.org/officeDocument/2006/relationships/oleObject" Target="embeddings/Microsoft_Visio_2003-2010_Drawing50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63.vsd"/><Relationship Id="rId80" Type="http://schemas.openxmlformats.org/officeDocument/2006/relationships/image" Target="media/image34.emf"/><Relationship Id="rId85" Type="http://schemas.openxmlformats.org/officeDocument/2006/relationships/oleObject" Target="embeddings/Microsoft_Visio_2003-2010_Drawing3636.vsd"/><Relationship Id="rId150" Type="http://schemas.openxmlformats.org/officeDocument/2006/relationships/oleObject" Target="embeddings/Microsoft_Visio_2003-2010_Drawing68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Microsoft_Visio_2003-2010_Drawing33.vsd"/><Relationship Id="rId33" Type="http://schemas.openxmlformats.org/officeDocument/2006/relationships/oleObject" Target="embeddings/Microsoft_Visio_2003-2010_Drawing1010.vsd"/><Relationship Id="rId38" Type="http://schemas.openxmlformats.org/officeDocument/2006/relationships/image" Target="media/image13.emf"/><Relationship Id="rId59" Type="http://schemas.openxmlformats.org/officeDocument/2006/relationships/oleObject" Target="embeddings/Microsoft_Visio_2003-2010_Drawing2323.vsd"/><Relationship Id="rId103" Type="http://schemas.openxmlformats.org/officeDocument/2006/relationships/oleObject" Target="embeddings/Microsoft_Visio_2003-2010_Drawing45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31.vsd"/><Relationship Id="rId91" Type="http://schemas.openxmlformats.org/officeDocument/2006/relationships/oleObject" Target="embeddings/Microsoft_Visio_2003-2010_Drawing39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76.vsd"/><Relationship Id="rId18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8.vsd"/><Relationship Id="rId49" Type="http://schemas.openxmlformats.org/officeDocument/2006/relationships/oleObject" Target="embeddings/Microsoft_Visio_2003-2010_Drawing1818.vsd"/><Relationship Id="rId114" Type="http://schemas.openxmlformats.org/officeDocument/2006/relationships/image" Target="media/image51.emf"/><Relationship Id="rId119" Type="http://schemas.openxmlformats.org/officeDocument/2006/relationships/oleObject" Target="embeddings/Microsoft_Visio_2003-2010_Drawing53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26.vsd"/><Relationship Id="rId81" Type="http://schemas.openxmlformats.org/officeDocument/2006/relationships/oleObject" Target="embeddings/Microsoft_Visio_2003-2010_Drawing34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61.vsd"/><Relationship Id="rId151" Type="http://schemas.openxmlformats.org/officeDocument/2006/relationships/image" Target="media/image70.emf"/><Relationship Id="rId156" Type="http://schemas.openxmlformats.org/officeDocument/2006/relationships/oleObject" Target="embeddings/Microsoft_Visio_2003-2010_Drawing7171.vsd"/><Relationship Id="rId177" Type="http://schemas.openxmlformats.org/officeDocument/2006/relationships/hyperlink" Target="https://github.com/OVALProject/Language/issues/132"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Microsoft_Visio_2003-2010_Drawing7979.vsd"/><Relationship Id="rId180" Type="http://schemas.openxmlformats.org/officeDocument/2006/relationships/hyperlink" Target="https://github.com/OVALProject/Language/issues/15" TargetMode="External"/><Relationship Id="rId13" Type="http://schemas.openxmlformats.org/officeDocument/2006/relationships/oleObject" Target="embeddings/Microsoft_Visio_2003-2010_Drawing11.vsd"/><Relationship Id="rId18" Type="http://schemas.openxmlformats.org/officeDocument/2006/relationships/image" Target="media/image4.emf"/><Relationship Id="rId39" Type="http://schemas.openxmlformats.org/officeDocument/2006/relationships/oleObject" Target="embeddings/Microsoft_Visio_2003-2010_Drawing1313.vsd"/><Relationship Id="rId109" Type="http://schemas.openxmlformats.org/officeDocument/2006/relationships/oleObject" Target="embeddings/Microsoft_Visio_2003-2010_Drawing48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21.vsd"/><Relationship Id="rId76" Type="http://schemas.openxmlformats.org/officeDocument/2006/relationships/image" Target="media/image32.emf"/><Relationship Id="rId97" Type="http://schemas.openxmlformats.org/officeDocument/2006/relationships/oleObject" Target="embeddings/Microsoft_Visio_2003-2010_Drawing42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56.vsd"/><Relationship Id="rId141" Type="http://schemas.openxmlformats.org/officeDocument/2006/relationships/image" Target="media/image65.emf"/><Relationship Id="rId146" Type="http://schemas.openxmlformats.org/officeDocument/2006/relationships/oleObject" Target="embeddings/Microsoft_Visio_2003-2010_Drawing6666.vsd"/><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Microsoft_Visio_2003-2010_Drawing2929.vsd"/><Relationship Id="rId92" Type="http://schemas.openxmlformats.org/officeDocument/2006/relationships/image" Target="media/image40.emf"/><Relationship Id="rId162" Type="http://schemas.openxmlformats.org/officeDocument/2006/relationships/oleObject" Target="embeddings/Microsoft_Visio_2003-2010_Drawing7474.vsd"/><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6.vsd"/><Relationship Id="rId40" Type="http://schemas.openxmlformats.org/officeDocument/2006/relationships/image" Target="media/image14.emf"/><Relationship Id="rId45" Type="http://schemas.openxmlformats.org/officeDocument/2006/relationships/oleObject" Target="embeddings/Microsoft_Visio_2003-2010_Drawing1616.vsd"/><Relationship Id="rId66" Type="http://schemas.openxmlformats.org/officeDocument/2006/relationships/image" Target="media/image27.emf"/><Relationship Id="rId87" Type="http://schemas.openxmlformats.org/officeDocument/2006/relationships/oleObject" Target="embeddings/Microsoft_Visio_2003-2010_Drawing3737.vsd"/><Relationship Id="rId110" Type="http://schemas.openxmlformats.org/officeDocument/2006/relationships/image" Target="media/image49.emf"/><Relationship Id="rId115" Type="http://schemas.openxmlformats.org/officeDocument/2006/relationships/oleObject" Target="embeddings/Microsoft_Visio_2003-2010_Drawing5151.vsd"/><Relationship Id="rId131" Type="http://schemas.openxmlformats.org/officeDocument/2006/relationships/oleObject" Target="embeddings/Microsoft_Visio_2003-2010_Drawing59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02" TargetMode="External"/><Relationship Id="rId61" Type="http://schemas.openxmlformats.org/officeDocument/2006/relationships/oleObject" Target="embeddings/Microsoft_Visio_2003-2010_Drawing2424.vsd"/><Relationship Id="rId82" Type="http://schemas.openxmlformats.org/officeDocument/2006/relationships/image" Target="media/image35.emf"/><Relationship Id="rId152" Type="http://schemas.openxmlformats.org/officeDocument/2006/relationships/oleObject" Target="embeddings/Microsoft_Visio_2003-2010_Drawing6969.vsd"/><Relationship Id="rId173" Type="http://schemas.openxmlformats.org/officeDocument/2006/relationships/image" Target="media/image81.emf"/><Relationship Id="rId19" Type="http://schemas.openxmlformats.org/officeDocument/2006/relationships/oleObject" Target="embeddings/Microsoft_Visio_2003-2010_Drawing44.vsd"/><Relationship Id="rId14" Type="http://schemas.openxmlformats.org/officeDocument/2006/relationships/image" Target="media/image2.emf"/><Relationship Id="rId30" Type="http://schemas.openxmlformats.org/officeDocument/2006/relationships/oleObject" Target="embeddings/Microsoft_Visio_2003-2010_Drawing99.vsd"/><Relationship Id="rId35" Type="http://schemas.openxmlformats.org/officeDocument/2006/relationships/oleObject" Target="embeddings/Microsoft_Visio_2003-2010_Drawing1111.vsd"/><Relationship Id="rId56" Type="http://schemas.openxmlformats.org/officeDocument/2006/relationships/image" Target="media/image22.emf"/><Relationship Id="rId77" Type="http://schemas.openxmlformats.org/officeDocument/2006/relationships/oleObject" Target="embeddings/Microsoft_Visio_2003-2010_Drawing3232.vsd"/><Relationship Id="rId100" Type="http://schemas.openxmlformats.org/officeDocument/2006/relationships/image" Target="media/image44.emf"/><Relationship Id="rId105" Type="http://schemas.openxmlformats.org/officeDocument/2006/relationships/oleObject" Target="embeddings/Microsoft_Visio_2003-2010_Drawing46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77.vsd"/><Relationship Id="rId8" Type="http://schemas.openxmlformats.org/officeDocument/2006/relationships/footnotes" Target="footnotes.xml"/><Relationship Id="rId51" Type="http://schemas.openxmlformats.org/officeDocument/2006/relationships/oleObject" Target="embeddings/Microsoft_Visio_2003-2010_Drawing1919.vsd"/><Relationship Id="rId72" Type="http://schemas.openxmlformats.org/officeDocument/2006/relationships/image" Target="media/image30.emf"/><Relationship Id="rId93" Type="http://schemas.openxmlformats.org/officeDocument/2006/relationships/oleObject" Target="embeddings/Microsoft_Visio_2003-2010_Drawing4040.vsd"/><Relationship Id="rId98" Type="http://schemas.openxmlformats.org/officeDocument/2006/relationships/image" Target="media/image43.emf"/><Relationship Id="rId121" Type="http://schemas.openxmlformats.org/officeDocument/2006/relationships/oleObject" Target="embeddings/Microsoft_Visio_2003-2010_Drawing5454.vsd"/><Relationship Id="rId142" Type="http://schemas.openxmlformats.org/officeDocument/2006/relationships/oleObject" Target="embeddings/Microsoft_Visio_2003-2010_Drawing6464.vsd"/><Relationship Id="rId163" Type="http://schemas.openxmlformats.org/officeDocument/2006/relationships/image" Target="media/image76.emf"/><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27.vsd"/><Relationship Id="rId116" Type="http://schemas.openxmlformats.org/officeDocument/2006/relationships/image" Target="media/image52.emf"/><Relationship Id="rId137" Type="http://schemas.openxmlformats.org/officeDocument/2006/relationships/oleObject" Target="embeddings/Microsoft_Visio_2003-2010_Drawing6262.vsd"/><Relationship Id="rId158" Type="http://schemas.openxmlformats.org/officeDocument/2006/relationships/oleObject" Target="embeddings/Microsoft_Visio_2003-2010_Drawing7272.vsd"/><Relationship Id="rId20" Type="http://schemas.openxmlformats.org/officeDocument/2006/relationships/image" Target="media/image5.emf"/><Relationship Id="rId41" Type="http://schemas.openxmlformats.org/officeDocument/2006/relationships/oleObject" Target="embeddings/Microsoft_Visio_2003-2010_Drawing1414.vsd"/><Relationship Id="rId62" Type="http://schemas.openxmlformats.org/officeDocument/2006/relationships/image" Target="media/image25.emf"/><Relationship Id="rId83" Type="http://schemas.openxmlformats.org/officeDocument/2006/relationships/oleObject" Target="embeddings/Microsoft_Visio_2003-2010_Drawing3535.vsd"/><Relationship Id="rId88" Type="http://schemas.openxmlformats.org/officeDocument/2006/relationships/image" Target="media/image38.emf"/><Relationship Id="rId111" Type="http://schemas.openxmlformats.org/officeDocument/2006/relationships/oleObject" Target="embeddings/Microsoft_Visio_2003-2010_Drawing49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80.vsd"/><Relationship Id="rId179" Type="http://schemas.openxmlformats.org/officeDocument/2006/relationships/hyperlink" Target="https://github.com/OVALProject/Language/issues/1" TargetMode="External"/><Relationship Id="rId15" Type="http://schemas.openxmlformats.org/officeDocument/2006/relationships/oleObject" Target="embeddings/Microsoft_Visio_2003-2010_Drawing22.vsd"/><Relationship Id="rId36" Type="http://schemas.openxmlformats.org/officeDocument/2006/relationships/image" Target="media/image12.emf"/><Relationship Id="rId57" Type="http://schemas.openxmlformats.org/officeDocument/2006/relationships/oleObject" Target="embeddings/Microsoft_Visio_2003-2010_Drawing2222.vsd"/><Relationship Id="rId106" Type="http://schemas.openxmlformats.org/officeDocument/2006/relationships/image" Target="media/image47.emf"/><Relationship Id="rId127" Type="http://schemas.openxmlformats.org/officeDocument/2006/relationships/oleObject" Target="embeddings/Microsoft_Visio_2003-2010_Drawing57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43.vsd"/><Relationship Id="rId101" Type="http://schemas.openxmlformats.org/officeDocument/2006/relationships/oleObject" Target="embeddings/Microsoft_Visio_2003-2010_Drawing44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67.vsd"/><Relationship Id="rId164" Type="http://schemas.openxmlformats.org/officeDocument/2006/relationships/oleObject" Target="embeddings/Microsoft_Visio_2003-2010_Drawing7575.vsd"/><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08B963-9473-45D8-8D26-CE445015A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193</Pages>
  <Words>31464</Words>
  <Characters>179348</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210392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Nunez, Luis</cp:lastModifiedBy>
  <cp:revision>160</cp:revision>
  <dcterms:created xsi:type="dcterms:W3CDTF">2012-01-19T00:51:00Z</dcterms:created>
  <dcterms:modified xsi:type="dcterms:W3CDTF">2013-09-05T19:33:00Z</dcterms:modified>
</cp:coreProperties>
</file>