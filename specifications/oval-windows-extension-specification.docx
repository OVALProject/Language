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993FB63"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31F79E5" w14:textId="31584807" w:rsidR="00521CF3" w:rsidRDefault="008D537D" w:rsidP="008D53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Center for Internet Security</w:t>
                    </w:r>
                  </w:p>
                </w:tc>
              </w:sdtContent>
            </w:sdt>
          </w:tr>
          <w:tr w:rsidR="00521CF3" w14:paraId="003F6DA1"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2003D1"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455E2619"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1C5D60FA" w14:textId="68BD9A05" w:rsidR="00521CF3" w:rsidRDefault="00390679" w:rsidP="0039067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5.11</w:t>
                    </w:r>
                    <w:r w:rsidR="008D537D">
                      <w:rPr>
                        <w:rFonts w:asciiTheme="majorHAnsi" w:eastAsiaTheme="majorEastAsia" w:hAnsiTheme="majorHAnsi" w:cstheme="majorBidi"/>
                        <w:sz w:val="44"/>
                        <w:szCs w:val="44"/>
                      </w:rPr>
                      <w:t>.2</w:t>
                    </w:r>
                  </w:p>
                </w:tc>
              </w:sdtContent>
            </w:sdt>
          </w:tr>
          <w:tr w:rsidR="00521CF3" w14:paraId="372C1B27" w14:textId="77777777" w:rsidTr="00521CF3">
            <w:trPr>
              <w:trHeight w:val="360"/>
              <w:jc w:val="center"/>
            </w:trPr>
            <w:tc>
              <w:tcPr>
                <w:tcW w:w="5000" w:type="pct"/>
                <w:vAlign w:val="center"/>
              </w:tcPr>
              <w:p w14:paraId="47E855B0" w14:textId="77777777" w:rsidR="00521CF3" w:rsidRDefault="00521CF3" w:rsidP="00521CF3">
                <w:pPr>
                  <w:pStyle w:val="NoSpacing"/>
                  <w:jc w:val="center"/>
                </w:pPr>
              </w:p>
            </w:tc>
          </w:tr>
          <w:tr w:rsidR="00521CF3" w14:paraId="3C138F93"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321A7552" w14:textId="0090C536" w:rsidR="00521CF3" w:rsidRDefault="00FA6868" w:rsidP="000D0F67">
                    <w:pPr>
                      <w:pStyle w:val="NoSpacing"/>
                      <w:jc w:val="center"/>
                      <w:rPr>
                        <w:b/>
                        <w:bCs/>
                      </w:rPr>
                    </w:pPr>
                    <w:r>
                      <w:rPr>
                        <w:b/>
                        <w:bCs/>
                      </w:rPr>
                      <w:t>Danny Haynes, Stelios Melachrinoudis</w:t>
                    </w:r>
                    <w:r w:rsidR="008D537D">
                      <w:rPr>
                        <w:b/>
                        <w:bCs/>
                      </w:rPr>
                      <w:t>, David Solin</w:t>
                    </w:r>
                  </w:p>
                </w:tc>
              </w:sdtContent>
            </w:sdt>
          </w:tr>
          <w:tr w:rsidR="00521CF3" w14:paraId="6FA07101"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8-30T00:00:00Z">
                  <w:dateFormat w:val="M/d/yyyy"/>
                  <w:lid w:val="en-US"/>
                  <w:storeMappedDataAs w:val="dateTime"/>
                  <w:calendar w:val="gregorian"/>
                </w:date>
              </w:sdtPr>
              <w:sdtContent>
                <w:tc>
                  <w:tcPr>
                    <w:tcW w:w="5000" w:type="pct"/>
                    <w:vAlign w:val="center"/>
                  </w:tcPr>
                  <w:p w14:paraId="5577CA80" w14:textId="35B06E22" w:rsidR="00521CF3" w:rsidRDefault="008D537D" w:rsidP="008D537D">
                    <w:pPr>
                      <w:pStyle w:val="NoSpacing"/>
                      <w:jc w:val="center"/>
                      <w:rPr>
                        <w:b/>
                        <w:bCs/>
                      </w:rPr>
                    </w:pPr>
                    <w:r>
                      <w:rPr>
                        <w:b/>
                        <w:bCs/>
                      </w:rPr>
                      <w:t>8</w:t>
                    </w:r>
                    <w:r w:rsidR="00087C69">
                      <w:rPr>
                        <w:b/>
                        <w:bCs/>
                      </w:rPr>
                      <w:t>/</w:t>
                    </w:r>
                    <w:r>
                      <w:rPr>
                        <w:b/>
                        <w:bCs/>
                      </w:rPr>
                      <w:t>30</w:t>
                    </w:r>
                    <w:r w:rsidR="00087C69">
                      <w:rPr>
                        <w:b/>
                        <w:bCs/>
                      </w:rPr>
                      <w:t>/201</w:t>
                    </w:r>
                    <w:r>
                      <w:rPr>
                        <w:b/>
                        <w:bCs/>
                      </w:rPr>
                      <w:t>6</w:t>
                    </w:r>
                  </w:p>
                </w:tc>
              </w:sdtContent>
            </w:sdt>
          </w:tr>
        </w:tbl>
        <w:p w14:paraId="791C31C4" w14:textId="77777777" w:rsidR="00521CF3" w:rsidRDefault="00521CF3" w:rsidP="00521CF3"/>
        <w:p w14:paraId="49AE1687"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27A84A54" w14:textId="77777777" w:rsidTr="00521CF3">
            <w:tc>
              <w:tcPr>
                <w:tcW w:w="5000" w:type="pct"/>
              </w:tcPr>
              <w:p w14:paraId="36A3094B"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7E384850" w14:textId="77777777" w:rsidR="00521CF3" w:rsidRDefault="00521CF3" w:rsidP="00521CF3"/>
        <w:p w14:paraId="503B100F" w14:textId="77777777" w:rsidR="00521CF3" w:rsidRDefault="00521CF3" w:rsidP="00521CF3">
          <w:r>
            <w:br w:type="page"/>
          </w:r>
        </w:p>
      </w:sdtContent>
    </w:sdt>
    <w:p w14:paraId="04E3F7FA" w14:textId="77777777" w:rsidR="00521CF3" w:rsidRDefault="00521CF3" w:rsidP="00521CF3">
      <w:pPr>
        <w:pStyle w:val="Heading1"/>
      </w:pPr>
      <w:bookmarkStart w:id="0" w:name="_Toc334362964"/>
      <w:r>
        <w:lastRenderedPageBreak/>
        <w:t>Acknowledgements</w:t>
      </w:r>
      <w:bookmarkEnd w:id="0"/>
    </w:p>
    <w:p w14:paraId="38ACF435" w14:textId="77777777" w:rsidR="00521CF3" w:rsidRDefault="00521CF3" w:rsidP="00521CF3">
      <w:pPr>
        <w:pStyle w:val="Heading1"/>
      </w:pPr>
      <w:bookmarkStart w:id="1" w:name="_Toc334362965"/>
      <w:r>
        <w:t>Trademark Information</w:t>
      </w:r>
      <w:bookmarkEnd w:id="1"/>
    </w:p>
    <w:p w14:paraId="5E216C8B" w14:textId="77777777" w:rsidR="00521CF3" w:rsidRDefault="00521CF3" w:rsidP="00521CF3">
      <w:r>
        <w:t>OVAL and the OVAL logo are registered trademarks of The MITRE Corporation. All other trademarks are the property of their respective owners.</w:t>
      </w:r>
    </w:p>
    <w:p w14:paraId="434E01CA" w14:textId="77777777" w:rsidR="00521CF3" w:rsidRDefault="00521CF3" w:rsidP="00521CF3">
      <w:pPr>
        <w:pStyle w:val="Heading1"/>
      </w:pPr>
      <w:bookmarkStart w:id="2" w:name="_Toc334362966"/>
      <w:r>
        <w:t>Warnings</w:t>
      </w:r>
      <w:bookmarkEnd w:id="2"/>
    </w:p>
    <w:p w14:paraId="22A76E70" w14:textId="7EE45616" w:rsidR="00521CF3" w:rsidRPr="00A26B85" w:rsidRDefault="00360FA6" w:rsidP="00521CF3">
      <w:r>
        <w:t>CIS</w:t>
      </w:r>
      <w:r w:rsidR="00521CF3" w:rsidRPr="00587B2E">
        <w:t xml:space="preserve"> </w:t>
      </w:r>
      <w:r w:rsidR="00521CF3">
        <w:t xml:space="preserve">PROVIDES </w:t>
      </w:r>
      <w:r w:rsidR="00521CF3" w:rsidRPr="00587B2E">
        <w:t xml:space="preserve">OVAL </w:t>
      </w:r>
      <w:r w:rsidR="00336F22">
        <w:t>"</w:t>
      </w:r>
      <w:r w:rsidR="00521CF3" w:rsidRPr="00587B2E">
        <w:t>AS IS</w:t>
      </w:r>
      <w:r w:rsidR="00336F22">
        <w:t>"</w:t>
      </w:r>
      <w:r w:rsidR="00521CF3"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rsidR="00521CF3">
        <w:t>THE POSSIBILITY OF SUCH DAMAGES</w:t>
      </w:r>
      <w:r w:rsidR="009A3D47">
        <w:rPr>
          <w:rStyle w:val="FootnoteReference"/>
        </w:rPr>
        <w:footnoteReference w:id="1"/>
      </w:r>
      <w:r w:rsidR="00521CF3">
        <w:t>.</w:t>
      </w:r>
    </w:p>
    <w:p w14:paraId="0C44802E" w14:textId="77777777" w:rsidR="00521CF3" w:rsidRDefault="00521CF3" w:rsidP="00521CF3">
      <w:pPr>
        <w:pStyle w:val="Heading1"/>
      </w:pPr>
      <w:bookmarkStart w:id="3" w:name="_Toc334362967"/>
      <w:r>
        <w:t>Feedback</w:t>
      </w:r>
      <w:bookmarkEnd w:id="3"/>
    </w:p>
    <w:p w14:paraId="3AF60EBF" w14:textId="1F5E2CEC" w:rsidR="00521CF3" w:rsidRDefault="00521CF3" w:rsidP="00521CF3">
      <w:r>
        <w:t xml:space="preserve">The </w:t>
      </w:r>
      <w:r w:rsidR="00CA07AF">
        <w:t>Center for Internet Security</w:t>
      </w:r>
      <w:r>
        <w:t xml:space="preserve">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r w:rsidR="00CA07AF" w:rsidRPr="00E971AC">
        <w:rPr>
          <w:lang w:bidi="en-US"/>
        </w:rPr>
        <w:t>oval_developer@lists.cisecurity.org</w:t>
      </w:r>
      <w:r w:rsidR="009A3D47">
        <w:rPr>
          <w:rStyle w:val="FootnoteReference"/>
        </w:rPr>
        <w:footnoteReference w:id="2"/>
      </w:r>
      <w:r>
        <w:t>.</w:t>
      </w:r>
    </w:p>
    <w:p w14:paraId="0CA08B68" w14:textId="77777777" w:rsidR="00521CF3" w:rsidRDefault="00521CF3" w:rsidP="00521CF3"/>
    <w:p w14:paraId="0610DC57" w14:textId="77777777" w:rsidR="00521CF3" w:rsidRDefault="00521CF3" w:rsidP="00521CF3"/>
    <w:p w14:paraId="4FE1BAFD" w14:textId="77777777" w:rsidR="00521CF3" w:rsidRDefault="00521CF3" w:rsidP="00521CF3"/>
    <w:p w14:paraId="21CF5D65" w14:textId="77777777" w:rsidR="00521CF3" w:rsidRDefault="00521CF3" w:rsidP="00521CF3"/>
    <w:p w14:paraId="2B3EAB3B" w14:textId="77777777" w:rsidR="00521CF3" w:rsidRDefault="00521CF3" w:rsidP="00521CF3"/>
    <w:p w14:paraId="1E3BD179" w14:textId="77777777" w:rsidR="00521CF3" w:rsidRDefault="00521CF3" w:rsidP="00521CF3"/>
    <w:p w14:paraId="77DFDD07" w14:textId="77777777" w:rsidR="00521CF3" w:rsidRDefault="00521CF3" w:rsidP="00521CF3"/>
    <w:p w14:paraId="622F6015" w14:textId="77777777" w:rsidR="00521CF3" w:rsidRDefault="00521CF3" w:rsidP="00521CF3"/>
    <w:p w14:paraId="4E860049" w14:textId="77777777" w:rsidR="00521CF3" w:rsidRDefault="00521CF3" w:rsidP="00521CF3"/>
    <w:p w14:paraId="05C5D7A0"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1EDC635" w14:textId="77777777" w:rsidR="00871EAA" w:rsidRDefault="00871EAA">
          <w:pPr>
            <w:pStyle w:val="TOCHeading"/>
          </w:pPr>
          <w:r>
            <w:t>Contents</w:t>
          </w:r>
        </w:p>
        <w:p w14:paraId="0542D514" w14:textId="77777777" w:rsidR="00A65981" w:rsidRDefault="00871EAA">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A65981">
            <w:rPr>
              <w:noProof/>
            </w:rPr>
            <w:t>Acknowledgements</w:t>
          </w:r>
          <w:r w:rsidR="00A65981">
            <w:rPr>
              <w:noProof/>
            </w:rPr>
            <w:tab/>
          </w:r>
          <w:r w:rsidR="00A65981">
            <w:rPr>
              <w:noProof/>
            </w:rPr>
            <w:fldChar w:fldCharType="begin"/>
          </w:r>
          <w:r w:rsidR="00A65981">
            <w:rPr>
              <w:noProof/>
            </w:rPr>
            <w:instrText xml:space="preserve"> PAGEREF _Toc334362964 \h </w:instrText>
          </w:r>
          <w:r w:rsidR="00A65981">
            <w:rPr>
              <w:noProof/>
            </w:rPr>
          </w:r>
          <w:r w:rsidR="00A65981">
            <w:rPr>
              <w:noProof/>
            </w:rPr>
            <w:fldChar w:fldCharType="separate"/>
          </w:r>
          <w:r w:rsidR="00A65981">
            <w:rPr>
              <w:noProof/>
            </w:rPr>
            <w:t>1</w:t>
          </w:r>
          <w:r w:rsidR="00A65981">
            <w:rPr>
              <w:noProof/>
            </w:rPr>
            <w:fldChar w:fldCharType="end"/>
          </w:r>
        </w:p>
        <w:p w14:paraId="6FF525DF" w14:textId="77777777" w:rsidR="00A65981" w:rsidRDefault="00A65981">
          <w:pPr>
            <w:pStyle w:val="TOC1"/>
            <w:tabs>
              <w:tab w:val="right" w:leader="dot" w:pos="9350"/>
            </w:tabs>
            <w:rPr>
              <w:rFonts w:eastAsiaTheme="minorEastAsia"/>
              <w:noProof/>
              <w:sz w:val="24"/>
              <w:szCs w:val="24"/>
              <w:lang w:eastAsia="ja-JP"/>
            </w:rPr>
          </w:pPr>
          <w:r>
            <w:rPr>
              <w:noProof/>
            </w:rPr>
            <w:t>Trademark Information</w:t>
          </w:r>
          <w:r>
            <w:rPr>
              <w:noProof/>
            </w:rPr>
            <w:tab/>
          </w:r>
          <w:r>
            <w:rPr>
              <w:noProof/>
            </w:rPr>
            <w:fldChar w:fldCharType="begin"/>
          </w:r>
          <w:r>
            <w:rPr>
              <w:noProof/>
            </w:rPr>
            <w:instrText xml:space="preserve"> PAGEREF _Toc334362965 \h </w:instrText>
          </w:r>
          <w:r>
            <w:rPr>
              <w:noProof/>
            </w:rPr>
          </w:r>
          <w:r>
            <w:rPr>
              <w:noProof/>
            </w:rPr>
            <w:fldChar w:fldCharType="separate"/>
          </w:r>
          <w:r>
            <w:rPr>
              <w:noProof/>
            </w:rPr>
            <w:t>1</w:t>
          </w:r>
          <w:r>
            <w:rPr>
              <w:noProof/>
            </w:rPr>
            <w:fldChar w:fldCharType="end"/>
          </w:r>
        </w:p>
        <w:p w14:paraId="2ABAD266" w14:textId="77777777" w:rsidR="00A65981" w:rsidRDefault="00A65981">
          <w:pPr>
            <w:pStyle w:val="TOC1"/>
            <w:tabs>
              <w:tab w:val="right" w:leader="dot" w:pos="9350"/>
            </w:tabs>
            <w:rPr>
              <w:rFonts w:eastAsiaTheme="minorEastAsia"/>
              <w:noProof/>
              <w:sz w:val="24"/>
              <w:szCs w:val="24"/>
              <w:lang w:eastAsia="ja-JP"/>
            </w:rPr>
          </w:pPr>
          <w:r>
            <w:rPr>
              <w:noProof/>
            </w:rPr>
            <w:t>Warnings</w:t>
          </w:r>
          <w:r>
            <w:rPr>
              <w:noProof/>
            </w:rPr>
            <w:tab/>
          </w:r>
          <w:r>
            <w:rPr>
              <w:noProof/>
            </w:rPr>
            <w:fldChar w:fldCharType="begin"/>
          </w:r>
          <w:r>
            <w:rPr>
              <w:noProof/>
            </w:rPr>
            <w:instrText xml:space="preserve"> PAGEREF _Toc334362966 \h </w:instrText>
          </w:r>
          <w:r>
            <w:rPr>
              <w:noProof/>
            </w:rPr>
          </w:r>
          <w:r>
            <w:rPr>
              <w:noProof/>
            </w:rPr>
            <w:fldChar w:fldCharType="separate"/>
          </w:r>
          <w:r>
            <w:rPr>
              <w:noProof/>
            </w:rPr>
            <w:t>1</w:t>
          </w:r>
          <w:r>
            <w:rPr>
              <w:noProof/>
            </w:rPr>
            <w:fldChar w:fldCharType="end"/>
          </w:r>
        </w:p>
        <w:p w14:paraId="5C266C98" w14:textId="77777777" w:rsidR="00A65981" w:rsidRDefault="00A65981">
          <w:pPr>
            <w:pStyle w:val="TOC1"/>
            <w:tabs>
              <w:tab w:val="right" w:leader="dot" w:pos="9350"/>
            </w:tabs>
            <w:rPr>
              <w:rFonts w:eastAsiaTheme="minorEastAsia"/>
              <w:noProof/>
              <w:sz w:val="24"/>
              <w:szCs w:val="24"/>
              <w:lang w:eastAsia="ja-JP"/>
            </w:rPr>
          </w:pPr>
          <w:r>
            <w:rPr>
              <w:noProof/>
            </w:rPr>
            <w:t>Feedback</w:t>
          </w:r>
          <w:r>
            <w:rPr>
              <w:noProof/>
            </w:rPr>
            <w:tab/>
          </w:r>
          <w:r>
            <w:rPr>
              <w:noProof/>
            </w:rPr>
            <w:fldChar w:fldCharType="begin"/>
          </w:r>
          <w:r>
            <w:rPr>
              <w:noProof/>
            </w:rPr>
            <w:instrText xml:space="preserve"> PAGEREF _Toc334362967 \h </w:instrText>
          </w:r>
          <w:r>
            <w:rPr>
              <w:noProof/>
            </w:rPr>
          </w:r>
          <w:r>
            <w:rPr>
              <w:noProof/>
            </w:rPr>
            <w:fldChar w:fldCharType="separate"/>
          </w:r>
          <w:r>
            <w:rPr>
              <w:noProof/>
            </w:rPr>
            <w:t>1</w:t>
          </w:r>
          <w:r>
            <w:rPr>
              <w:noProof/>
            </w:rPr>
            <w:fldChar w:fldCharType="end"/>
          </w:r>
        </w:p>
        <w:p w14:paraId="4920DF61" w14:textId="77777777" w:rsidR="00A65981" w:rsidRDefault="00A65981">
          <w:pPr>
            <w:pStyle w:val="TOC1"/>
            <w:tabs>
              <w:tab w:val="left" w:pos="40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_Toc334362968 \h </w:instrText>
          </w:r>
          <w:r>
            <w:rPr>
              <w:noProof/>
            </w:rPr>
          </w:r>
          <w:r>
            <w:rPr>
              <w:noProof/>
            </w:rPr>
            <w:fldChar w:fldCharType="separate"/>
          </w:r>
          <w:r>
            <w:rPr>
              <w:noProof/>
            </w:rPr>
            <w:t>6</w:t>
          </w:r>
          <w:r>
            <w:rPr>
              <w:noProof/>
            </w:rPr>
            <w:fldChar w:fldCharType="end"/>
          </w:r>
        </w:p>
        <w:p w14:paraId="0D26761E" w14:textId="77777777" w:rsidR="00A65981" w:rsidRDefault="00A65981">
          <w:pPr>
            <w:pStyle w:val="TOC2"/>
            <w:tabs>
              <w:tab w:val="right" w:leader="dot" w:pos="9350"/>
            </w:tabs>
            <w:rPr>
              <w:rFonts w:eastAsiaTheme="minorEastAsia"/>
              <w:noProof/>
              <w:sz w:val="24"/>
              <w:szCs w:val="24"/>
              <w:lang w:eastAsia="ja-JP"/>
            </w:rPr>
          </w:pPr>
          <w:r>
            <w:rPr>
              <w:noProof/>
            </w:rPr>
            <w:t>1.1 Document Conventions</w:t>
          </w:r>
          <w:r>
            <w:rPr>
              <w:noProof/>
            </w:rPr>
            <w:tab/>
          </w:r>
          <w:r>
            <w:rPr>
              <w:noProof/>
            </w:rPr>
            <w:fldChar w:fldCharType="begin"/>
          </w:r>
          <w:r>
            <w:rPr>
              <w:noProof/>
            </w:rPr>
            <w:instrText xml:space="preserve"> PAGEREF _Toc334362969 \h </w:instrText>
          </w:r>
          <w:r>
            <w:rPr>
              <w:noProof/>
            </w:rPr>
          </w:r>
          <w:r>
            <w:rPr>
              <w:noProof/>
            </w:rPr>
            <w:fldChar w:fldCharType="separate"/>
          </w:r>
          <w:r>
            <w:rPr>
              <w:noProof/>
            </w:rPr>
            <w:t>6</w:t>
          </w:r>
          <w:r>
            <w:rPr>
              <w:noProof/>
            </w:rPr>
            <w:fldChar w:fldCharType="end"/>
          </w:r>
        </w:p>
        <w:p w14:paraId="178E0344" w14:textId="77777777" w:rsidR="00A65981" w:rsidRDefault="00A65981">
          <w:pPr>
            <w:pStyle w:val="TOC2"/>
            <w:tabs>
              <w:tab w:val="right" w:leader="dot" w:pos="9350"/>
            </w:tabs>
            <w:rPr>
              <w:rFonts w:eastAsiaTheme="minorEastAsia"/>
              <w:noProof/>
              <w:sz w:val="24"/>
              <w:szCs w:val="24"/>
              <w:lang w:eastAsia="ja-JP"/>
            </w:rPr>
          </w:pPr>
          <w:r w:rsidRPr="00C3623F">
            <w:rPr>
              <w:rFonts w:eastAsia="Times New Roman"/>
              <w:noProof/>
            </w:rPr>
            <w:t>1.2 Document Structure</w:t>
          </w:r>
          <w:r>
            <w:rPr>
              <w:noProof/>
            </w:rPr>
            <w:tab/>
          </w:r>
          <w:r>
            <w:rPr>
              <w:noProof/>
            </w:rPr>
            <w:fldChar w:fldCharType="begin"/>
          </w:r>
          <w:r>
            <w:rPr>
              <w:noProof/>
            </w:rPr>
            <w:instrText xml:space="preserve"> PAGEREF _Toc334362970 \h </w:instrText>
          </w:r>
          <w:r>
            <w:rPr>
              <w:noProof/>
            </w:rPr>
          </w:r>
          <w:r>
            <w:rPr>
              <w:noProof/>
            </w:rPr>
            <w:fldChar w:fldCharType="separate"/>
          </w:r>
          <w:r>
            <w:rPr>
              <w:noProof/>
            </w:rPr>
            <w:t>7</w:t>
          </w:r>
          <w:r>
            <w:rPr>
              <w:noProof/>
            </w:rPr>
            <w:fldChar w:fldCharType="end"/>
          </w:r>
        </w:p>
        <w:p w14:paraId="3E1FFB2E" w14:textId="77777777" w:rsidR="00A65981" w:rsidRDefault="00A65981">
          <w:pPr>
            <w:pStyle w:val="TOC1"/>
            <w:tabs>
              <w:tab w:val="left" w:pos="40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OVAL Language Windows Component Model</w:t>
          </w:r>
          <w:r>
            <w:rPr>
              <w:noProof/>
            </w:rPr>
            <w:tab/>
          </w:r>
          <w:r>
            <w:rPr>
              <w:noProof/>
            </w:rPr>
            <w:fldChar w:fldCharType="begin"/>
          </w:r>
          <w:r>
            <w:rPr>
              <w:noProof/>
            </w:rPr>
            <w:instrText xml:space="preserve"> PAGEREF _Toc334362971 \h </w:instrText>
          </w:r>
          <w:r>
            <w:rPr>
              <w:noProof/>
            </w:rPr>
          </w:r>
          <w:r>
            <w:rPr>
              <w:noProof/>
            </w:rPr>
            <w:fldChar w:fldCharType="separate"/>
          </w:r>
          <w:r>
            <w:rPr>
              <w:noProof/>
            </w:rPr>
            <w:t>8</w:t>
          </w:r>
          <w:r>
            <w:rPr>
              <w:noProof/>
            </w:rPr>
            <w:fldChar w:fldCharType="end"/>
          </w:r>
        </w:p>
        <w:p w14:paraId="6BF3E561" w14:textId="77777777" w:rsidR="00A65981" w:rsidRDefault="00A65981">
          <w:pPr>
            <w:pStyle w:val="TOC2"/>
            <w:tabs>
              <w:tab w:val="left" w:pos="74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Data Model Conventions</w:t>
          </w:r>
          <w:r>
            <w:rPr>
              <w:noProof/>
            </w:rPr>
            <w:tab/>
          </w:r>
          <w:r>
            <w:rPr>
              <w:noProof/>
            </w:rPr>
            <w:fldChar w:fldCharType="begin"/>
          </w:r>
          <w:r>
            <w:rPr>
              <w:noProof/>
            </w:rPr>
            <w:instrText xml:space="preserve"> PAGEREF _Toc334362972 \h </w:instrText>
          </w:r>
          <w:r>
            <w:rPr>
              <w:noProof/>
            </w:rPr>
          </w:r>
          <w:r>
            <w:rPr>
              <w:noProof/>
            </w:rPr>
            <w:fldChar w:fldCharType="separate"/>
          </w:r>
          <w:r>
            <w:rPr>
              <w:noProof/>
            </w:rPr>
            <w:t>8</w:t>
          </w:r>
          <w:r>
            <w:rPr>
              <w:noProof/>
            </w:rPr>
            <w:fldChar w:fldCharType="end"/>
          </w:r>
        </w:p>
        <w:p w14:paraId="06B3B9FF" w14:textId="77777777" w:rsidR="00A65981" w:rsidRDefault="00A65981">
          <w:pPr>
            <w:pStyle w:val="TOC2"/>
            <w:tabs>
              <w:tab w:val="left" w:pos="74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win-def:file_test</w:t>
          </w:r>
          <w:r>
            <w:rPr>
              <w:noProof/>
            </w:rPr>
            <w:tab/>
          </w:r>
          <w:r>
            <w:rPr>
              <w:noProof/>
            </w:rPr>
            <w:fldChar w:fldCharType="begin"/>
          </w:r>
          <w:r>
            <w:rPr>
              <w:noProof/>
            </w:rPr>
            <w:instrText xml:space="preserve"> PAGEREF _Toc334362973 \h </w:instrText>
          </w:r>
          <w:r>
            <w:rPr>
              <w:noProof/>
            </w:rPr>
          </w:r>
          <w:r>
            <w:rPr>
              <w:noProof/>
            </w:rPr>
            <w:fldChar w:fldCharType="separate"/>
          </w:r>
          <w:r>
            <w:rPr>
              <w:noProof/>
            </w:rPr>
            <w:t>8</w:t>
          </w:r>
          <w:r>
            <w:rPr>
              <w:noProof/>
            </w:rPr>
            <w:fldChar w:fldCharType="end"/>
          </w:r>
        </w:p>
        <w:p w14:paraId="37F31393" w14:textId="77777777" w:rsidR="00A65981" w:rsidRDefault="00A65981">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_Toc334362974 \h </w:instrText>
          </w:r>
          <w:r>
            <w:rPr>
              <w:noProof/>
            </w:rPr>
          </w:r>
          <w:r>
            <w:rPr>
              <w:noProof/>
            </w:rPr>
            <w:fldChar w:fldCharType="separate"/>
          </w:r>
          <w:r>
            <w:rPr>
              <w:noProof/>
            </w:rPr>
            <w:t>8</w:t>
          </w:r>
          <w:r>
            <w:rPr>
              <w:noProof/>
            </w:rPr>
            <w:fldChar w:fldCharType="end"/>
          </w:r>
        </w:p>
        <w:p w14:paraId="0342C121" w14:textId="77777777" w:rsidR="00A65981" w:rsidRDefault="00A65981">
          <w:pPr>
            <w:pStyle w:val="TOC2"/>
            <w:tabs>
              <w:tab w:val="left" w:pos="74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win-def:file_object</w:t>
          </w:r>
          <w:r>
            <w:rPr>
              <w:noProof/>
            </w:rPr>
            <w:tab/>
          </w:r>
          <w:r>
            <w:rPr>
              <w:noProof/>
            </w:rPr>
            <w:fldChar w:fldCharType="begin"/>
          </w:r>
          <w:r>
            <w:rPr>
              <w:noProof/>
            </w:rPr>
            <w:instrText xml:space="preserve"> PAGEREF _Toc334362975 \h </w:instrText>
          </w:r>
          <w:r>
            <w:rPr>
              <w:noProof/>
            </w:rPr>
          </w:r>
          <w:r>
            <w:rPr>
              <w:noProof/>
            </w:rPr>
            <w:fldChar w:fldCharType="separate"/>
          </w:r>
          <w:r>
            <w:rPr>
              <w:noProof/>
            </w:rPr>
            <w:t>9</w:t>
          </w:r>
          <w:r>
            <w:rPr>
              <w:noProof/>
            </w:rPr>
            <w:fldChar w:fldCharType="end"/>
          </w:r>
        </w:p>
        <w:p w14:paraId="32F7B07B" w14:textId="77777777" w:rsidR="00A65981" w:rsidRDefault="00A65981">
          <w:pPr>
            <w:pStyle w:val="TOC2"/>
            <w:tabs>
              <w:tab w:val="left" w:pos="74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win-def:FileBehaviors</w:t>
          </w:r>
          <w:r>
            <w:rPr>
              <w:noProof/>
            </w:rPr>
            <w:tab/>
          </w:r>
          <w:r>
            <w:rPr>
              <w:noProof/>
            </w:rPr>
            <w:fldChar w:fldCharType="begin"/>
          </w:r>
          <w:r>
            <w:rPr>
              <w:noProof/>
            </w:rPr>
            <w:instrText xml:space="preserve"> PAGEREF _Toc334362976 \h </w:instrText>
          </w:r>
          <w:r>
            <w:rPr>
              <w:noProof/>
            </w:rPr>
          </w:r>
          <w:r>
            <w:rPr>
              <w:noProof/>
            </w:rPr>
            <w:fldChar w:fldCharType="separate"/>
          </w:r>
          <w:r>
            <w:rPr>
              <w:noProof/>
            </w:rPr>
            <w:t>11</w:t>
          </w:r>
          <w:r>
            <w:rPr>
              <w:noProof/>
            </w:rPr>
            <w:fldChar w:fldCharType="end"/>
          </w:r>
        </w:p>
        <w:p w14:paraId="633A3FF1" w14:textId="77777777" w:rsidR="00A65981" w:rsidRDefault="00A65981">
          <w:pPr>
            <w:pStyle w:val="TOC2"/>
            <w:tabs>
              <w:tab w:val="left" w:pos="74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win-def:file_state</w:t>
          </w:r>
          <w:r>
            <w:rPr>
              <w:noProof/>
            </w:rPr>
            <w:tab/>
          </w:r>
          <w:r>
            <w:rPr>
              <w:noProof/>
            </w:rPr>
            <w:fldChar w:fldCharType="begin"/>
          </w:r>
          <w:r>
            <w:rPr>
              <w:noProof/>
            </w:rPr>
            <w:instrText xml:space="preserve"> PAGEREF _Toc334362977 \h </w:instrText>
          </w:r>
          <w:r>
            <w:rPr>
              <w:noProof/>
            </w:rPr>
          </w:r>
          <w:r>
            <w:rPr>
              <w:noProof/>
            </w:rPr>
            <w:fldChar w:fldCharType="separate"/>
          </w:r>
          <w:r>
            <w:rPr>
              <w:noProof/>
            </w:rPr>
            <w:t>12</w:t>
          </w:r>
          <w:r>
            <w:rPr>
              <w:noProof/>
            </w:rPr>
            <w:fldChar w:fldCharType="end"/>
          </w:r>
        </w:p>
        <w:p w14:paraId="4CB3E88D" w14:textId="77777777" w:rsidR="00A65981" w:rsidRDefault="00A65981">
          <w:pPr>
            <w:pStyle w:val="TOC2"/>
            <w:tabs>
              <w:tab w:val="left" w:pos="74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win-sc:file_item</w:t>
          </w:r>
          <w:r>
            <w:rPr>
              <w:noProof/>
            </w:rPr>
            <w:tab/>
          </w:r>
          <w:r>
            <w:rPr>
              <w:noProof/>
            </w:rPr>
            <w:fldChar w:fldCharType="begin"/>
          </w:r>
          <w:r>
            <w:rPr>
              <w:noProof/>
            </w:rPr>
            <w:instrText xml:space="preserve"> PAGEREF _Toc334362978 \h </w:instrText>
          </w:r>
          <w:r>
            <w:rPr>
              <w:noProof/>
            </w:rPr>
          </w:r>
          <w:r>
            <w:rPr>
              <w:noProof/>
            </w:rPr>
            <w:fldChar w:fldCharType="separate"/>
          </w:r>
          <w:r>
            <w:rPr>
              <w:noProof/>
            </w:rPr>
            <w:t>19</w:t>
          </w:r>
          <w:r>
            <w:rPr>
              <w:noProof/>
            </w:rPr>
            <w:fldChar w:fldCharType="end"/>
          </w:r>
        </w:p>
        <w:p w14:paraId="2CED478F" w14:textId="77777777" w:rsidR="00A65981" w:rsidRDefault="00A65981">
          <w:pPr>
            <w:pStyle w:val="TOC2"/>
            <w:tabs>
              <w:tab w:val="left" w:pos="749"/>
              <w:tab w:val="right" w:leader="dot" w:pos="9350"/>
            </w:tabs>
            <w:rPr>
              <w:rFonts w:eastAsiaTheme="minorEastAsia"/>
              <w:noProof/>
              <w:sz w:val="24"/>
              <w:szCs w:val="24"/>
              <w:lang w:eastAsia="ja-JP"/>
            </w:rPr>
          </w:pPr>
          <w:r>
            <w:rPr>
              <w:noProof/>
            </w:rPr>
            <w:t>2.7</w:t>
          </w:r>
          <w:r>
            <w:rPr>
              <w:rFonts w:eastAsiaTheme="minorEastAsia"/>
              <w:noProof/>
              <w:sz w:val="24"/>
              <w:szCs w:val="24"/>
              <w:lang w:eastAsia="ja-JP"/>
            </w:rPr>
            <w:tab/>
          </w:r>
          <w:r>
            <w:rPr>
              <w:noProof/>
            </w:rPr>
            <w:t>win-def:EntityStateFileTypeType</w:t>
          </w:r>
          <w:r>
            <w:rPr>
              <w:noProof/>
            </w:rPr>
            <w:tab/>
          </w:r>
          <w:r>
            <w:rPr>
              <w:noProof/>
            </w:rPr>
            <w:fldChar w:fldCharType="begin"/>
          </w:r>
          <w:r>
            <w:rPr>
              <w:noProof/>
            </w:rPr>
            <w:instrText xml:space="preserve"> PAGEREF _Toc334362979 \h </w:instrText>
          </w:r>
          <w:r>
            <w:rPr>
              <w:noProof/>
            </w:rPr>
          </w:r>
          <w:r>
            <w:rPr>
              <w:noProof/>
            </w:rPr>
            <w:fldChar w:fldCharType="separate"/>
          </w:r>
          <w:r>
            <w:rPr>
              <w:noProof/>
            </w:rPr>
            <w:t>27</w:t>
          </w:r>
          <w:r>
            <w:rPr>
              <w:noProof/>
            </w:rPr>
            <w:fldChar w:fldCharType="end"/>
          </w:r>
        </w:p>
        <w:p w14:paraId="25DF06BA" w14:textId="77777777" w:rsidR="00A65981" w:rsidRDefault="00A65981">
          <w:pPr>
            <w:pStyle w:val="TOC2"/>
            <w:tabs>
              <w:tab w:val="left" w:pos="749"/>
              <w:tab w:val="right" w:leader="dot" w:pos="9350"/>
            </w:tabs>
            <w:rPr>
              <w:rFonts w:eastAsiaTheme="minorEastAsia"/>
              <w:noProof/>
              <w:sz w:val="24"/>
              <w:szCs w:val="24"/>
              <w:lang w:eastAsia="ja-JP"/>
            </w:rPr>
          </w:pPr>
          <w:r>
            <w:rPr>
              <w:noProof/>
            </w:rPr>
            <w:t>2.8</w:t>
          </w:r>
          <w:r>
            <w:rPr>
              <w:rFonts w:eastAsiaTheme="minorEastAsia"/>
              <w:noProof/>
              <w:sz w:val="24"/>
              <w:szCs w:val="24"/>
              <w:lang w:eastAsia="ja-JP"/>
            </w:rPr>
            <w:tab/>
          </w:r>
          <w:r>
            <w:rPr>
              <w:noProof/>
            </w:rPr>
            <w:t>win-sc:EntityItemFileTypeType</w:t>
          </w:r>
          <w:r>
            <w:rPr>
              <w:noProof/>
            </w:rPr>
            <w:tab/>
          </w:r>
          <w:r>
            <w:rPr>
              <w:noProof/>
            </w:rPr>
            <w:fldChar w:fldCharType="begin"/>
          </w:r>
          <w:r>
            <w:rPr>
              <w:noProof/>
            </w:rPr>
            <w:instrText xml:space="preserve"> PAGEREF _Toc334362980 \h </w:instrText>
          </w:r>
          <w:r>
            <w:rPr>
              <w:noProof/>
            </w:rPr>
          </w:r>
          <w:r>
            <w:rPr>
              <w:noProof/>
            </w:rPr>
            <w:fldChar w:fldCharType="separate"/>
          </w:r>
          <w:r>
            <w:rPr>
              <w:noProof/>
            </w:rPr>
            <w:t>27</w:t>
          </w:r>
          <w:r>
            <w:rPr>
              <w:noProof/>
            </w:rPr>
            <w:fldChar w:fldCharType="end"/>
          </w:r>
        </w:p>
        <w:p w14:paraId="7811D5DF" w14:textId="77777777" w:rsidR="00A65981" w:rsidRDefault="00A65981">
          <w:pPr>
            <w:pStyle w:val="TOC2"/>
            <w:tabs>
              <w:tab w:val="left" w:pos="916"/>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win-def:EntityStateWindowsViewType</w:t>
          </w:r>
          <w:r>
            <w:rPr>
              <w:noProof/>
            </w:rPr>
            <w:tab/>
          </w:r>
          <w:r>
            <w:rPr>
              <w:noProof/>
            </w:rPr>
            <w:fldChar w:fldCharType="begin"/>
          </w:r>
          <w:r>
            <w:rPr>
              <w:noProof/>
            </w:rPr>
            <w:instrText xml:space="preserve"> PAGEREF _Toc334362981 \h </w:instrText>
          </w:r>
          <w:r>
            <w:rPr>
              <w:noProof/>
            </w:rPr>
          </w:r>
          <w:r>
            <w:rPr>
              <w:noProof/>
            </w:rPr>
            <w:fldChar w:fldCharType="separate"/>
          </w:r>
          <w:r>
            <w:rPr>
              <w:noProof/>
            </w:rPr>
            <w:t>27</w:t>
          </w:r>
          <w:r>
            <w:rPr>
              <w:noProof/>
            </w:rPr>
            <w:fldChar w:fldCharType="end"/>
          </w:r>
        </w:p>
        <w:p w14:paraId="5F46D714" w14:textId="77777777" w:rsidR="00A65981" w:rsidRDefault="00A65981">
          <w:pPr>
            <w:pStyle w:val="TOC2"/>
            <w:tabs>
              <w:tab w:val="left" w:pos="916"/>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win-sc:EntityItemWindowsViewType</w:t>
          </w:r>
          <w:r>
            <w:rPr>
              <w:noProof/>
            </w:rPr>
            <w:tab/>
          </w:r>
          <w:r>
            <w:rPr>
              <w:noProof/>
            </w:rPr>
            <w:fldChar w:fldCharType="begin"/>
          </w:r>
          <w:r>
            <w:rPr>
              <w:noProof/>
            </w:rPr>
            <w:instrText xml:space="preserve"> PAGEREF _Toc334362982 \h </w:instrText>
          </w:r>
          <w:r>
            <w:rPr>
              <w:noProof/>
            </w:rPr>
          </w:r>
          <w:r>
            <w:rPr>
              <w:noProof/>
            </w:rPr>
            <w:fldChar w:fldCharType="separate"/>
          </w:r>
          <w:r>
            <w:rPr>
              <w:noProof/>
            </w:rPr>
            <w:t>28</w:t>
          </w:r>
          <w:r>
            <w:rPr>
              <w:noProof/>
            </w:rPr>
            <w:fldChar w:fldCharType="end"/>
          </w:r>
        </w:p>
        <w:p w14:paraId="3BB5F8E7" w14:textId="77777777" w:rsidR="00A65981" w:rsidRDefault="00A65981">
          <w:pPr>
            <w:pStyle w:val="TOC2"/>
            <w:tabs>
              <w:tab w:val="left" w:pos="916"/>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win-def:registry_test</w:t>
          </w:r>
          <w:r>
            <w:rPr>
              <w:noProof/>
            </w:rPr>
            <w:tab/>
          </w:r>
          <w:r>
            <w:rPr>
              <w:noProof/>
            </w:rPr>
            <w:fldChar w:fldCharType="begin"/>
          </w:r>
          <w:r>
            <w:rPr>
              <w:noProof/>
            </w:rPr>
            <w:instrText xml:space="preserve"> PAGEREF _Toc334362983 \h </w:instrText>
          </w:r>
          <w:r>
            <w:rPr>
              <w:noProof/>
            </w:rPr>
          </w:r>
          <w:r>
            <w:rPr>
              <w:noProof/>
            </w:rPr>
            <w:fldChar w:fldCharType="separate"/>
          </w:r>
          <w:r>
            <w:rPr>
              <w:noProof/>
            </w:rPr>
            <w:t>29</w:t>
          </w:r>
          <w:r>
            <w:rPr>
              <w:noProof/>
            </w:rPr>
            <w:fldChar w:fldCharType="end"/>
          </w:r>
        </w:p>
        <w:p w14:paraId="4F1A793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2.14.1.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_Toc334362984 \h </w:instrText>
          </w:r>
          <w:r>
            <w:rPr>
              <w:noProof/>
            </w:rPr>
          </w:r>
          <w:r>
            <w:rPr>
              <w:noProof/>
            </w:rPr>
            <w:fldChar w:fldCharType="separate"/>
          </w:r>
          <w:r>
            <w:rPr>
              <w:noProof/>
            </w:rPr>
            <w:t>29</w:t>
          </w:r>
          <w:r>
            <w:rPr>
              <w:noProof/>
            </w:rPr>
            <w:fldChar w:fldCharType="end"/>
          </w:r>
        </w:p>
        <w:p w14:paraId="45A89E13" w14:textId="77777777" w:rsidR="00A65981" w:rsidRDefault="00A65981">
          <w:pPr>
            <w:pStyle w:val="TOC2"/>
            <w:tabs>
              <w:tab w:val="left" w:pos="916"/>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win-def:registry_object</w:t>
          </w:r>
          <w:r>
            <w:rPr>
              <w:noProof/>
            </w:rPr>
            <w:tab/>
          </w:r>
          <w:r>
            <w:rPr>
              <w:noProof/>
            </w:rPr>
            <w:fldChar w:fldCharType="begin"/>
          </w:r>
          <w:r>
            <w:rPr>
              <w:noProof/>
            </w:rPr>
            <w:instrText xml:space="preserve"> PAGEREF _Toc334362985 \h </w:instrText>
          </w:r>
          <w:r>
            <w:rPr>
              <w:noProof/>
            </w:rPr>
          </w:r>
          <w:r>
            <w:rPr>
              <w:noProof/>
            </w:rPr>
            <w:fldChar w:fldCharType="separate"/>
          </w:r>
          <w:r>
            <w:rPr>
              <w:noProof/>
            </w:rPr>
            <w:t>29</w:t>
          </w:r>
          <w:r>
            <w:rPr>
              <w:noProof/>
            </w:rPr>
            <w:fldChar w:fldCharType="end"/>
          </w:r>
        </w:p>
        <w:p w14:paraId="70C5251A" w14:textId="77777777" w:rsidR="00A65981" w:rsidRDefault="00A65981">
          <w:pPr>
            <w:pStyle w:val="TOC2"/>
            <w:tabs>
              <w:tab w:val="left" w:pos="916"/>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win-def:RegistryBehaviors</w:t>
          </w:r>
          <w:r>
            <w:rPr>
              <w:noProof/>
            </w:rPr>
            <w:tab/>
          </w:r>
          <w:r>
            <w:rPr>
              <w:noProof/>
            </w:rPr>
            <w:fldChar w:fldCharType="begin"/>
          </w:r>
          <w:r>
            <w:rPr>
              <w:noProof/>
            </w:rPr>
            <w:instrText xml:space="preserve"> PAGEREF _Toc334362986 \h </w:instrText>
          </w:r>
          <w:r>
            <w:rPr>
              <w:noProof/>
            </w:rPr>
          </w:r>
          <w:r>
            <w:rPr>
              <w:noProof/>
            </w:rPr>
            <w:fldChar w:fldCharType="separate"/>
          </w:r>
          <w:r>
            <w:rPr>
              <w:noProof/>
            </w:rPr>
            <w:t>32</w:t>
          </w:r>
          <w:r>
            <w:rPr>
              <w:noProof/>
            </w:rPr>
            <w:fldChar w:fldCharType="end"/>
          </w:r>
        </w:p>
        <w:p w14:paraId="562D4D5B" w14:textId="77777777" w:rsidR="00A65981" w:rsidRDefault="00A65981">
          <w:pPr>
            <w:pStyle w:val="TOC2"/>
            <w:tabs>
              <w:tab w:val="left" w:pos="916"/>
              <w:tab w:val="right" w:leader="dot" w:pos="9350"/>
            </w:tabs>
            <w:rPr>
              <w:rFonts w:eastAsiaTheme="minorEastAsia"/>
              <w:noProof/>
              <w:sz w:val="24"/>
              <w:szCs w:val="24"/>
              <w:lang w:eastAsia="ja-JP"/>
            </w:rPr>
          </w:pPr>
          <w:r>
            <w:rPr>
              <w:noProof/>
            </w:rPr>
            <w:t>2.17.</w:t>
          </w:r>
          <w:r>
            <w:rPr>
              <w:rFonts w:eastAsiaTheme="minorEastAsia"/>
              <w:noProof/>
              <w:sz w:val="24"/>
              <w:szCs w:val="24"/>
              <w:lang w:eastAsia="ja-JP"/>
            </w:rPr>
            <w:tab/>
          </w:r>
          <w:r>
            <w:rPr>
              <w:noProof/>
            </w:rPr>
            <w:t>win-def:registry_state</w:t>
          </w:r>
          <w:r>
            <w:rPr>
              <w:noProof/>
            </w:rPr>
            <w:tab/>
          </w:r>
          <w:r>
            <w:rPr>
              <w:noProof/>
            </w:rPr>
            <w:fldChar w:fldCharType="begin"/>
          </w:r>
          <w:r>
            <w:rPr>
              <w:noProof/>
            </w:rPr>
            <w:instrText xml:space="preserve"> PAGEREF _Toc334362987 \h </w:instrText>
          </w:r>
          <w:r>
            <w:rPr>
              <w:noProof/>
            </w:rPr>
          </w:r>
          <w:r>
            <w:rPr>
              <w:noProof/>
            </w:rPr>
            <w:fldChar w:fldCharType="separate"/>
          </w:r>
          <w:r>
            <w:rPr>
              <w:noProof/>
            </w:rPr>
            <w:t>34</w:t>
          </w:r>
          <w:r>
            <w:rPr>
              <w:noProof/>
            </w:rPr>
            <w:fldChar w:fldCharType="end"/>
          </w:r>
        </w:p>
        <w:p w14:paraId="22FD8017" w14:textId="77777777" w:rsidR="00A65981" w:rsidRDefault="00A65981">
          <w:pPr>
            <w:pStyle w:val="TOC2"/>
            <w:tabs>
              <w:tab w:val="left" w:pos="916"/>
              <w:tab w:val="right" w:leader="dot" w:pos="9350"/>
            </w:tabs>
            <w:rPr>
              <w:rFonts w:eastAsiaTheme="minorEastAsia"/>
              <w:noProof/>
              <w:sz w:val="24"/>
              <w:szCs w:val="24"/>
              <w:lang w:eastAsia="ja-JP"/>
            </w:rPr>
          </w:pPr>
          <w:r>
            <w:rPr>
              <w:noProof/>
            </w:rPr>
            <w:t>2.18.</w:t>
          </w:r>
          <w:r>
            <w:rPr>
              <w:rFonts w:eastAsiaTheme="minorEastAsia"/>
              <w:noProof/>
              <w:sz w:val="24"/>
              <w:szCs w:val="24"/>
              <w:lang w:eastAsia="ja-JP"/>
            </w:rPr>
            <w:tab/>
          </w:r>
          <w:r>
            <w:rPr>
              <w:noProof/>
            </w:rPr>
            <w:t>win-sc:registry_item</w:t>
          </w:r>
          <w:r>
            <w:rPr>
              <w:noProof/>
            </w:rPr>
            <w:tab/>
          </w:r>
          <w:r>
            <w:rPr>
              <w:noProof/>
            </w:rPr>
            <w:fldChar w:fldCharType="begin"/>
          </w:r>
          <w:r>
            <w:rPr>
              <w:noProof/>
            </w:rPr>
            <w:instrText xml:space="preserve"> PAGEREF _Toc334362988 \h </w:instrText>
          </w:r>
          <w:r>
            <w:rPr>
              <w:noProof/>
            </w:rPr>
          </w:r>
          <w:r>
            <w:rPr>
              <w:noProof/>
            </w:rPr>
            <w:fldChar w:fldCharType="separate"/>
          </w:r>
          <w:r>
            <w:rPr>
              <w:noProof/>
            </w:rPr>
            <w:t>37</w:t>
          </w:r>
          <w:r>
            <w:rPr>
              <w:noProof/>
            </w:rPr>
            <w:fldChar w:fldCharType="end"/>
          </w:r>
        </w:p>
        <w:p w14:paraId="7227B8A3" w14:textId="77777777" w:rsidR="00A65981" w:rsidRDefault="00A65981">
          <w:pPr>
            <w:pStyle w:val="TOC2"/>
            <w:tabs>
              <w:tab w:val="left" w:pos="916"/>
              <w:tab w:val="right" w:leader="dot" w:pos="9350"/>
            </w:tabs>
            <w:rPr>
              <w:rFonts w:eastAsiaTheme="minorEastAsia"/>
              <w:noProof/>
              <w:sz w:val="24"/>
              <w:szCs w:val="24"/>
              <w:lang w:eastAsia="ja-JP"/>
            </w:rPr>
          </w:pPr>
          <w:r>
            <w:rPr>
              <w:noProof/>
            </w:rPr>
            <w:t>2.19.</w:t>
          </w:r>
          <w:r>
            <w:rPr>
              <w:rFonts w:eastAsiaTheme="minorEastAsia"/>
              <w:noProof/>
              <w:sz w:val="24"/>
              <w:szCs w:val="24"/>
              <w:lang w:eastAsia="ja-JP"/>
            </w:rPr>
            <w:tab/>
          </w:r>
          <w:r>
            <w:rPr>
              <w:noProof/>
            </w:rPr>
            <w:t>win-def:EntityObjectRegistryHiveType</w:t>
          </w:r>
          <w:r>
            <w:rPr>
              <w:noProof/>
            </w:rPr>
            <w:tab/>
          </w:r>
          <w:r>
            <w:rPr>
              <w:noProof/>
            </w:rPr>
            <w:fldChar w:fldCharType="begin"/>
          </w:r>
          <w:r>
            <w:rPr>
              <w:noProof/>
            </w:rPr>
            <w:instrText xml:space="preserve"> PAGEREF _Toc334362989 \h </w:instrText>
          </w:r>
          <w:r>
            <w:rPr>
              <w:noProof/>
            </w:rPr>
          </w:r>
          <w:r>
            <w:rPr>
              <w:noProof/>
            </w:rPr>
            <w:fldChar w:fldCharType="separate"/>
          </w:r>
          <w:r>
            <w:rPr>
              <w:noProof/>
            </w:rPr>
            <w:t>40</w:t>
          </w:r>
          <w:r>
            <w:rPr>
              <w:noProof/>
            </w:rPr>
            <w:fldChar w:fldCharType="end"/>
          </w:r>
        </w:p>
        <w:p w14:paraId="78E32D96" w14:textId="77777777" w:rsidR="00A65981" w:rsidRDefault="00A65981">
          <w:pPr>
            <w:pStyle w:val="TOC2"/>
            <w:tabs>
              <w:tab w:val="left" w:pos="916"/>
              <w:tab w:val="right" w:leader="dot" w:pos="9350"/>
            </w:tabs>
            <w:rPr>
              <w:rFonts w:eastAsiaTheme="minorEastAsia"/>
              <w:noProof/>
              <w:sz w:val="24"/>
              <w:szCs w:val="24"/>
              <w:lang w:eastAsia="ja-JP"/>
            </w:rPr>
          </w:pPr>
          <w:r>
            <w:rPr>
              <w:noProof/>
            </w:rPr>
            <w:t>2.20.</w:t>
          </w:r>
          <w:r>
            <w:rPr>
              <w:rFonts w:eastAsiaTheme="minorEastAsia"/>
              <w:noProof/>
              <w:sz w:val="24"/>
              <w:szCs w:val="24"/>
              <w:lang w:eastAsia="ja-JP"/>
            </w:rPr>
            <w:tab/>
          </w:r>
          <w:r>
            <w:rPr>
              <w:noProof/>
            </w:rPr>
            <w:t>win-def:EntityStateRegistryHiveType</w:t>
          </w:r>
          <w:r>
            <w:rPr>
              <w:noProof/>
            </w:rPr>
            <w:tab/>
          </w:r>
          <w:r>
            <w:rPr>
              <w:noProof/>
            </w:rPr>
            <w:fldChar w:fldCharType="begin"/>
          </w:r>
          <w:r>
            <w:rPr>
              <w:noProof/>
            </w:rPr>
            <w:instrText xml:space="preserve"> PAGEREF _Toc334362990 \h </w:instrText>
          </w:r>
          <w:r>
            <w:rPr>
              <w:noProof/>
            </w:rPr>
          </w:r>
          <w:r>
            <w:rPr>
              <w:noProof/>
            </w:rPr>
            <w:fldChar w:fldCharType="separate"/>
          </w:r>
          <w:r>
            <w:rPr>
              <w:noProof/>
            </w:rPr>
            <w:t>40</w:t>
          </w:r>
          <w:r>
            <w:rPr>
              <w:noProof/>
            </w:rPr>
            <w:fldChar w:fldCharType="end"/>
          </w:r>
        </w:p>
        <w:p w14:paraId="3E58D4BE" w14:textId="77777777" w:rsidR="00A65981" w:rsidRDefault="00A65981">
          <w:pPr>
            <w:pStyle w:val="TOC2"/>
            <w:tabs>
              <w:tab w:val="left" w:pos="91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win-sc:EntityItemRegistryHiveType</w:t>
          </w:r>
          <w:r>
            <w:rPr>
              <w:noProof/>
            </w:rPr>
            <w:tab/>
          </w:r>
          <w:r>
            <w:rPr>
              <w:noProof/>
            </w:rPr>
            <w:fldChar w:fldCharType="begin"/>
          </w:r>
          <w:r>
            <w:rPr>
              <w:noProof/>
            </w:rPr>
            <w:instrText xml:space="preserve"> PAGEREF _Toc334362991 \h </w:instrText>
          </w:r>
          <w:r>
            <w:rPr>
              <w:noProof/>
            </w:rPr>
          </w:r>
          <w:r>
            <w:rPr>
              <w:noProof/>
            </w:rPr>
            <w:fldChar w:fldCharType="separate"/>
          </w:r>
          <w:r>
            <w:rPr>
              <w:noProof/>
            </w:rPr>
            <w:t>40</w:t>
          </w:r>
          <w:r>
            <w:rPr>
              <w:noProof/>
            </w:rPr>
            <w:fldChar w:fldCharType="end"/>
          </w:r>
        </w:p>
        <w:p w14:paraId="70E66399" w14:textId="77777777" w:rsidR="00A65981" w:rsidRDefault="00A65981">
          <w:pPr>
            <w:pStyle w:val="TOC2"/>
            <w:tabs>
              <w:tab w:val="left" w:pos="916"/>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win-def:EntityStateRegistryTypeType</w:t>
          </w:r>
          <w:r>
            <w:rPr>
              <w:noProof/>
            </w:rPr>
            <w:tab/>
          </w:r>
          <w:r>
            <w:rPr>
              <w:noProof/>
            </w:rPr>
            <w:fldChar w:fldCharType="begin"/>
          </w:r>
          <w:r>
            <w:rPr>
              <w:noProof/>
            </w:rPr>
            <w:instrText xml:space="preserve"> PAGEREF _Toc334362992 \h </w:instrText>
          </w:r>
          <w:r>
            <w:rPr>
              <w:noProof/>
            </w:rPr>
          </w:r>
          <w:r>
            <w:rPr>
              <w:noProof/>
            </w:rPr>
            <w:fldChar w:fldCharType="separate"/>
          </w:r>
          <w:r>
            <w:rPr>
              <w:noProof/>
            </w:rPr>
            <w:t>41</w:t>
          </w:r>
          <w:r>
            <w:rPr>
              <w:noProof/>
            </w:rPr>
            <w:fldChar w:fldCharType="end"/>
          </w:r>
        </w:p>
        <w:p w14:paraId="5187D7F9" w14:textId="77777777" w:rsidR="00A65981" w:rsidRDefault="00A65981">
          <w:pPr>
            <w:pStyle w:val="TOC2"/>
            <w:tabs>
              <w:tab w:val="left" w:pos="916"/>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win-sc:EntityItemRegistryTypeType</w:t>
          </w:r>
          <w:r>
            <w:rPr>
              <w:noProof/>
            </w:rPr>
            <w:tab/>
          </w:r>
          <w:r>
            <w:rPr>
              <w:noProof/>
            </w:rPr>
            <w:fldChar w:fldCharType="begin"/>
          </w:r>
          <w:r>
            <w:rPr>
              <w:noProof/>
            </w:rPr>
            <w:instrText xml:space="preserve"> PAGEREF _Toc334362993 \h </w:instrText>
          </w:r>
          <w:r>
            <w:rPr>
              <w:noProof/>
            </w:rPr>
          </w:r>
          <w:r>
            <w:rPr>
              <w:noProof/>
            </w:rPr>
            <w:fldChar w:fldCharType="separate"/>
          </w:r>
          <w:r>
            <w:rPr>
              <w:noProof/>
            </w:rPr>
            <w:t>42</w:t>
          </w:r>
          <w:r>
            <w:rPr>
              <w:noProof/>
            </w:rPr>
            <w:fldChar w:fldCharType="end"/>
          </w:r>
        </w:p>
        <w:p w14:paraId="63753ACE" w14:textId="77777777" w:rsidR="00A65981" w:rsidRDefault="00A65981">
          <w:pPr>
            <w:pStyle w:val="TOC2"/>
            <w:tabs>
              <w:tab w:val="left" w:pos="916"/>
              <w:tab w:val="right" w:leader="dot" w:pos="9350"/>
            </w:tabs>
            <w:rPr>
              <w:rFonts w:eastAsiaTheme="minorEastAsia"/>
              <w:noProof/>
              <w:sz w:val="24"/>
              <w:szCs w:val="24"/>
              <w:lang w:eastAsia="ja-JP"/>
            </w:rPr>
          </w:pPr>
          <w:r>
            <w:rPr>
              <w:noProof/>
            </w:rPr>
            <w:t>2.24.</w:t>
          </w:r>
          <w:r>
            <w:rPr>
              <w:rFonts w:eastAsiaTheme="minorEastAsia"/>
              <w:noProof/>
              <w:sz w:val="24"/>
              <w:szCs w:val="24"/>
              <w:lang w:eastAsia="ja-JP"/>
            </w:rPr>
            <w:tab/>
          </w:r>
          <w:r>
            <w:rPr>
              <w:noProof/>
            </w:rPr>
            <w:t>win-def:fileeffectiverights53_test</w:t>
          </w:r>
          <w:r>
            <w:rPr>
              <w:noProof/>
            </w:rPr>
            <w:tab/>
          </w:r>
          <w:r>
            <w:rPr>
              <w:noProof/>
            </w:rPr>
            <w:fldChar w:fldCharType="begin"/>
          </w:r>
          <w:r>
            <w:rPr>
              <w:noProof/>
            </w:rPr>
            <w:instrText xml:space="preserve"> PAGEREF _Toc334362994 \h </w:instrText>
          </w:r>
          <w:r>
            <w:rPr>
              <w:noProof/>
            </w:rPr>
          </w:r>
          <w:r>
            <w:rPr>
              <w:noProof/>
            </w:rPr>
            <w:fldChar w:fldCharType="separate"/>
          </w:r>
          <w:r>
            <w:rPr>
              <w:noProof/>
            </w:rPr>
            <w:t>42</w:t>
          </w:r>
          <w:r>
            <w:rPr>
              <w:noProof/>
            </w:rPr>
            <w:fldChar w:fldCharType="end"/>
          </w:r>
        </w:p>
        <w:p w14:paraId="235DD86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_Toc334362995 \h </w:instrText>
          </w:r>
          <w:r>
            <w:rPr>
              <w:noProof/>
            </w:rPr>
          </w:r>
          <w:r>
            <w:rPr>
              <w:noProof/>
            </w:rPr>
            <w:fldChar w:fldCharType="separate"/>
          </w:r>
          <w:r>
            <w:rPr>
              <w:noProof/>
            </w:rPr>
            <w:t>43</w:t>
          </w:r>
          <w:r>
            <w:rPr>
              <w:noProof/>
            </w:rPr>
            <w:fldChar w:fldCharType="end"/>
          </w:r>
        </w:p>
        <w:p w14:paraId="624328DA" w14:textId="77777777" w:rsidR="00A65981" w:rsidRDefault="00A65981">
          <w:pPr>
            <w:pStyle w:val="TOC2"/>
            <w:tabs>
              <w:tab w:val="left" w:pos="916"/>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win-def:fileeffectiverights53_object</w:t>
          </w:r>
          <w:r>
            <w:rPr>
              <w:noProof/>
            </w:rPr>
            <w:tab/>
          </w:r>
          <w:r>
            <w:rPr>
              <w:noProof/>
            </w:rPr>
            <w:fldChar w:fldCharType="begin"/>
          </w:r>
          <w:r>
            <w:rPr>
              <w:noProof/>
            </w:rPr>
            <w:instrText xml:space="preserve"> PAGEREF _Toc334362996 \h </w:instrText>
          </w:r>
          <w:r>
            <w:rPr>
              <w:noProof/>
            </w:rPr>
          </w:r>
          <w:r>
            <w:rPr>
              <w:noProof/>
            </w:rPr>
            <w:fldChar w:fldCharType="separate"/>
          </w:r>
          <w:r>
            <w:rPr>
              <w:noProof/>
            </w:rPr>
            <w:t>43</w:t>
          </w:r>
          <w:r>
            <w:rPr>
              <w:noProof/>
            </w:rPr>
            <w:fldChar w:fldCharType="end"/>
          </w:r>
        </w:p>
        <w:p w14:paraId="458319B2" w14:textId="77777777" w:rsidR="00A65981" w:rsidRDefault="00A65981">
          <w:pPr>
            <w:pStyle w:val="TOC2"/>
            <w:tabs>
              <w:tab w:val="left" w:pos="916"/>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FileEffectiveRights53Behaviors</w:t>
          </w:r>
          <w:r>
            <w:rPr>
              <w:noProof/>
            </w:rPr>
            <w:tab/>
          </w:r>
          <w:r>
            <w:rPr>
              <w:noProof/>
            </w:rPr>
            <w:fldChar w:fldCharType="begin"/>
          </w:r>
          <w:r>
            <w:rPr>
              <w:noProof/>
            </w:rPr>
            <w:instrText xml:space="preserve"> PAGEREF _Toc334362997 \h </w:instrText>
          </w:r>
          <w:r>
            <w:rPr>
              <w:noProof/>
            </w:rPr>
          </w:r>
          <w:r>
            <w:rPr>
              <w:noProof/>
            </w:rPr>
            <w:fldChar w:fldCharType="separate"/>
          </w:r>
          <w:r>
            <w:rPr>
              <w:noProof/>
            </w:rPr>
            <w:t>46</w:t>
          </w:r>
          <w:r>
            <w:rPr>
              <w:noProof/>
            </w:rPr>
            <w:fldChar w:fldCharType="end"/>
          </w:r>
        </w:p>
        <w:p w14:paraId="517DAE16" w14:textId="77777777" w:rsidR="00A65981" w:rsidRDefault="00A65981">
          <w:pPr>
            <w:pStyle w:val="TOC2"/>
            <w:tabs>
              <w:tab w:val="left" w:pos="916"/>
              <w:tab w:val="right" w:leader="dot" w:pos="9350"/>
            </w:tabs>
            <w:rPr>
              <w:rFonts w:eastAsiaTheme="minorEastAsia"/>
              <w:noProof/>
              <w:sz w:val="24"/>
              <w:szCs w:val="24"/>
              <w:lang w:eastAsia="ja-JP"/>
            </w:rPr>
          </w:pPr>
          <w:r>
            <w:rPr>
              <w:noProof/>
            </w:rPr>
            <w:t>2.27.</w:t>
          </w:r>
          <w:r>
            <w:rPr>
              <w:rFonts w:eastAsiaTheme="minorEastAsia"/>
              <w:noProof/>
              <w:sz w:val="24"/>
              <w:szCs w:val="24"/>
              <w:lang w:eastAsia="ja-JP"/>
            </w:rPr>
            <w:tab/>
          </w:r>
          <w:r>
            <w:rPr>
              <w:noProof/>
            </w:rPr>
            <w:t>win-def:fileeffectiverights53_state</w:t>
          </w:r>
          <w:r>
            <w:rPr>
              <w:noProof/>
            </w:rPr>
            <w:tab/>
          </w:r>
          <w:r>
            <w:rPr>
              <w:noProof/>
            </w:rPr>
            <w:fldChar w:fldCharType="begin"/>
          </w:r>
          <w:r>
            <w:rPr>
              <w:noProof/>
            </w:rPr>
            <w:instrText xml:space="preserve"> PAGEREF _Toc334362998 \h </w:instrText>
          </w:r>
          <w:r>
            <w:rPr>
              <w:noProof/>
            </w:rPr>
          </w:r>
          <w:r>
            <w:rPr>
              <w:noProof/>
            </w:rPr>
            <w:fldChar w:fldCharType="separate"/>
          </w:r>
          <w:r>
            <w:rPr>
              <w:noProof/>
            </w:rPr>
            <w:t>48</w:t>
          </w:r>
          <w:r>
            <w:rPr>
              <w:noProof/>
            </w:rPr>
            <w:fldChar w:fldCharType="end"/>
          </w:r>
        </w:p>
        <w:p w14:paraId="5D8C5576" w14:textId="77777777" w:rsidR="00A65981" w:rsidRDefault="00A65981">
          <w:pPr>
            <w:pStyle w:val="TOC2"/>
            <w:tabs>
              <w:tab w:val="left" w:pos="916"/>
              <w:tab w:val="right" w:leader="dot" w:pos="9350"/>
            </w:tabs>
            <w:rPr>
              <w:rFonts w:eastAsiaTheme="minorEastAsia"/>
              <w:noProof/>
              <w:sz w:val="24"/>
              <w:szCs w:val="24"/>
              <w:lang w:eastAsia="ja-JP"/>
            </w:rPr>
          </w:pPr>
          <w:r>
            <w:rPr>
              <w:noProof/>
            </w:rPr>
            <w:t>2.28.</w:t>
          </w:r>
          <w:r>
            <w:rPr>
              <w:rFonts w:eastAsiaTheme="minorEastAsia"/>
              <w:noProof/>
              <w:sz w:val="24"/>
              <w:szCs w:val="24"/>
              <w:lang w:eastAsia="ja-JP"/>
            </w:rPr>
            <w:tab/>
          </w:r>
          <w:r>
            <w:rPr>
              <w:noProof/>
            </w:rPr>
            <w:t>win-sc:fileeffectiverights53_item</w:t>
          </w:r>
          <w:r>
            <w:rPr>
              <w:noProof/>
            </w:rPr>
            <w:tab/>
          </w:r>
          <w:r>
            <w:rPr>
              <w:noProof/>
            </w:rPr>
            <w:fldChar w:fldCharType="begin"/>
          </w:r>
          <w:r>
            <w:rPr>
              <w:noProof/>
            </w:rPr>
            <w:instrText xml:space="preserve"> PAGEREF _Toc334362999 \h </w:instrText>
          </w:r>
          <w:r>
            <w:rPr>
              <w:noProof/>
            </w:rPr>
          </w:r>
          <w:r>
            <w:rPr>
              <w:noProof/>
            </w:rPr>
            <w:fldChar w:fldCharType="separate"/>
          </w:r>
          <w:r>
            <w:rPr>
              <w:noProof/>
            </w:rPr>
            <w:t>53</w:t>
          </w:r>
          <w:r>
            <w:rPr>
              <w:noProof/>
            </w:rPr>
            <w:fldChar w:fldCharType="end"/>
          </w:r>
        </w:p>
        <w:p w14:paraId="6BB7770B" w14:textId="77777777" w:rsidR="00A65981" w:rsidRDefault="00A65981">
          <w:pPr>
            <w:pStyle w:val="TOC2"/>
            <w:tabs>
              <w:tab w:val="left" w:pos="916"/>
              <w:tab w:val="right" w:leader="dot" w:pos="9350"/>
            </w:tabs>
            <w:rPr>
              <w:rFonts w:eastAsiaTheme="minorEastAsia"/>
              <w:noProof/>
              <w:sz w:val="24"/>
              <w:szCs w:val="24"/>
              <w:lang w:eastAsia="ja-JP"/>
            </w:rPr>
          </w:pPr>
          <w:r>
            <w:rPr>
              <w:noProof/>
            </w:rPr>
            <w:t>2.29.</w:t>
          </w:r>
          <w:r>
            <w:rPr>
              <w:rFonts w:eastAsiaTheme="minorEastAsia"/>
              <w:noProof/>
              <w:sz w:val="24"/>
              <w:szCs w:val="24"/>
              <w:lang w:eastAsia="ja-JP"/>
            </w:rPr>
            <w:tab/>
          </w:r>
          <w:r>
            <w:rPr>
              <w:noProof/>
            </w:rPr>
            <w:t>win-def:printereffectiverights_test</w:t>
          </w:r>
          <w:r>
            <w:rPr>
              <w:noProof/>
            </w:rPr>
            <w:tab/>
          </w:r>
          <w:r>
            <w:rPr>
              <w:noProof/>
            </w:rPr>
            <w:fldChar w:fldCharType="begin"/>
          </w:r>
          <w:r>
            <w:rPr>
              <w:noProof/>
            </w:rPr>
            <w:instrText xml:space="preserve"> PAGEREF _Toc334363000 \h </w:instrText>
          </w:r>
          <w:r>
            <w:rPr>
              <w:noProof/>
            </w:rPr>
          </w:r>
          <w:r>
            <w:rPr>
              <w:noProof/>
            </w:rPr>
            <w:fldChar w:fldCharType="separate"/>
          </w:r>
          <w:r>
            <w:rPr>
              <w:noProof/>
            </w:rPr>
            <w:t>58</w:t>
          </w:r>
          <w:r>
            <w:rPr>
              <w:noProof/>
            </w:rPr>
            <w:fldChar w:fldCharType="end"/>
          </w:r>
        </w:p>
        <w:p w14:paraId="785EBF67"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_Toc334363001 \h </w:instrText>
          </w:r>
          <w:r>
            <w:rPr>
              <w:noProof/>
            </w:rPr>
          </w:r>
          <w:r>
            <w:rPr>
              <w:noProof/>
            </w:rPr>
            <w:fldChar w:fldCharType="separate"/>
          </w:r>
          <w:r>
            <w:rPr>
              <w:noProof/>
            </w:rPr>
            <w:t>58</w:t>
          </w:r>
          <w:r>
            <w:rPr>
              <w:noProof/>
            </w:rPr>
            <w:fldChar w:fldCharType="end"/>
          </w:r>
        </w:p>
        <w:p w14:paraId="65E1CD86" w14:textId="77777777" w:rsidR="00A65981" w:rsidRDefault="00A65981">
          <w:pPr>
            <w:pStyle w:val="TOC2"/>
            <w:tabs>
              <w:tab w:val="left" w:pos="916"/>
              <w:tab w:val="right" w:leader="dot" w:pos="9350"/>
            </w:tabs>
            <w:rPr>
              <w:rFonts w:eastAsiaTheme="minorEastAsia"/>
              <w:noProof/>
              <w:sz w:val="24"/>
              <w:szCs w:val="24"/>
              <w:lang w:eastAsia="ja-JP"/>
            </w:rPr>
          </w:pPr>
          <w:r>
            <w:rPr>
              <w:noProof/>
            </w:rPr>
            <w:t>2.30.</w:t>
          </w:r>
          <w:r>
            <w:rPr>
              <w:rFonts w:eastAsiaTheme="minorEastAsia"/>
              <w:noProof/>
              <w:sz w:val="24"/>
              <w:szCs w:val="24"/>
              <w:lang w:eastAsia="ja-JP"/>
            </w:rPr>
            <w:tab/>
          </w:r>
          <w:r>
            <w:rPr>
              <w:noProof/>
            </w:rPr>
            <w:t>win-def:printereffectiverights_object</w:t>
          </w:r>
          <w:r>
            <w:rPr>
              <w:noProof/>
            </w:rPr>
            <w:tab/>
          </w:r>
          <w:r>
            <w:rPr>
              <w:noProof/>
            </w:rPr>
            <w:fldChar w:fldCharType="begin"/>
          </w:r>
          <w:r>
            <w:rPr>
              <w:noProof/>
            </w:rPr>
            <w:instrText xml:space="preserve"> PAGEREF _Toc334363002 \h </w:instrText>
          </w:r>
          <w:r>
            <w:rPr>
              <w:noProof/>
            </w:rPr>
          </w:r>
          <w:r>
            <w:rPr>
              <w:noProof/>
            </w:rPr>
            <w:fldChar w:fldCharType="separate"/>
          </w:r>
          <w:r>
            <w:rPr>
              <w:noProof/>
            </w:rPr>
            <w:t>58</w:t>
          </w:r>
          <w:r>
            <w:rPr>
              <w:noProof/>
            </w:rPr>
            <w:fldChar w:fldCharType="end"/>
          </w:r>
        </w:p>
        <w:p w14:paraId="2296784E" w14:textId="77777777" w:rsidR="00A65981" w:rsidRDefault="00A65981">
          <w:pPr>
            <w:pStyle w:val="TOC2"/>
            <w:tabs>
              <w:tab w:val="left" w:pos="916"/>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win-def:PrinterEffectiveRightsBehaviors</w:t>
          </w:r>
          <w:r>
            <w:rPr>
              <w:noProof/>
            </w:rPr>
            <w:tab/>
          </w:r>
          <w:r>
            <w:rPr>
              <w:noProof/>
            </w:rPr>
            <w:fldChar w:fldCharType="begin"/>
          </w:r>
          <w:r>
            <w:rPr>
              <w:noProof/>
            </w:rPr>
            <w:instrText xml:space="preserve"> PAGEREF _Toc334363003 \h </w:instrText>
          </w:r>
          <w:r>
            <w:rPr>
              <w:noProof/>
            </w:rPr>
          </w:r>
          <w:r>
            <w:rPr>
              <w:noProof/>
            </w:rPr>
            <w:fldChar w:fldCharType="separate"/>
          </w:r>
          <w:r>
            <w:rPr>
              <w:noProof/>
            </w:rPr>
            <w:t>60</w:t>
          </w:r>
          <w:r>
            <w:rPr>
              <w:noProof/>
            </w:rPr>
            <w:fldChar w:fldCharType="end"/>
          </w:r>
        </w:p>
        <w:p w14:paraId="01920E06" w14:textId="77777777" w:rsidR="00A65981" w:rsidRDefault="00A65981">
          <w:pPr>
            <w:pStyle w:val="TOC2"/>
            <w:tabs>
              <w:tab w:val="left" w:pos="916"/>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win-def:printereffectiverights_state</w:t>
          </w:r>
          <w:r>
            <w:rPr>
              <w:noProof/>
            </w:rPr>
            <w:tab/>
          </w:r>
          <w:r>
            <w:rPr>
              <w:noProof/>
            </w:rPr>
            <w:fldChar w:fldCharType="begin"/>
          </w:r>
          <w:r>
            <w:rPr>
              <w:noProof/>
            </w:rPr>
            <w:instrText xml:space="preserve"> PAGEREF _Toc334363004 \h </w:instrText>
          </w:r>
          <w:r>
            <w:rPr>
              <w:noProof/>
            </w:rPr>
          </w:r>
          <w:r>
            <w:rPr>
              <w:noProof/>
            </w:rPr>
            <w:fldChar w:fldCharType="separate"/>
          </w:r>
          <w:r>
            <w:rPr>
              <w:noProof/>
            </w:rPr>
            <w:t>62</w:t>
          </w:r>
          <w:r>
            <w:rPr>
              <w:noProof/>
            </w:rPr>
            <w:fldChar w:fldCharType="end"/>
          </w:r>
        </w:p>
        <w:p w14:paraId="5B30ACCF" w14:textId="77777777" w:rsidR="00A65981" w:rsidRDefault="00A65981">
          <w:pPr>
            <w:pStyle w:val="TOC2"/>
            <w:tabs>
              <w:tab w:val="left" w:pos="916"/>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win-sc:printereffectiverights_item</w:t>
          </w:r>
          <w:r>
            <w:rPr>
              <w:noProof/>
            </w:rPr>
            <w:tab/>
          </w:r>
          <w:r>
            <w:rPr>
              <w:noProof/>
            </w:rPr>
            <w:fldChar w:fldCharType="begin"/>
          </w:r>
          <w:r>
            <w:rPr>
              <w:noProof/>
            </w:rPr>
            <w:instrText xml:space="preserve"> PAGEREF _Toc334363005 \h </w:instrText>
          </w:r>
          <w:r>
            <w:rPr>
              <w:noProof/>
            </w:rPr>
          </w:r>
          <w:r>
            <w:rPr>
              <w:noProof/>
            </w:rPr>
            <w:fldChar w:fldCharType="separate"/>
          </w:r>
          <w:r>
            <w:rPr>
              <w:noProof/>
            </w:rPr>
            <w:t>64</w:t>
          </w:r>
          <w:r>
            <w:rPr>
              <w:noProof/>
            </w:rPr>
            <w:fldChar w:fldCharType="end"/>
          </w:r>
        </w:p>
        <w:p w14:paraId="7562569E" w14:textId="77777777" w:rsidR="00A65981" w:rsidRDefault="00A65981">
          <w:pPr>
            <w:pStyle w:val="TOC2"/>
            <w:tabs>
              <w:tab w:val="left" w:pos="916"/>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win-def:accesstoken_test</w:t>
          </w:r>
          <w:r>
            <w:rPr>
              <w:noProof/>
            </w:rPr>
            <w:tab/>
          </w:r>
          <w:r>
            <w:rPr>
              <w:noProof/>
            </w:rPr>
            <w:fldChar w:fldCharType="begin"/>
          </w:r>
          <w:r>
            <w:rPr>
              <w:noProof/>
            </w:rPr>
            <w:instrText xml:space="preserve"> PAGEREF _Toc334363006 \h </w:instrText>
          </w:r>
          <w:r>
            <w:rPr>
              <w:noProof/>
            </w:rPr>
          </w:r>
          <w:r>
            <w:rPr>
              <w:noProof/>
            </w:rPr>
            <w:fldChar w:fldCharType="separate"/>
          </w:r>
          <w:r>
            <w:rPr>
              <w:noProof/>
            </w:rPr>
            <w:t>66</w:t>
          </w:r>
          <w:r>
            <w:rPr>
              <w:noProof/>
            </w:rPr>
            <w:fldChar w:fldCharType="end"/>
          </w:r>
        </w:p>
        <w:p w14:paraId="58A1D366"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_Toc334363007 \h </w:instrText>
          </w:r>
          <w:r>
            <w:rPr>
              <w:noProof/>
            </w:rPr>
          </w:r>
          <w:r>
            <w:rPr>
              <w:noProof/>
            </w:rPr>
            <w:fldChar w:fldCharType="separate"/>
          </w:r>
          <w:r>
            <w:rPr>
              <w:noProof/>
            </w:rPr>
            <w:t>67</w:t>
          </w:r>
          <w:r>
            <w:rPr>
              <w:noProof/>
            </w:rPr>
            <w:fldChar w:fldCharType="end"/>
          </w:r>
        </w:p>
        <w:p w14:paraId="5337CE63" w14:textId="77777777" w:rsidR="00A65981" w:rsidRDefault="00A65981">
          <w:pPr>
            <w:pStyle w:val="TOC2"/>
            <w:tabs>
              <w:tab w:val="left" w:pos="916"/>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win-def:accesstoken_object</w:t>
          </w:r>
          <w:r>
            <w:rPr>
              <w:noProof/>
            </w:rPr>
            <w:tab/>
          </w:r>
          <w:r>
            <w:rPr>
              <w:noProof/>
            </w:rPr>
            <w:fldChar w:fldCharType="begin"/>
          </w:r>
          <w:r>
            <w:rPr>
              <w:noProof/>
            </w:rPr>
            <w:instrText xml:space="preserve"> PAGEREF _Toc334363008 \h </w:instrText>
          </w:r>
          <w:r>
            <w:rPr>
              <w:noProof/>
            </w:rPr>
          </w:r>
          <w:r>
            <w:rPr>
              <w:noProof/>
            </w:rPr>
            <w:fldChar w:fldCharType="separate"/>
          </w:r>
          <w:r>
            <w:rPr>
              <w:noProof/>
            </w:rPr>
            <w:t>67</w:t>
          </w:r>
          <w:r>
            <w:rPr>
              <w:noProof/>
            </w:rPr>
            <w:fldChar w:fldCharType="end"/>
          </w:r>
        </w:p>
        <w:p w14:paraId="1EF5A01B" w14:textId="77777777" w:rsidR="00A65981" w:rsidRDefault="00A65981">
          <w:pPr>
            <w:pStyle w:val="TOC2"/>
            <w:tabs>
              <w:tab w:val="left" w:pos="916"/>
              <w:tab w:val="right" w:leader="dot" w:pos="9350"/>
            </w:tabs>
            <w:rPr>
              <w:rFonts w:eastAsiaTheme="minorEastAsia"/>
              <w:noProof/>
              <w:sz w:val="24"/>
              <w:szCs w:val="24"/>
              <w:lang w:eastAsia="ja-JP"/>
            </w:rPr>
          </w:pPr>
          <w:r>
            <w:rPr>
              <w:noProof/>
            </w:rPr>
            <w:t>2.36.</w:t>
          </w:r>
          <w:r>
            <w:rPr>
              <w:rFonts w:eastAsiaTheme="minorEastAsia"/>
              <w:noProof/>
              <w:sz w:val="24"/>
              <w:szCs w:val="24"/>
              <w:lang w:eastAsia="ja-JP"/>
            </w:rPr>
            <w:tab/>
          </w:r>
          <w:r>
            <w:rPr>
              <w:noProof/>
            </w:rPr>
            <w:t>win-def:AccesstokenBehaviors</w:t>
          </w:r>
          <w:r>
            <w:rPr>
              <w:noProof/>
            </w:rPr>
            <w:tab/>
          </w:r>
          <w:r>
            <w:rPr>
              <w:noProof/>
            </w:rPr>
            <w:fldChar w:fldCharType="begin"/>
          </w:r>
          <w:r>
            <w:rPr>
              <w:noProof/>
            </w:rPr>
            <w:instrText xml:space="preserve"> PAGEREF _Toc334363009 \h </w:instrText>
          </w:r>
          <w:r>
            <w:rPr>
              <w:noProof/>
            </w:rPr>
          </w:r>
          <w:r>
            <w:rPr>
              <w:noProof/>
            </w:rPr>
            <w:fldChar w:fldCharType="separate"/>
          </w:r>
          <w:r>
            <w:rPr>
              <w:noProof/>
            </w:rPr>
            <w:t>68</w:t>
          </w:r>
          <w:r>
            <w:rPr>
              <w:noProof/>
            </w:rPr>
            <w:fldChar w:fldCharType="end"/>
          </w:r>
        </w:p>
        <w:p w14:paraId="500BF41D" w14:textId="77777777" w:rsidR="00A65981" w:rsidRDefault="00A65981">
          <w:pPr>
            <w:pStyle w:val="TOC2"/>
            <w:tabs>
              <w:tab w:val="left" w:pos="916"/>
              <w:tab w:val="right" w:leader="dot" w:pos="9350"/>
            </w:tabs>
            <w:rPr>
              <w:rFonts w:eastAsiaTheme="minorEastAsia"/>
              <w:noProof/>
              <w:sz w:val="24"/>
              <w:szCs w:val="24"/>
              <w:lang w:eastAsia="ja-JP"/>
            </w:rPr>
          </w:pPr>
          <w:r>
            <w:rPr>
              <w:noProof/>
            </w:rPr>
            <w:t>2.37.</w:t>
          </w:r>
          <w:r>
            <w:rPr>
              <w:rFonts w:eastAsiaTheme="minorEastAsia"/>
              <w:noProof/>
              <w:sz w:val="24"/>
              <w:szCs w:val="24"/>
              <w:lang w:eastAsia="ja-JP"/>
            </w:rPr>
            <w:tab/>
          </w:r>
          <w:r>
            <w:rPr>
              <w:noProof/>
            </w:rPr>
            <w:t>win-def:accesstoken_state</w:t>
          </w:r>
          <w:r>
            <w:rPr>
              <w:noProof/>
            </w:rPr>
            <w:tab/>
          </w:r>
          <w:r>
            <w:rPr>
              <w:noProof/>
            </w:rPr>
            <w:fldChar w:fldCharType="begin"/>
          </w:r>
          <w:r>
            <w:rPr>
              <w:noProof/>
            </w:rPr>
            <w:instrText xml:space="preserve"> PAGEREF _Toc334363010 \h </w:instrText>
          </w:r>
          <w:r>
            <w:rPr>
              <w:noProof/>
            </w:rPr>
          </w:r>
          <w:r>
            <w:rPr>
              <w:noProof/>
            </w:rPr>
            <w:fldChar w:fldCharType="separate"/>
          </w:r>
          <w:r>
            <w:rPr>
              <w:noProof/>
            </w:rPr>
            <w:t>70</w:t>
          </w:r>
          <w:r>
            <w:rPr>
              <w:noProof/>
            </w:rPr>
            <w:fldChar w:fldCharType="end"/>
          </w:r>
        </w:p>
        <w:p w14:paraId="75A0E13C" w14:textId="77777777" w:rsidR="00A65981" w:rsidRDefault="00A65981">
          <w:pPr>
            <w:pStyle w:val="TOC2"/>
            <w:tabs>
              <w:tab w:val="left" w:pos="916"/>
              <w:tab w:val="right" w:leader="dot" w:pos="9350"/>
            </w:tabs>
            <w:rPr>
              <w:rFonts w:eastAsiaTheme="minorEastAsia"/>
              <w:noProof/>
              <w:sz w:val="24"/>
              <w:szCs w:val="24"/>
              <w:lang w:eastAsia="ja-JP"/>
            </w:rPr>
          </w:pPr>
          <w:r>
            <w:rPr>
              <w:noProof/>
            </w:rPr>
            <w:t>2.38.</w:t>
          </w:r>
          <w:r>
            <w:rPr>
              <w:rFonts w:eastAsiaTheme="minorEastAsia"/>
              <w:noProof/>
              <w:sz w:val="24"/>
              <w:szCs w:val="24"/>
              <w:lang w:eastAsia="ja-JP"/>
            </w:rPr>
            <w:tab/>
          </w:r>
          <w:r>
            <w:rPr>
              <w:noProof/>
            </w:rPr>
            <w:t>win-sc:accesstoken_item</w:t>
          </w:r>
          <w:r>
            <w:rPr>
              <w:noProof/>
            </w:rPr>
            <w:tab/>
          </w:r>
          <w:r>
            <w:rPr>
              <w:noProof/>
            </w:rPr>
            <w:fldChar w:fldCharType="begin"/>
          </w:r>
          <w:r>
            <w:rPr>
              <w:noProof/>
            </w:rPr>
            <w:instrText xml:space="preserve"> PAGEREF _Toc334363011 \h </w:instrText>
          </w:r>
          <w:r>
            <w:rPr>
              <w:noProof/>
            </w:rPr>
          </w:r>
          <w:r>
            <w:rPr>
              <w:noProof/>
            </w:rPr>
            <w:fldChar w:fldCharType="separate"/>
          </w:r>
          <w:r>
            <w:rPr>
              <w:noProof/>
            </w:rPr>
            <w:t>76</w:t>
          </w:r>
          <w:r>
            <w:rPr>
              <w:noProof/>
            </w:rPr>
            <w:fldChar w:fldCharType="end"/>
          </w:r>
        </w:p>
        <w:p w14:paraId="37EDBFCC" w14:textId="77777777" w:rsidR="00A65981" w:rsidRDefault="00A65981">
          <w:pPr>
            <w:pStyle w:val="TOC2"/>
            <w:tabs>
              <w:tab w:val="left" w:pos="916"/>
              <w:tab w:val="right" w:leader="dot" w:pos="9350"/>
            </w:tabs>
            <w:rPr>
              <w:rFonts w:eastAsiaTheme="minorEastAsia"/>
              <w:noProof/>
              <w:sz w:val="24"/>
              <w:szCs w:val="24"/>
              <w:lang w:eastAsia="ja-JP"/>
            </w:rPr>
          </w:pPr>
          <w:r>
            <w:rPr>
              <w:noProof/>
            </w:rPr>
            <w:t>2.39.</w:t>
          </w:r>
          <w:r>
            <w:rPr>
              <w:rFonts w:eastAsiaTheme="minorEastAsia"/>
              <w:noProof/>
              <w:sz w:val="24"/>
              <w:szCs w:val="24"/>
              <w:lang w:eastAsia="ja-JP"/>
            </w:rPr>
            <w:tab/>
          </w:r>
          <w:r>
            <w:rPr>
              <w:noProof/>
            </w:rPr>
            <w:t>win-def:auditeventpolicy_test</w:t>
          </w:r>
          <w:r>
            <w:rPr>
              <w:noProof/>
            </w:rPr>
            <w:tab/>
          </w:r>
          <w:r>
            <w:rPr>
              <w:noProof/>
            </w:rPr>
            <w:fldChar w:fldCharType="begin"/>
          </w:r>
          <w:r>
            <w:rPr>
              <w:noProof/>
            </w:rPr>
            <w:instrText xml:space="preserve"> PAGEREF _Toc334363012 \h </w:instrText>
          </w:r>
          <w:r>
            <w:rPr>
              <w:noProof/>
            </w:rPr>
          </w:r>
          <w:r>
            <w:rPr>
              <w:noProof/>
            </w:rPr>
            <w:fldChar w:fldCharType="separate"/>
          </w:r>
          <w:r>
            <w:rPr>
              <w:noProof/>
            </w:rPr>
            <w:t>82</w:t>
          </w:r>
          <w:r>
            <w:rPr>
              <w:noProof/>
            </w:rPr>
            <w:fldChar w:fldCharType="end"/>
          </w:r>
        </w:p>
        <w:p w14:paraId="36E3B87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_Toc334363013 \h </w:instrText>
          </w:r>
          <w:r>
            <w:rPr>
              <w:noProof/>
            </w:rPr>
          </w:r>
          <w:r>
            <w:rPr>
              <w:noProof/>
            </w:rPr>
            <w:fldChar w:fldCharType="separate"/>
          </w:r>
          <w:r>
            <w:rPr>
              <w:noProof/>
            </w:rPr>
            <w:t>83</w:t>
          </w:r>
          <w:r>
            <w:rPr>
              <w:noProof/>
            </w:rPr>
            <w:fldChar w:fldCharType="end"/>
          </w:r>
        </w:p>
        <w:p w14:paraId="5928B8BF" w14:textId="77777777" w:rsidR="00A65981" w:rsidRDefault="00A65981">
          <w:pPr>
            <w:pStyle w:val="TOC2"/>
            <w:tabs>
              <w:tab w:val="left" w:pos="916"/>
              <w:tab w:val="right" w:leader="dot" w:pos="9350"/>
            </w:tabs>
            <w:rPr>
              <w:rFonts w:eastAsiaTheme="minorEastAsia"/>
              <w:noProof/>
              <w:sz w:val="24"/>
              <w:szCs w:val="24"/>
              <w:lang w:eastAsia="ja-JP"/>
            </w:rPr>
          </w:pPr>
          <w:r>
            <w:rPr>
              <w:noProof/>
            </w:rPr>
            <w:t>2.40.</w:t>
          </w:r>
          <w:r>
            <w:rPr>
              <w:rFonts w:eastAsiaTheme="minorEastAsia"/>
              <w:noProof/>
              <w:sz w:val="24"/>
              <w:szCs w:val="24"/>
              <w:lang w:eastAsia="ja-JP"/>
            </w:rPr>
            <w:tab/>
          </w:r>
          <w:r>
            <w:rPr>
              <w:noProof/>
            </w:rPr>
            <w:t>win-def:auditeventpolicy_object</w:t>
          </w:r>
          <w:r>
            <w:rPr>
              <w:noProof/>
            </w:rPr>
            <w:tab/>
          </w:r>
          <w:r>
            <w:rPr>
              <w:noProof/>
            </w:rPr>
            <w:fldChar w:fldCharType="begin"/>
          </w:r>
          <w:r>
            <w:rPr>
              <w:noProof/>
            </w:rPr>
            <w:instrText xml:space="preserve"> PAGEREF _Toc334363014 \h </w:instrText>
          </w:r>
          <w:r>
            <w:rPr>
              <w:noProof/>
            </w:rPr>
          </w:r>
          <w:r>
            <w:rPr>
              <w:noProof/>
            </w:rPr>
            <w:fldChar w:fldCharType="separate"/>
          </w:r>
          <w:r>
            <w:rPr>
              <w:noProof/>
            </w:rPr>
            <w:t>83</w:t>
          </w:r>
          <w:r>
            <w:rPr>
              <w:noProof/>
            </w:rPr>
            <w:fldChar w:fldCharType="end"/>
          </w:r>
        </w:p>
        <w:p w14:paraId="0A445979" w14:textId="77777777" w:rsidR="00A65981" w:rsidRDefault="00A65981">
          <w:pPr>
            <w:pStyle w:val="TOC2"/>
            <w:tabs>
              <w:tab w:val="left" w:pos="916"/>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win-def:auditeventpolicy_state</w:t>
          </w:r>
          <w:r>
            <w:rPr>
              <w:noProof/>
            </w:rPr>
            <w:tab/>
          </w:r>
          <w:r>
            <w:rPr>
              <w:noProof/>
            </w:rPr>
            <w:fldChar w:fldCharType="begin"/>
          </w:r>
          <w:r>
            <w:rPr>
              <w:noProof/>
            </w:rPr>
            <w:instrText xml:space="preserve"> PAGEREF _Toc334363015 \h </w:instrText>
          </w:r>
          <w:r>
            <w:rPr>
              <w:noProof/>
            </w:rPr>
          </w:r>
          <w:r>
            <w:rPr>
              <w:noProof/>
            </w:rPr>
            <w:fldChar w:fldCharType="separate"/>
          </w:r>
          <w:r>
            <w:rPr>
              <w:noProof/>
            </w:rPr>
            <w:t>83</w:t>
          </w:r>
          <w:r>
            <w:rPr>
              <w:noProof/>
            </w:rPr>
            <w:fldChar w:fldCharType="end"/>
          </w:r>
        </w:p>
        <w:p w14:paraId="7B292183" w14:textId="77777777" w:rsidR="00A65981" w:rsidRDefault="00A65981">
          <w:pPr>
            <w:pStyle w:val="TOC2"/>
            <w:tabs>
              <w:tab w:val="left" w:pos="916"/>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win-sc:auditeventpolicy__item</w:t>
          </w:r>
          <w:r>
            <w:rPr>
              <w:noProof/>
            </w:rPr>
            <w:tab/>
          </w:r>
          <w:r>
            <w:rPr>
              <w:noProof/>
            </w:rPr>
            <w:fldChar w:fldCharType="begin"/>
          </w:r>
          <w:r>
            <w:rPr>
              <w:noProof/>
            </w:rPr>
            <w:instrText xml:space="preserve"> PAGEREF _Toc334363016 \h </w:instrText>
          </w:r>
          <w:r>
            <w:rPr>
              <w:noProof/>
            </w:rPr>
          </w:r>
          <w:r>
            <w:rPr>
              <w:noProof/>
            </w:rPr>
            <w:fldChar w:fldCharType="separate"/>
          </w:r>
          <w:r>
            <w:rPr>
              <w:noProof/>
            </w:rPr>
            <w:t>86</w:t>
          </w:r>
          <w:r>
            <w:rPr>
              <w:noProof/>
            </w:rPr>
            <w:fldChar w:fldCharType="end"/>
          </w:r>
        </w:p>
        <w:p w14:paraId="73F7A562" w14:textId="77777777" w:rsidR="00A65981" w:rsidRDefault="00A65981">
          <w:pPr>
            <w:pStyle w:val="TOC2"/>
            <w:tabs>
              <w:tab w:val="left" w:pos="916"/>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_Toc334363017 \h </w:instrText>
          </w:r>
          <w:r>
            <w:rPr>
              <w:noProof/>
            </w:rPr>
          </w:r>
          <w:r>
            <w:rPr>
              <w:noProof/>
            </w:rPr>
            <w:fldChar w:fldCharType="separate"/>
          </w:r>
          <w:r>
            <w:rPr>
              <w:noProof/>
            </w:rPr>
            <w:t>88</w:t>
          </w:r>
          <w:r>
            <w:rPr>
              <w:noProof/>
            </w:rPr>
            <w:fldChar w:fldCharType="end"/>
          </w:r>
        </w:p>
        <w:p w14:paraId="7E90981C" w14:textId="77777777" w:rsidR="00A65981" w:rsidRDefault="00A65981">
          <w:pPr>
            <w:pStyle w:val="TOC2"/>
            <w:tabs>
              <w:tab w:val="left" w:pos="916"/>
              <w:tab w:val="right" w:leader="dot" w:pos="9350"/>
            </w:tabs>
            <w:rPr>
              <w:rFonts w:eastAsiaTheme="minorEastAsia"/>
              <w:noProof/>
              <w:sz w:val="24"/>
              <w:szCs w:val="24"/>
              <w:lang w:eastAsia="ja-JP"/>
            </w:rPr>
          </w:pPr>
          <w:r>
            <w:rPr>
              <w:noProof/>
            </w:rPr>
            <w:t>2.44.</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_Toc334363018 \h </w:instrText>
          </w:r>
          <w:r>
            <w:rPr>
              <w:noProof/>
            </w:rPr>
          </w:r>
          <w:r>
            <w:rPr>
              <w:noProof/>
            </w:rPr>
            <w:fldChar w:fldCharType="separate"/>
          </w:r>
          <w:r>
            <w:rPr>
              <w:noProof/>
            </w:rPr>
            <w:t>88</w:t>
          </w:r>
          <w:r>
            <w:rPr>
              <w:noProof/>
            </w:rPr>
            <w:fldChar w:fldCharType="end"/>
          </w:r>
        </w:p>
        <w:p w14:paraId="0C285F97" w14:textId="77777777" w:rsidR="00A65981" w:rsidRDefault="00A65981">
          <w:pPr>
            <w:pStyle w:val="TOC2"/>
            <w:tabs>
              <w:tab w:val="left" w:pos="916"/>
              <w:tab w:val="right" w:leader="dot" w:pos="9350"/>
            </w:tabs>
            <w:rPr>
              <w:rFonts w:eastAsiaTheme="minorEastAsia"/>
              <w:noProof/>
              <w:sz w:val="24"/>
              <w:szCs w:val="24"/>
              <w:lang w:eastAsia="ja-JP"/>
            </w:rPr>
          </w:pPr>
          <w:r>
            <w:rPr>
              <w:noProof/>
            </w:rPr>
            <w:t>2.45.</w:t>
          </w:r>
          <w:r>
            <w:rPr>
              <w:rFonts w:eastAsiaTheme="minorEastAsia"/>
              <w:noProof/>
              <w:sz w:val="24"/>
              <w:szCs w:val="24"/>
              <w:lang w:eastAsia="ja-JP"/>
            </w:rPr>
            <w:tab/>
          </w:r>
          <w:r>
            <w:rPr>
              <w:noProof/>
            </w:rPr>
            <w:t>win-def:auditeventpolicysubcategories_test</w:t>
          </w:r>
          <w:r>
            <w:rPr>
              <w:noProof/>
            </w:rPr>
            <w:tab/>
          </w:r>
          <w:r>
            <w:rPr>
              <w:noProof/>
            </w:rPr>
            <w:fldChar w:fldCharType="begin"/>
          </w:r>
          <w:r>
            <w:rPr>
              <w:noProof/>
            </w:rPr>
            <w:instrText xml:space="preserve"> PAGEREF _Toc334363019 \h </w:instrText>
          </w:r>
          <w:r>
            <w:rPr>
              <w:noProof/>
            </w:rPr>
          </w:r>
          <w:r>
            <w:rPr>
              <w:noProof/>
            </w:rPr>
            <w:fldChar w:fldCharType="separate"/>
          </w:r>
          <w:r>
            <w:rPr>
              <w:noProof/>
            </w:rPr>
            <w:t>89</w:t>
          </w:r>
          <w:r>
            <w:rPr>
              <w:noProof/>
            </w:rPr>
            <w:fldChar w:fldCharType="end"/>
          </w:r>
        </w:p>
        <w:p w14:paraId="03E7C940"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2.45.1.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_Toc334363020 \h </w:instrText>
          </w:r>
          <w:r>
            <w:rPr>
              <w:noProof/>
            </w:rPr>
          </w:r>
          <w:r>
            <w:rPr>
              <w:noProof/>
            </w:rPr>
            <w:fldChar w:fldCharType="separate"/>
          </w:r>
          <w:r>
            <w:rPr>
              <w:noProof/>
            </w:rPr>
            <w:t>89</w:t>
          </w:r>
          <w:r>
            <w:rPr>
              <w:noProof/>
            </w:rPr>
            <w:fldChar w:fldCharType="end"/>
          </w:r>
        </w:p>
        <w:p w14:paraId="6E2041DD" w14:textId="77777777" w:rsidR="00A65981" w:rsidRDefault="00A65981">
          <w:pPr>
            <w:pStyle w:val="TOC2"/>
            <w:tabs>
              <w:tab w:val="left" w:pos="916"/>
              <w:tab w:val="right" w:leader="dot" w:pos="9350"/>
            </w:tabs>
            <w:rPr>
              <w:rFonts w:eastAsiaTheme="minorEastAsia"/>
              <w:noProof/>
              <w:sz w:val="24"/>
              <w:szCs w:val="24"/>
              <w:lang w:eastAsia="ja-JP"/>
            </w:rPr>
          </w:pPr>
          <w:r>
            <w:rPr>
              <w:noProof/>
            </w:rPr>
            <w:t>2.46.</w:t>
          </w:r>
          <w:r>
            <w:rPr>
              <w:rFonts w:eastAsiaTheme="minorEastAsia"/>
              <w:noProof/>
              <w:sz w:val="24"/>
              <w:szCs w:val="24"/>
              <w:lang w:eastAsia="ja-JP"/>
            </w:rPr>
            <w:tab/>
          </w:r>
          <w:r>
            <w:rPr>
              <w:noProof/>
            </w:rPr>
            <w:t>win-def:auditeventpolicysubcategories_object</w:t>
          </w:r>
          <w:r>
            <w:rPr>
              <w:noProof/>
            </w:rPr>
            <w:tab/>
          </w:r>
          <w:r>
            <w:rPr>
              <w:noProof/>
            </w:rPr>
            <w:fldChar w:fldCharType="begin"/>
          </w:r>
          <w:r>
            <w:rPr>
              <w:noProof/>
            </w:rPr>
            <w:instrText xml:space="preserve"> PAGEREF _Toc334363021 \h </w:instrText>
          </w:r>
          <w:r>
            <w:rPr>
              <w:noProof/>
            </w:rPr>
          </w:r>
          <w:r>
            <w:rPr>
              <w:noProof/>
            </w:rPr>
            <w:fldChar w:fldCharType="separate"/>
          </w:r>
          <w:r>
            <w:rPr>
              <w:noProof/>
            </w:rPr>
            <w:t>89</w:t>
          </w:r>
          <w:r>
            <w:rPr>
              <w:noProof/>
            </w:rPr>
            <w:fldChar w:fldCharType="end"/>
          </w:r>
        </w:p>
        <w:p w14:paraId="668B9C2A" w14:textId="77777777" w:rsidR="00A65981" w:rsidRDefault="00A65981">
          <w:pPr>
            <w:pStyle w:val="TOC2"/>
            <w:tabs>
              <w:tab w:val="left" w:pos="916"/>
              <w:tab w:val="right" w:leader="dot" w:pos="9350"/>
            </w:tabs>
            <w:rPr>
              <w:rFonts w:eastAsiaTheme="minorEastAsia"/>
              <w:noProof/>
              <w:sz w:val="24"/>
              <w:szCs w:val="24"/>
              <w:lang w:eastAsia="ja-JP"/>
            </w:rPr>
          </w:pPr>
          <w:r>
            <w:rPr>
              <w:noProof/>
            </w:rPr>
            <w:t>2.47.</w:t>
          </w:r>
          <w:r>
            <w:rPr>
              <w:rFonts w:eastAsiaTheme="minorEastAsia"/>
              <w:noProof/>
              <w:sz w:val="24"/>
              <w:szCs w:val="24"/>
              <w:lang w:eastAsia="ja-JP"/>
            </w:rPr>
            <w:tab/>
          </w:r>
          <w:r>
            <w:rPr>
              <w:noProof/>
            </w:rPr>
            <w:t>win-def: auditeventpolicysubcategories_state</w:t>
          </w:r>
          <w:r>
            <w:rPr>
              <w:noProof/>
            </w:rPr>
            <w:tab/>
          </w:r>
          <w:r>
            <w:rPr>
              <w:noProof/>
            </w:rPr>
            <w:fldChar w:fldCharType="begin"/>
          </w:r>
          <w:r>
            <w:rPr>
              <w:noProof/>
            </w:rPr>
            <w:instrText xml:space="preserve"> PAGEREF _Toc334363022 \h </w:instrText>
          </w:r>
          <w:r>
            <w:rPr>
              <w:noProof/>
            </w:rPr>
          </w:r>
          <w:r>
            <w:rPr>
              <w:noProof/>
            </w:rPr>
            <w:fldChar w:fldCharType="separate"/>
          </w:r>
          <w:r>
            <w:rPr>
              <w:noProof/>
            </w:rPr>
            <w:t>90</w:t>
          </w:r>
          <w:r>
            <w:rPr>
              <w:noProof/>
            </w:rPr>
            <w:fldChar w:fldCharType="end"/>
          </w:r>
        </w:p>
        <w:p w14:paraId="14F2F238" w14:textId="77777777" w:rsidR="00A65981" w:rsidRDefault="00A65981">
          <w:pPr>
            <w:pStyle w:val="TOC2"/>
            <w:tabs>
              <w:tab w:val="left" w:pos="916"/>
              <w:tab w:val="right" w:leader="dot" w:pos="9350"/>
            </w:tabs>
            <w:rPr>
              <w:rFonts w:eastAsiaTheme="minorEastAsia"/>
              <w:noProof/>
              <w:sz w:val="24"/>
              <w:szCs w:val="24"/>
              <w:lang w:eastAsia="ja-JP"/>
            </w:rPr>
          </w:pPr>
          <w:r>
            <w:rPr>
              <w:noProof/>
            </w:rPr>
            <w:t>2.48.</w:t>
          </w:r>
          <w:r>
            <w:rPr>
              <w:rFonts w:eastAsiaTheme="minorEastAsia"/>
              <w:noProof/>
              <w:sz w:val="24"/>
              <w:szCs w:val="24"/>
              <w:lang w:eastAsia="ja-JP"/>
            </w:rPr>
            <w:tab/>
          </w:r>
          <w:r>
            <w:rPr>
              <w:noProof/>
            </w:rPr>
            <w:t>win-sc:auditeventpolicysubcategories__item</w:t>
          </w:r>
          <w:r>
            <w:rPr>
              <w:noProof/>
            </w:rPr>
            <w:tab/>
          </w:r>
          <w:r>
            <w:rPr>
              <w:noProof/>
            </w:rPr>
            <w:fldChar w:fldCharType="begin"/>
          </w:r>
          <w:r>
            <w:rPr>
              <w:noProof/>
            </w:rPr>
            <w:instrText xml:space="preserve"> PAGEREF _Toc334363023 \h </w:instrText>
          </w:r>
          <w:r>
            <w:rPr>
              <w:noProof/>
            </w:rPr>
          </w:r>
          <w:r>
            <w:rPr>
              <w:noProof/>
            </w:rPr>
            <w:fldChar w:fldCharType="separate"/>
          </w:r>
          <w:r>
            <w:rPr>
              <w:noProof/>
            </w:rPr>
            <w:t>101</w:t>
          </w:r>
          <w:r>
            <w:rPr>
              <w:noProof/>
            </w:rPr>
            <w:fldChar w:fldCharType="end"/>
          </w:r>
        </w:p>
        <w:p w14:paraId="47430497" w14:textId="77777777" w:rsidR="00A65981" w:rsidRDefault="00A65981">
          <w:pPr>
            <w:pStyle w:val="TOC2"/>
            <w:tabs>
              <w:tab w:val="left" w:pos="916"/>
              <w:tab w:val="right" w:leader="dot" w:pos="9350"/>
            </w:tabs>
            <w:rPr>
              <w:rFonts w:eastAsiaTheme="minorEastAsia"/>
              <w:noProof/>
              <w:sz w:val="24"/>
              <w:szCs w:val="24"/>
              <w:lang w:eastAsia="ja-JP"/>
            </w:rPr>
          </w:pPr>
          <w:r>
            <w:rPr>
              <w:noProof/>
            </w:rPr>
            <w:t>2.49.</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_Toc334363024 \h </w:instrText>
          </w:r>
          <w:r>
            <w:rPr>
              <w:noProof/>
            </w:rPr>
          </w:r>
          <w:r>
            <w:rPr>
              <w:noProof/>
            </w:rPr>
            <w:fldChar w:fldCharType="separate"/>
          </w:r>
          <w:r>
            <w:rPr>
              <w:noProof/>
            </w:rPr>
            <w:t>112</w:t>
          </w:r>
          <w:r>
            <w:rPr>
              <w:noProof/>
            </w:rPr>
            <w:fldChar w:fldCharType="end"/>
          </w:r>
        </w:p>
        <w:p w14:paraId="7114022C" w14:textId="77777777" w:rsidR="00A65981" w:rsidRDefault="00A65981">
          <w:pPr>
            <w:pStyle w:val="TOC2"/>
            <w:tabs>
              <w:tab w:val="left" w:pos="916"/>
              <w:tab w:val="right" w:leader="dot" w:pos="9350"/>
            </w:tabs>
            <w:rPr>
              <w:rFonts w:eastAsiaTheme="minorEastAsia"/>
              <w:noProof/>
              <w:sz w:val="24"/>
              <w:szCs w:val="24"/>
              <w:lang w:eastAsia="ja-JP"/>
            </w:rPr>
          </w:pPr>
          <w:r>
            <w:rPr>
              <w:noProof/>
            </w:rPr>
            <w:t>2.50.</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_Toc334363025 \h </w:instrText>
          </w:r>
          <w:r>
            <w:rPr>
              <w:noProof/>
            </w:rPr>
          </w:r>
          <w:r>
            <w:rPr>
              <w:noProof/>
            </w:rPr>
            <w:fldChar w:fldCharType="separate"/>
          </w:r>
          <w:r>
            <w:rPr>
              <w:noProof/>
            </w:rPr>
            <w:t>112</w:t>
          </w:r>
          <w:r>
            <w:rPr>
              <w:noProof/>
            </w:rPr>
            <w:fldChar w:fldCharType="end"/>
          </w:r>
        </w:p>
        <w:p w14:paraId="27A452B7" w14:textId="77777777" w:rsidR="00A65981" w:rsidRDefault="00A65981">
          <w:pPr>
            <w:pStyle w:val="TOC2"/>
            <w:tabs>
              <w:tab w:val="left" w:pos="916"/>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win-def:passwordpolicy_test</w:t>
          </w:r>
          <w:r>
            <w:rPr>
              <w:noProof/>
            </w:rPr>
            <w:tab/>
          </w:r>
          <w:r>
            <w:rPr>
              <w:noProof/>
            </w:rPr>
            <w:fldChar w:fldCharType="begin"/>
          </w:r>
          <w:r>
            <w:rPr>
              <w:noProof/>
            </w:rPr>
            <w:instrText xml:space="preserve"> PAGEREF _Toc334363026 \h </w:instrText>
          </w:r>
          <w:r>
            <w:rPr>
              <w:noProof/>
            </w:rPr>
          </w:r>
          <w:r>
            <w:rPr>
              <w:noProof/>
            </w:rPr>
            <w:fldChar w:fldCharType="separate"/>
          </w:r>
          <w:r>
            <w:rPr>
              <w:noProof/>
            </w:rPr>
            <w:t>113</w:t>
          </w:r>
          <w:r>
            <w:rPr>
              <w:noProof/>
            </w:rPr>
            <w:fldChar w:fldCharType="end"/>
          </w:r>
        </w:p>
        <w:p w14:paraId="6605EC5A"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2.51.1.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_Toc334363027 \h </w:instrText>
          </w:r>
          <w:r>
            <w:rPr>
              <w:noProof/>
            </w:rPr>
          </w:r>
          <w:r>
            <w:rPr>
              <w:noProof/>
            </w:rPr>
            <w:fldChar w:fldCharType="separate"/>
          </w:r>
          <w:r>
            <w:rPr>
              <w:noProof/>
            </w:rPr>
            <w:t>113</w:t>
          </w:r>
          <w:r>
            <w:rPr>
              <w:noProof/>
            </w:rPr>
            <w:fldChar w:fldCharType="end"/>
          </w:r>
        </w:p>
        <w:p w14:paraId="0C49298A" w14:textId="77777777" w:rsidR="00A65981" w:rsidRDefault="00A65981">
          <w:pPr>
            <w:pStyle w:val="TOC2"/>
            <w:tabs>
              <w:tab w:val="left" w:pos="916"/>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win-def:passwordpolicy_object</w:t>
          </w:r>
          <w:r>
            <w:rPr>
              <w:noProof/>
            </w:rPr>
            <w:tab/>
          </w:r>
          <w:r>
            <w:rPr>
              <w:noProof/>
            </w:rPr>
            <w:fldChar w:fldCharType="begin"/>
          </w:r>
          <w:r>
            <w:rPr>
              <w:noProof/>
            </w:rPr>
            <w:instrText xml:space="preserve"> PAGEREF _Toc334363028 \h </w:instrText>
          </w:r>
          <w:r>
            <w:rPr>
              <w:noProof/>
            </w:rPr>
          </w:r>
          <w:r>
            <w:rPr>
              <w:noProof/>
            </w:rPr>
            <w:fldChar w:fldCharType="separate"/>
          </w:r>
          <w:r>
            <w:rPr>
              <w:noProof/>
            </w:rPr>
            <w:t>113</w:t>
          </w:r>
          <w:r>
            <w:rPr>
              <w:noProof/>
            </w:rPr>
            <w:fldChar w:fldCharType="end"/>
          </w:r>
        </w:p>
        <w:p w14:paraId="6DCB5BBC" w14:textId="77777777" w:rsidR="00A65981" w:rsidRDefault="00A65981">
          <w:pPr>
            <w:pStyle w:val="TOC2"/>
            <w:tabs>
              <w:tab w:val="left" w:pos="916"/>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win-def:passwordpolicy_state</w:t>
          </w:r>
          <w:r>
            <w:rPr>
              <w:noProof/>
            </w:rPr>
            <w:tab/>
          </w:r>
          <w:r>
            <w:rPr>
              <w:noProof/>
            </w:rPr>
            <w:fldChar w:fldCharType="begin"/>
          </w:r>
          <w:r>
            <w:rPr>
              <w:noProof/>
            </w:rPr>
            <w:instrText xml:space="preserve"> PAGEREF _Toc334363029 \h </w:instrText>
          </w:r>
          <w:r>
            <w:rPr>
              <w:noProof/>
            </w:rPr>
          </w:r>
          <w:r>
            <w:rPr>
              <w:noProof/>
            </w:rPr>
            <w:fldChar w:fldCharType="separate"/>
          </w:r>
          <w:r>
            <w:rPr>
              <w:noProof/>
            </w:rPr>
            <w:t>114</w:t>
          </w:r>
          <w:r>
            <w:rPr>
              <w:noProof/>
            </w:rPr>
            <w:fldChar w:fldCharType="end"/>
          </w:r>
        </w:p>
        <w:p w14:paraId="2D8B3BE0" w14:textId="77777777" w:rsidR="00A65981" w:rsidRDefault="00A65981">
          <w:pPr>
            <w:pStyle w:val="TOC2"/>
            <w:tabs>
              <w:tab w:val="left" w:pos="916"/>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win-sc:passwordpolicy_item</w:t>
          </w:r>
          <w:r>
            <w:rPr>
              <w:noProof/>
            </w:rPr>
            <w:tab/>
          </w:r>
          <w:r>
            <w:rPr>
              <w:noProof/>
            </w:rPr>
            <w:fldChar w:fldCharType="begin"/>
          </w:r>
          <w:r>
            <w:rPr>
              <w:noProof/>
            </w:rPr>
            <w:instrText xml:space="preserve"> PAGEREF _Toc334363030 \h </w:instrText>
          </w:r>
          <w:r>
            <w:rPr>
              <w:noProof/>
            </w:rPr>
          </w:r>
          <w:r>
            <w:rPr>
              <w:noProof/>
            </w:rPr>
            <w:fldChar w:fldCharType="separate"/>
          </w:r>
          <w:r>
            <w:rPr>
              <w:noProof/>
            </w:rPr>
            <w:t>117</w:t>
          </w:r>
          <w:r>
            <w:rPr>
              <w:noProof/>
            </w:rPr>
            <w:fldChar w:fldCharType="end"/>
          </w:r>
        </w:p>
        <w:p w14:paraId="5184CE86" w14:textId="77777777" w:rsidR="00A65981" w:rsidRDefault="00A65981">
          <w:pPr>
            <w:pStyle w:val="TOC2"/>
            <w:tabs>
              <w:tab w:val="left" w:pos="916"/>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win-def:lockoutpolicy_test</w:t>
          </w:r>
          <w:r>
            <w:rPr>
              <w:noProof/>
            </w:rPr>
            <w:tab/>
          </w:r>
          <w:r>
            <w:rPr>
              <w:noProof/>
            </w:rPr>
            <w:fldChar w:fldCharType="begin"/>
          </w:r>
          <w:r>
            <w:rPr>
              <w:noProof/>
            </w:rPr>
            <w:instrText xml:space="preserve"> PAGEREF _Toc334363031 \h </w:instrText>
          </w:r>
          <w:r>
            <w:rPr>
              <w:noProof/>
            </w:rPr>
          </w:r>
          <w:r>
            <w:rPr>
              <w:noProof/>
            </w:rPr>
            <w:fldChar w:fldCharType="separate"/>
          </w:r>
          <w:r>
            <w:rPr>
              <w:noProof/>
            </w:rPr>
            <w:t>121</w:t>
          </w:r>
          <w:r>
            <w:rPr>
              <w:noProof/>
            </w:rPr>
            <w:fldChar w:fldCharType="end"/>
          </w:r>
        </w:p>
        <w:p w14:paraId="6EF3D5D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_Toc334363032 \h </w:instrText>
          </w:r>
          <w:r>
            <w:rPr>
              <w:noProof/>
            </w:rPr>
          </w:r>
          <w:r>
            <w:rPr>
              <w:noProof/>
            </w:rPr>
            <w:fldChar w:fldCharType="separate"/>
          </w:r>
          <w:r>
            <w:rPr>
              <w:noProof/>
            </w:rPr>
            <w:t>121</w:t>
          </w:r>
          <w:r>
            <w:rPr>
              <w:noProof/>
            </w:rPr>
            <w:fldChar w:fldCharType="end"/>
          </w:r>
        </w:p>
        <w:p w14:paraId="1B5EF61E" w14:textId="77777777" w:rsidR="00A65981" w:rsidRDefault="00A65981">
          <w:pPr>
            <w:pStyle w:val="TOC2"/>
            <w:tabs>
              <w:tab w:val="left" w:pos="916"/>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win-def:lockoutpolicy_object</w:t>
          </w:r>
          <w:r>
            <w:rPr>
              <w:noProof/>
            </w:rPr>
            <w:tab/>
          </w:r>
          <w:r>
            <w:rPr>
              <w:noProof/>
            </w:rPr>
            <w:fldChar w:fldCharType="begin"/>
          </w:r>
          <w:r>
            <w:rPr>
              <w:noProof/>
            </w:rPr>
            <w:instrText xml:space="preserve"> PAGEREF _Toc334363033 \h </w:instrText>
          </w:r>
          <w:r>
            <w:rPr>
              <w:noProof/>
            </w:rPr>
          </w:r>
          <w:r>
            <w:rPr>
              <w:noProof/>
            </w:rPr>
            <w:fldChar w:fldCharType="separate"/>
          </w:r>
          <w:r>
            <w:rPr>
              <w:noProof/>
            </w:rPr>
            <w:t>121</w:t>
          </w:r>
          <w:r>
            <w:rPr>
              <w:noProof/>
            </w:rPr>
            <w:fldChar w:fldCharType="end"/>
          </w:r>
        </w:p>
        <w:p w14:paraId="2514971F" w14:textId="77777777" w:rsidR="00A65981" w:rsidRDefault="00A65981">
          <w:pPr>
            <w:pStyle w:val="TOC2"/>
            <w:tabs>
              <w:tab w:val="left" w:pos="916"/>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win-def: lockoutpolicy_state</w:t>
          </w:r>
          <w:r>
            <w:rPr>
              <w:noProof/>
            </w:rPr>
            <w:tab/>
          </w:r>
          <w:r>
            <w:rPr>
              <w:noProof/>
            </w:rPr>
            <w:fldChar w:fldCharType="begin"/>
          </w:r>
          <w:r>
            <w:rPr>
              <w:noProof/>
            </w:rPr>
            <w:instrText xml:space="preserve"> PAGEREF _Toc334363034 \h </w:instrText>
          </w:r>
          <w:r>
            <w:rPr>
              <w:noProof/>
            </w:rPr>
          </w:r>
          <w:r>
            <w:rPr>
              <w:noProof/>
            </w:rPr>
            <w:fldChar w:fldCharType="separate"/>
          </w:r>
          <w:r>
            <w:rPr>
              <w:noProof/>
            </w:rPr>
            <w:t>122</w:t>
          </w:r>
          <w:r>
            <w:rPr>
              <w:noProof/>
            </w:rPr>
            <w:fldChar w:fldCharType="end"/>
          </w:r>
        </w:p>
        <w:p w14:paraId="21F638E9" w14:textId="77777777" w:rsidR="00A65981" w:rsidRDefault="00A65981">
          <w:pPr>
            <w:pStyle w:val="TOC2"/>
            <w:tabs>
              <w:tab w:val="left" w:pos="916"/>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win-sc: lockoutpolicy _item</w:t>
          </w:r>
          <w:r>
            <w:rPr>
              <w:noProof/>
            </w:rPr>
            <w:tab/>
          </w:r>
          <w:r>
            <w:rPr>
              <w:noProof/>
            </w:rPr>
            <w:fldChar w:fldCharType="begin"/>
          </w:r>
          <w:r>
            <w:rPr>
              <w:noProof/>
            </w:rPr>
            <w:instrText xml:space="preserve"> PAGEREF _Toc334363035 \h </w:instrText>
          </w:r>
          <w:r>
            <w:rPr>
              <w:noProof/>
            </w:rPr>
          </w:r>
          <w:r>
            <w:rPr>
              <w:noProof/>
            </w:rPr>
            <w:fldChar w:fldCharType="separate"/>
          </w:r>
          <w:r>
            <w:rPr>
              <w:noProof/>
            </w:rPr>
            <w:t>125</w:t>
          </w:r>
          <w:r>
            <w:rPr>
              <w:noProof/>
            </w:rPr>
            <w:fldChar w:fldCharType="end"/>
          </w:r>
        </w:p>
        <w:p w14:paraId="7DF20268" w14:textId="77777777" w:rsidR="00A65981" w:rsidRDefault="00A65981">
          <w:pPr>
            <w:pStyle w:val="TOC2"/>
            <w:tabs>
              <w:tab w:val="left" w:pos="916"/>
              <w:tab w:val="right" w:leader="dot" w:pos="9350"/>
            </w:tabs>
            <w:rPr>
              <w:rFonts w:eastAsiaTheme="minorEastAsia"/>
              <w:noProof/>
              <w:sz w:val="24"/>
              <w:szCs w:val="24"/>
              <w:lang w:eastAsia="ja-JP"/>
            </w:rPr>
          </w:pPr>
          <w:r>
            <w:rPr>
              <w:noProof/>
            </w:rPr>
            <w:t>2.59.</w:t>
          </w:r>
          <w:r>
            <w:rPr>
              <w:rFonts w:eastAsiaTheme="minorEastAsia"/>
              <w:noProof/>
              <w:sz w:val="24"/>
              <w:szCs w:val="24"/>
              <w:lang w:eastAsia="ja-JP"/>
            </w:rPr>
            <w:tab/>
          </w:r>
          <w:r>
            <w:rPr>
              <w:noProof/>
            </w:rPr>
            <w:t>win-def:wmi57_test</w:t>
          </w:r>
          <w:r>
            <w:rPr>
              <w:noProof/>
            </w:rPr>
            <w:tab/>
          </w:r>
          <w:r>
            <w:rPr>
              <w:noProof/>
            </w:rPr>
            <w:fldChar w:fldCharType="begin"/>
          </w:r>
          <w:r>
            <w:rPr>
              <w:noProof/>
            </w:rPr>
            <w:instrText xml:space="preserve"> PAGEREF _Toc334363036 \h </w:instrText>
          </w:r>
          <w:r>
            <w:rPr>
              <w:noProof/>
            </w:rPr>
          </w:r>
          <w:r>
            <w:rPr>
              <w:noProof/>
            </w:rPr>
            <w:fldChar w:fldCharType="separate"/>
          </w:r>
          <w:r>
            <w:rPr>
              <w:noProof/>
            </w:rPr>
            <w:t>127</w:t>
          </w:r>
          <w:r>
            <w:rPr>
              <w:noProof/>
            </w:rPr>
            <w:fldChar w:fldCharType="end"/>
          </w:r>
        </w:p>
        <w:p w14:paraId="48533FB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_Toc334363037 \h </w:instrText>
          </w:r>
          <w:r>
            <w:rPr>
              <w:noProof/>
            </w:rPr>
          </w:r>
          <w:r>
            <w:rPr>
              <w:noProof/>
            </w:rPr>
            <w:fldChar w:fldCharType="separate"/>
          </w:r>
          <w:r>
            <w:rPr>
              <w:noProof/>
            </w:rPr>
            <w:t>127</w:t>
          </w:r>
          <w:r>
            <w:rPr>
              <w:noProof/>
            </w:rPr>
            <w:fldChar w:fldCharType="end"/>
          </w:r>
        </w:p>
        <w:p w14:paraId="3CC0846F" w14:textId="77777777" w:rsidR="00A65981" w:rsidRDefault="00A65981">
          <w:pPr>
            <w:pStyle w:val="TOC2"/>
            <w:tabs>
              <w:tab w:val="left" w:pos="916"/>
              <w:tab w:val="right" w:leader="dot" w:pos="9350"/>
            </w:tabs>
            <w:rPr>
              <w:rFonts w:eastAsiaTheme="minorEastAsia"/>
              <w:noProof/>
              <w:sz w:val="24"/>
              <w:szCs w:val="24"/>
              <w:lang w:eastAsia="ja-JP"/>
            </w:rPr>
          </w:pPr>
          <w:r>
            <w:rPr>
              <w:noProof/>
            </w:rPr>
            <w:t>2.60.</w:t>
          </w:r>
          <w:r>
            <w:rPr>
              <w:rFonts w:eastAsiaTheme="minorEastAsia"/>
              <w:noProof/>
              <w:sz w:val="24"/>
              <w:szCs w:val="24"/>
              <w:lang w:eastAsia="ja-JP"/>
            </w:rPr>
            <w:tab/>
          </w:r>
          <w:r>
            <w:rPr>
              <w:noProof/>
            </w:rPr>
            <w:t>win-def:wmi57_object</w:t>
          </w:r>
          <w:r>
            <w:rPr>
              <w:noProof/>
            </w:rPr>
            <w:tab/>
          </w:r>
          <w:r>
            <w:rPr>
              <w:noProof/>
            </w:rPr>
            <w:fldChar w:fldCharType="begin"/>
          </w:r>
          <w:r>
            <w:rPr>
              <w:noProof/>
            </w:rPr>
            <w:instrText xml:space="preserve"> PAGEREF _Toc334363038 \h </w:instrText>
          </w:r>
          <w:r>
            <w:rPr>
              <w:noProof/>
            </w:rPr>
          </w:r>
          <w:r>
            <w:rPr>
              <w:noProof/>
            </w:rPr>
            <w:fldChar w:fldCharType="separate"/>
          </w:r>
          <w:r>
            <w:rPr>
              <w:noProof/>
            </w:rPr>
            <w:t>127</w:t>
          </w:r>
          <w:r>
            <w:rPr>
              <w:noProof/>
            </w:rPr>
            <w:fldChar w:fldCharType="end"/>
          </w:r>
        </w:p>
        <w:p w14:paraId="40A56333" w14:textId="77777777" w:rsidR="00A65981" w:rsidRDefault="00A65981">
          <w:pPr>
            <w:pStyle w:val="TOC2"/>
            <w:tabs>
              <w:tab w:val="left" w:pos="916"/>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win-def: wmi57_state</w:t>
          </w:r>
          <w:r>
            <w:rPr>
              <w:noProof/>
            </w:rPr>
            <w:tab/>
          </w:r>
          <w:r>
            <w:rPr>
              <w:noProof/>
            </w:rPr>
            <w:fldChar w:fldCharType="begin"/>
          </w:r>
          <w:r>
            <w:rPr>
              <w:noProof/>
            </w:rPr>
            <w:instrText xml:space="preserve"> PAGEREF _Toc334363039 \h </w:instrText>
          </w:r>
          <w:r>
            <w:rPr>
              <w:noProof/>
            </w:rPr>
          </w:r>
          <w:r>
            <w:rPr>
              <w:noProof/>
            </w:rPr>
            <w:fldChar w:fldCharType="separate"/>
          </w:r>
          <w:r>
            <w:rPr>
              <w:noProof/>
            </w:rPr>
            <w:t>129</w:t>
          </w:r>
          <w:r>
            <w:rPr>
              <w:noProof/>
            </w:rPr>
            <w:fldChar w:fldCharType="end"/>
          </w:r>
        </w:p>
        <w:p w14:paraId="23DB834E" w14:textId="77777777" w:rsidR="00A65981" w:rsidRDefault="00A65981">
          <w:pPr>
            <w:pStyle w:val="TOC2"/>
            <w:tabs>
              <w:tab w:val="left" w:pos="916"/>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win-sc:wmi57_item</w:t>
          </w:r>
          <w:r>
            <w:rPr>
              <w:noProof/>
            </w:rPr>
            <w:tab/>
          </w:r>
          <w:r>
            <w:rPr>
              <w:noProof/>
            </w:rPr>
            <w:fldChar w:fldCharType="begin"/>
          </w:r>
          <w:r>
            <w:rPr>
              <w:noProof/>
            </w:rPr>
            <w:instrText xml:space="preserve"> PAGEREF _Toc334363040 \h </w:instrText>
          </w:r>
          <w:r>
            <w:rPr>
              <w:noProof/>
            </w:rPr>
          </w:r>
          <w:r>
            <w:rPr>
              <w:noProof/>
            </w:rPr>
            <w:fldChar w:fldCharType="separate"/>
          </w:r>
          <w:r>
            <w:rPr>
              <w:noProof/>
            </w:rPr>
            <w:t>130</w:t>
          </w:r>
          <w:r>
            <w:rPr>
              <w:noProof/>
            </w:rPr>
            <w:fldChar w:fldCharType="end"/>
          </w:r>
        </w:p>
        <w:p w14:paraId="374910C4" w14:textId="77777777" w:rsidR="00A65981" w:rsidRDefault="00A65981">
          <w:pPr>
            <w:pStyle w:val="TOC2"/>
            <w:tabs>
              <w:tab w:val="left" w:pos="916"/>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Representation of Windows Principal Names</w:t>
          </w:r>
          <w:r>
            <w:rPr>
              <w:noProof/>
            </w:rPr>
            <w:tab/>
          </w:r>
          <w:r>
            <w:rPr>
              <w:noProof/>
            </w:rPr>
            <w:fldChar w:fldCharType="begin"/>
          </w:r>
          <w:r>
            <w:rPr>
              <w:noProof/>
            </w:rPr>
            <w:instrText xml:space="preserve"> PAGEREF _Toc334363041 \h </w:instrText>
          </w:r>
          <w:r>
            <w:rPr>
              <w:noProof/>
            </w:rPr>
          </w:r>
          <w:r>
            <w:rPr>
              <w:noProof/>
            </w:rPr>
            <w:fldChar w:fldCharType="separate"/>
          </w:r>
          <w:r>
            <w:rPr>
              <w:noProof/>
            </w:rPr>
            <w:t>131</w:t>
          </w:r>
          <w:r>
            <w:rPr>
              <w:noProof/>
            </w:rPr>
            <w:fldChar w:fldCharType="end"/>
          </w:r>
        </w:p>
        <w:p w14:paraId="09150958" w14:textId="77777777" w:rsidR="00A65981" w:rsidRDefault="00A65981">
          <w:pPr>
            <w:pStyle w:val="TOC2"/>
            <w:tabs>
              <w:tab w:val="left" w:pos="916"/>
              <w:tab w:val="right" w:leader="dot" w:pos="9350"/>
            </w:tabs>
            <w:rPr>
              <w:rFonts w:eastAsiaTheme="minorEastAsia"/>
              <w:noProof/>
              <w:sz w:val="24"/>
              <w:szCs w:val="24"/>
              <w:lang w:eastAsia="ja-JP"/>
            </w:rPr>
          </w:pPr>
          <w:r>
            <w:rPr>
              <w:noProof/>
            </w:rPr>
            <w:t>2.64.</w:t>
          </w:r>
          <w:r>
            <w:rPr>
              <w:rFonts w:eastAsiaTheme="minorEastAsia"/>
              <w:noProof/>
              <w:sz w:val="24"/>
              <w:szCs w:val="24"/>
              <w:lang w:eastAsia="ja-JP"/>
            </w:rPr>
            <w:tab/>
          </w:r>
          <w:r>
            <w:rPr>
              <w:noProof/>
            </w:rPr>
            <w:t>win-def:sid_test</w:t>
          </w:r>
          <w:r>
            <w:rPr>
              <w:noProof/>
            </w:rPr>
            <w:tab/>
          </w:r>
          <w:r>
            <w:rPr>
              <w:noProof/>
            </w:rPr>
            <w:fldChar w:fldCharType="begin"/>
          </w:r>
          <w:r>
            <w:rPr>
              <w:noProof/>
            </w:rPr>
            <w:instrText xml:space="preserve"> PAGEREF _Toc334363042 \h </w:instrText>
          </w:r>
          <w:r>
            <w:rPr>
              <w:noProof/>
            </w:rPr>
          </w:r>
          <w:r>
            <w:rPr>
              <w:noProof/>
            </w:rPr>
            <w:fldChar w:fldCharType="separate"/>
          </w:r>
          <w:r>
            <w:rPr>
              <w:noProof/>
            </w:rPr>
            <w:t>131</w:t>
          </w:r>
          <w:r>
            <w:rPr>
              <w:noProof/>
            </w:rPr>
            <w:fldChar w:fldCharType="end"/>
          </w:r>
        </w:p>
        <w:p w14:paraId="07143C28"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_Toc334363043 \h </w:instrText>
          </w:r>
          <w:r>
            <w:rPr>
              <w:noProof/>
            </w:rPr>
          </w:r>
          <w:r>
            <w:rPr>
              <w:noProof/>
            </w:rPr>
            <w:fldChar w:fldCharType="separate"/>
          </w:r>
          <w:r>
            <w:rPr>
              <w:noProof/>
            </w:rPr>
            <w:t>132</w:t>
          </w:r>
          <w:r>
            <w:rPr>
              <w:noProof/>
            </w:rPr>
            <w:fldChar w:fldCharType="end"/>
          </w:r>
        </w:p>
        <w:p w14:paraId="2E546D13" w14:textId="77777777" w:rsidR="00A65981" w:rsidRDefault="00A65981">
          <w:pPr>
            <w:pStyle w:val="TOC2"/>
            <w:tabs>
              <w:tab w:val="left" w:pos="916"/>
              <w:tab w:val="right" w:leader="dot" w:pos="9350"/>
            </w:tabs>
            <w:rPr>
              <w:rFonts w:eastAsiaTheme="minorEastAsia"/>
              <w:noProof/>
              <w:sz w:val="24"/>
              <w:szCs w:val="24"/>
              <w:lang w:eastAsia="ja-JP"/>
            </w:rPr>
          </w:pPr>
          <w:r>
            <w:rPr>
              <w:noProof/>
            </w:rPr>
            <w:t>2.65.</w:t>
          </w:r>
          <w:r>
            <w:rPr>
              <w:rFonts w:eastAsiaTheme="minorEastAsia"/>
              <w:noProof/>
              <w:sz w:val="24"/>
              <w:szCs w:val="24"/>
              <w:lang w:eastAsia="ja-JP"/>
            </w:rPr>
            <w:tab/>
          </w:r>
          <w:r>
            <w:rPr>
              <w:noProof/>
            </w:rPr>
            <w:t>win-def:sid_object</w:t>
          </w:r>
          <w:r>
            <w:rPr>
              <w:noProof/>
            </w:rPr>
            <w:tab/>
          </w:r>
          <w:r>
            <w:rPr>
              <w:noProof/>
            </w:rPr>
            <w:fldChar w:fldCharType="begin"/>
          </w:r>
          <w:r>
            <w:rPr>
              <w:noProof/>
            </w:rPr>
            <w:instrText xml:space="preserve"> PAGEREF _Toc334363044 \h </w:instrText>
          </w:r>
          <w:r>
            <w:rPr>
              <w:noProof/>
            </w:rPr>
          </w:r>
          <w:r>
            <w:rPr>
              <w:noProof/>
            </w:rPr>
            <w:fldChar w:fldCharType="separate"/>
          </w:r>
          <w:r>
            <w:rPr>
              <w:noProof/>
            </w:rPr>
            <w:t>132</w:t>
          </w:r>
          <w:r>
            <w:rPr>
              <w:noProof/>
            </w:rPr>
            <w:fldChar w:fldCharType="end"/>
          </w:r>
        </w:p>
        <w:p w14:paraId="77E9419F" w14:textId="77777777" w:rsidR="00A65981" w:rsidRDefault="00A65981">
          <w:pPr>
            <w:pStyle w:val="TOC2"/>
            <w:tabs>
              <w:tab w:val="left" w:pos="916"/>
              <w:tab w:val="right" w:leader="dot" w:pos="9350"/>
            </w:tabs>
            <w:rPr>
              <w:rFonts w:eastAsiaTheme="minorEastAsia"/>
              <w:noProof/>
              <w:sz w:val="24"/>
              <w:szCs w:val="24"/>
              <w:lang w:eastAsia="ja-JP"/>
            </w:rPr>
          </w:pPr>
          <w:r>
            <w:rPr>
              <w:noProof/>
            </w:rPr>
            <w:t>2.66.</w:t>
          </w:r>
          <w:r>
            <w:rPr>
              <w:rFonts w:eastAsiaTheme="minorEastAsia"/>
              <w:noProof/>
              <w:sz w:val="24"/>
              <w:szCs w:val="24"/>
              <w:lang w:eastAsia="ja-JP"/>
            </w:rPr>
            <w:tab/>
          </w:r>
          <w:r>
            <w:rPr>
              <w:noProof/>
            </w:rPr>
            <w:t>win-def:SidBehaviors</w:t>
          </w:r>
          <w:r>
            <w:rPr>
              <w:noProof/>
            </w:rPr>
            <w:tab/>
          </w:r>
          <w:r>
            <w:rPr>
              <w:noProof/>
            </w:rPr>
            <w:fldChar w:fldCharType="begin"/>
          </w:r>
          <w:r>
            <w:rPr>
              <w:noProof/>
            </w:rPr>
            <w:instrText xml:space="preserve"> PAGEREF _Toc334363045 \h </w:instrText>
          </w:r>
          <w:r>
            <w:rPr>
              <w:noProof/>
            </w:rPr>
          </w:r>
          <w:r>
            <w:rPr>
              <w:noProof/>
            </w:rPr>
            <w:fldChar w:fldCharType="separate"/>
          </w:r>
          <w:r>
            <w:rPr>
              <w:noProof/>
            </w:rPr>
            <w:t>134</w:t>
          </w:r>
          <w:r>
            <w:rPr>
              <w:noProof/>
            </w:rPr>
            <w:fldChar w:fldCharType="end"/>
          </w:r>
        </w:p>
        <w:p w14:paraId="4A877B27" w14:textId="77777777" w:rsidR="00A65981" w:rsidRDefault="00A65981">
          <w:pPr>
            <w:pStyle w:val="TOC2"/>
            <w:tabs>
              <w:tab w:val="left" w:pos="916"/>
              <w:tab w:val="right" w:leader="dot" w:pos="9350"/>
            </w:tabs>
            <w:rPr>
              <w:rFonts w:eastAsiaTheme="minorEastAsia"/>
              <w:noProof/>
              <w:sz w:val="24"/>
              <w:szCs w:val="24"/>
              <w:lang w:eastAsia="ja-JP"/>
            </w:rPr>
          </w:pPr>
          <w:r>
            <w:rPr>
              <w:noProof/>
            </w:rPr>
            <w:t>2.67.</w:t>
          </w:r>
          <w:r>
            <w:rPr>
              <w:rFonts w:eastAsiaTheme="minorEastAsia"/>
              <w:noProof/>
              <w:sz w:val="24"/>
              <w:szCs w:val="24"/>
              <w:lang w:eastAsia="ja-JP"/>
            </w:rPr>
            <w:tab/>
          </w:r>
          <w:r>
            <w:rPr>
              <w:noProof/>
            </w:rPr>
            <w:t>win-def:sid_state</w:t>
          </w:r>
          <w:r>
            <w:rPr>
              <w:noProof/>
            </w:rPr>
            <w:tab/>
          </w:r>
          <w:r>
            <w:rPr>
              <w:noProof/>
            </w:rPr>
            <w:fldChar w:fldCharType="begin"/>
          </w:r>
          <w:r>
            <w:rPr>
              <w:noProof/>
            </w:rPr>
            <w:instrText xml:space="preserve"> PAGEREF _Toc334363046 \h </w:instrText>
          </w:r>
          <w:r>
            <w:rPr>
              <w:noProof/>
            </w:rPr>
          </w:r>
          <w:r>
            <w:rPr>
              <w:noProof/>
            </w:rPr>
            <w:fldChar w:fldCharType="separate"/>
          </w:r>
          <w:r>
            <w:rPr>
              <w:noProof/>
            </w:rPr>
            <w:t>135</w:t>
          </w:r>
          <w:r>
            <w:rPr>
              <w:noProof/>
            </w:rPr>
            <w:fldChar w:fldCharType="end"/>
          </w:r>
        </w:p>
        <w:p w14:paraId="4A8C73E3" w14:textId="77777777" w:rsidR="00A65981" w:rsidRDefault="00A65981">
          <w:pPr>
            <w:pStyle w:val="TOC2"/>
            <w:tabs>
              <w:tab w:val="left" w:pos="916"/>
              <w:tab w:val="right" w:leader="dot" w:pos="9350"/>
            </w:tabs>
            <w:rPr>
              <w:rFonts w:eastAsiaTheme="minorEastAsia"/>
              <w:noProof/>
              <w:sz w:val="24"/>
              <w:szCs w:val="24"/>
              <w:lang w:eastAsia="ja-JP"/>
            </w:rPr>
          </w:pPr>
          <w:r>
            <w:rPr>
              <w:noProof/>
            </w:rPr>
            <w:t>2.68.</w:t>
          </w:r>
          <w:r>
            <w:rPr>
              <w:rFonts w:eastAsiaTheme="minorEastAsia"/>
              <w:noProof/>
              <w:sz w:val="24"/>
              <w:szCs w:val="24"/>
              <w:lang w:eastAsia="ja-JP"/>
            </w:rPr>
            <w:tab/>
          </w:r>
          <w:r>
            <w:rPr>
              <w:noProof/>
            </w:rPr>
            <w:t>win-sc:sid_item</w:t>
          </w:r>
          <w:r>
            <w:rPr>
              <w:noProof/>
            </w:rPr>
            <w:tab/>
          </w:r>
          <w:r>
            <w:rPr>
              <w:noProof/>
            </w:rPr>
            <w:fldChar w:fldCharType="begin"/>
          </w:r>
          <w:r>
            <w:rPr>
              <w:noProof/>
            </w:rPr>
            <w:instrText xml:space="preserve"> PAGEREF _Toc334363047 \h </w:instrText>
          </w:r>
          <w:r>
            <w:rPr>
              <w:noProof/>
            </w:rPr>
          </w:r>
          <w:r>
            <w:rPr>
              <w:noProof/>
            </w:rPr>
            <w:fldChar w:fldCharType="separate"/>
          </w:r>
          <w:r>
            <w:rPr>
              <w:noProof/>
            </w:rPr>
            <w:t>137</w:t>
          </w:r>
          <w:r>
            <w:rPr>
              <w:noProof/>
            </w:rPr>
            <w:fldChar w:fldCharType="end"/>
          </w:r>
        </w:p>
        <w:p w14:paraId="0946BAD0" w14:textId="77777777" w:rsidR="00A65981" w:rsidRDefault="00A65981">
          <w:pPr>
            <w:pStyle w:val="TOC2"/>
            <w:tabs>
              <w:tab w:val="left" w:pos="916"/>
              <w:tab w:val="right" w:leader="dot" w:pos="9350"/>
            </w:tabs>
            <w:rPr>
              <w:rFonts w:eastAsiaTheme="minorEastAsia"/>
              <w:noProof/>
              <w:sz w:val="24"/>
              <w:szCs w:val="24"/>
              <w:lang w:eastAsia="ja-JP"/>
            </w:rPr>
          </w:pPr>
          <w:r>
            <w:rPr>
              <w:noProof/>
            </w:rPr>
            <w:t>2.69.</w:t>
          </w:r>
          <w:r>
            <w:rPr>
              <w:rFonts w:eastAsiaTheme="minorEastAsia"/>
              <w:noProof/>
              <w:sz w:val="24"/>
              <w:szCs w:val="24"/>
              <w:lang w:eastAsia="ja-JP"/>
            </w:rPr>
            <w:tab/>
          </w:r>
          <w:r>
            <w:rPr>
              <w:noProof/>
            </w:rPr>
            <w:t>win-def:sid_sid_test</w:t>
          </w:r>
          <w:r>
            <w:rPr>
              <w:noProof/>
            </w:rPr>
            <w:tab/>
          </w:r>
          <w:r>
            <w:rPr>
              <w:noProof/>
            </w:rPr>
            <w:fldChar w:fldCharType="begin"/>
          </w:r>
          <w:r>
            <w:rPr>
              <w:noProof/>
            </w:rPr>
            <w:instrText xml:space="preserve"> PAGEREF _Toc334363048 \h </w:instrText>
          </w:r>
          <w:r>
            <w:rPr>
              <w:noProof/>
            </w:rPr>
          </w:r>
          <w:r>
            <w:rPr>
              <w:noProof/>
            </w:rPr>
            <w:fldChar w:fldCharType="separate"/>
          </w:r>
          <w:r>
            <w:rPr>
              <w:noProof/>
            </w:rPr>
            <w:t>138</w:t>
          </w:r>
          <w:r>
            <w:rPr>
              <w:noProof/>
            </w:rPr>
            <w:fldChar w:fldCharType="end"/>
          </w:r>
        </w:p>
        <w:p w14:paraId="79796DE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_Toc334363049 \h </w:instrText>
          </w:r>
          <w:r>
            <w:rPr>
              <w:noProof/>
            </w:rPr>
          </w:r>
          <w:r>
            <w:rPr>
              <w:noProof/>
            </w:rPr>
            <w:fldChar w:fldCharType="separate"/>
          </w:r>
          <w:r>
            <w:rPr>
              <w:noProof/>
            </w:rPr>
            <w:t>138</w:t>
          </w:r>
          <w:r>
            <w:rPr>
              <w:noProof/>
            </w:rPr>
            <w:fldChar w:fldCharType="end"/>
          </w:r>
        </w:p>
        <w:p w14:paraId="4279A3BD" w14:textId="77777777" w:rsidR="00A65981" w:rsidRDefault="00A65981">
          <w:pPr>
            <w:pStyle w:val="TOC2"/>
            <w:tabs>
              <w:tab w:val="left" w:pos="916"/>
              <w:tab w:val="right" w:leader="dot" w:pos="9350"/>
            </w:tabs>
            <w:rPr>
              <w:rFonts w:eastAsiaTheme="minorEastAsia"/>
              <w:noProof/>
              <w:sz w:val="24"/>
              <w:szCs w:val="24"/>
              <w:lang w:eastAsia="ja-JP"/>
            </w:rPr>
          </w:pPr>
          <w:r>
            <w:rPr>
              <w:noProof/>
            </w:rPr>
            <w:t>2.70.</w:t>
          </w:r>
          <w:r>
            <w:rPr>
              <w:rFonts w:eastAsiaTheme="minorEastAsia"/>
              <w:noProof/>
              <w:sz w:val="24"/>
              <w:szCs w:val="24"/>
              <w:lang w:eastAsia="ja-JP"/>
            </w:rPr>
            <w:tab/>
          </w:r>
          <w:r>
            <w:rPr>
              <w:noProof/>
            </w:rPr>
            <w:t>win-def:sid_sid_object</w:t>
          </w:r>
          <w:r>
            <w:rPr>
              <w:noProof/>
            </w:rPr>
            <w:tab/>
          </w:r>
          <w:r>
            <w:rPr>
              <w:noProof/>
            </w:rPr>
            <w:fldChar w:fldCharType="begin"/>
          </w:r>
          <w:r>
            <w:rPr>
              <w:noProof/>
            </w:rPr>
            <w:instrText xml:space="preserve"> PAGEREF _Toc334363050 \h </w:instrText>
          </w:r>
          <w:r>
            <w:rPr>
              <w:noProof/>
            </w:rPr>
          </w:r>
          <w:r>
            <w:rPr>
              <w:noProof/>
            </w:rPr>
            <w:fldChar w:fldCharType="separate"/>
          </w:r>
          <w:r>
            <w:rPr>
              <w:noProof/>
            </w:rPr>
            <w:t>138</w:t>
          </w:r>
          <w:r>
            <w:rPr>
              <w:noProof/>
            </w:rPr>
            <w:fldChar w:fldCharType="end"/>
          </w:r>
        </w:p>
        <w:p w14:paraId="4F8B5051" w14:textId="77777777" w:rsidR="00A65981" w:rsidRDefault="00A65981">
          <w:pPr>
            <w:pStyle w:val="TOC2"/>
            <w:tabs>
              <w:tab w:val="left" w:pos="916"/>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win-def:SidSidBehaviors</w:t>
          </w:r>
          <w:r>
            <w:rPr>
              <w:noProof/>
            </w:rPr>
            <w:tab/>
          </w:r>
          <w:r>
            <w:rPr>
              <w:noProof/>
            </w:rPr>
            <w:fldChar w:fldCharType="begin"/>
          </w:r>
          <w:r>
            <w:rPr>
              <w:noProof/>
            </w:rPr>
            <w:instrText xml:space="preserve"> PAGEREF _Toc334363051 \h </w:instrText>
          </w:r>
          <w:r>
            <w:rPr>
              <w:noProof/>
            </w:rPr>
          </w:r>
          <w:r>
            <w:rPr>
              <w:noProof/>
            </w:rPr>
            <w:fldChar w:fldCharType="separate"/>
          </w:r>
          <w:r>
            <w:rPr>
              <w:noProof/>
            </w:rPr>
            <w:t>139</w:t>
          </w:r>
          <w:r>
            <w:rPr>
              <w:noProof/>
            </w:rPr>
            <w:fldChar w:fldCharType="end"/>
          </w:r>
        </w:p>
        <w:p w14:paraId="2E951848" w14:textId="77777777" w:rsidR="00A65981" w:rsidRDefault="00A65981">
          <w:pPr>
            <w:pStyle w:val="TOC2"/>
            <w:tabs>
              <w:tab w:val="left" w:pos="916"/>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win-def:sid_sid_state</w:t>
          </w:r>
          <w:r>
            <w:rPr>
              <w:noProof/>
            </w:rPr>
            <w:tab/>
          </w:r>
          <w:r>
            <w:rPr>
              <w:noProof/>
            </w:rPr>
            <w:fldChar w:fldCharType="begin"/>
          </w:r>
          <w:r>
            <w:rPr>
              <w:noProof/>
            </w:rPr>
            <w:instrText xml:space="preserve"> PAGEREF _Toc334363052 \h </w:instrText>
          </w:r>
          <w:r>
            <w:rPr>
              <w:noProof/>
            </w:rPr>
          </w:r>
          <w:r>
            <w:rPr>
              <w:noProof/>
            </w:rPr>
            <w:fldChar w:fldCharType="separate"/>
          </w:r>
          <w:r>
            <w:rPr>
              <w:noProof/>
            </w:rPr>
            <w:t>141</w:t>
          </w:r>
          <w:r>
            <w:rPr>
              <w:noProof/>
            </w:rPr>
            <w:fldChar w:fldCharType="end"/>
          </w:r>
        </w:p>
        <w:p w14:paraId="28D1485E" w14:textId="77777777" w:rsidR="00A65981" w:rsidRDefault="00A65981">
          <w:pPr>
            <w:pStyle w:val="TOC2"/>
            <w:tabs>
              <w:tab w:val="left" w:pos="916"/>
              <w:tab w:val="right" w:leader="dot" w:pos="9350"/>
            </w:tabs>
            <w:rPr>
              <w:rFonts w:eastAsiaTheme="minorEastAsia"/>
              <w:noProof/>
              <w:sz w:val="24"/>
              <w:szCs w:val="24"/>
              <w:lang w:eastAsia="ja-JP"/>
            </w:rPr>
          </w:pPr>
          <w:r>
            <w:rPr>
              <w:noProof/>
            </w:rPr>
            <w:t>2.73.</w:t>
          </w:r>
          <w:r>
            <w:rPr>
              <w:rFonts w:eastAsiaTheme="minorEastAsia"/>
              <w:noProof/>
              <w:sz w:val="24"/>
              <w:szCs w:val="24"/>
              <w:lang w:eastAsia="ja-JP"/>
            </w:rPr>
            <w:tab/>
          </w:r>
          <w:r>
            <w:rPr>
              <w:noProof/>
            </w:rPr>
            <w:t>win-sc:sid_sid_item</w:t>
          </w:r>
          <w:r>
            <w:rPr>
              <w:noProof/>
            </w:rPr>
            <w:tab/>
          </w:r>
          <w:r>
            <w:rPr>
              <w:noProof/>
            </w:rPr>
            <w:fldChar w:fldCharType="begin"/>
          </w:r>
          <w:r>
            <w:rPr>
              <w:noProof/>
            </w:rPr>
            <w:instrText xml:space="preserve"> PAGEREF _Toc334363053 \h </w:instrText>
          </w:r>
          <w:r>
            <w:rPr>
              <w:noProof/>
            </w:rPr>
          </w:r>
          <w:r>
            <w:rPr>
              <w:noProof/>
            </w:rPr>
            <w:fldChar w:fldCharType="separate"/>
          </w:r>
          <w:r>
            <w:rPr>
              <w:noProof/>
            </w:rPr>
            <w:t>142</w:t>
          </w:r>
          <w:r>
            <w:rPr>
              <w:noProof/>
            </w:rPr>
            <w:fldChar w:fldCharType="end"/>
          </w:r>
        </w:p>
        <w:p w14:paraId="7FD1F930" w14:textId="77777777" w:rsidR="00A65981" w:rsidRDefault="00A65981">
          <w:pPr>
            <w:pStyle w:val="TOC2"/>
            <w:tabs>
              <w:tab w:val="left" w:pos="916"/>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win-def:cmdlet_test</w:t>
          </w:r>
          <w:r>
            <w:rPr>
              <w:noProof/>
            </w:rPr>
            <w:tab/>
          </w:r>
          <w:r>
            <w:rPr>
              <w:noProof/>
            </w:rPr>
            <w:fldChar w:fldCharType="begin"/>
          </w:r>
          <w:r>
            <w:rPr>
              <w:noProof/>
            </w:rPr>
            <w:instrText xml:space="preserve"> PAGEREF _Toc334363054 \h </w:instrText>
          </w:r>
          <w:r>
            <w:rPr>
              <w:noProof/>
            </w:rPr>
          </w:r>
          <w:r>
            <w:rPr>
              <w:noProof/>
            </w:rPr>
            <w:fldChar w:fldCharType="separate"/>
          </w:r>
          <w:r>
            <w:rPr>
              <w:noProof/>
            </w:rPr>
            <w:t>143</w:t>
          </w:r>
          <w:r>
            <w:rPr>
              <w:noProof/>
            </w:rPr>
            <w:fldChar w:fldCharType="end"/>
          </w:r>
        </w:p>
        <w:p w14:paraId="3551ABBC"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2.74.1.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_Toc334363055 \h </w:instrText>
          </w:r>
          <w:r>
            <w:rPr>
              <w:noProof/>
            </w:rPr>
          </w:r>
          <w:r>
            <w:rPr>
              <w:noProof/>
            </w:rPr>
            <w:fldChar w:fldCharType="separate"/>
          </w:r>
          <w:r>
            <w:rPr>
              <w:noProof/>
            </w:rPr>
            <w:t>143</w:t>
          </w:r>
          <w:r>
            <w:rPr>
              <w:noProof/>
            </w:rPr>
            <w:fldChar w:fldCharType="end"/>
          </w:r>
        </w:p>
        <w:p w14:paraId="19362A89" w14:textId="77777777" w:rsidR="00A65981" w:rsidRDefault="00A65981">
          <w:pPr>
            <w:pStyle w:val="TOC2"/>
            <w:tabs>
              <w:tab w:val="left" w:pos="916"/>
              <w:tab w:val="right" w:leader="dot" w:pos="9350"/>
            </w:tabs>
            <w:rPr>
              <w:rFonts w:eastAsiaTheme="minorEastAsia"/>
              <w:noProof/>
              <w:sz w:val="24"/>
              <w:szCs w:val="24"/>
              <w:lang w:eastAsia="ja-JP"/>
            </w:rPr>
          </w:pPr>
          <w:r>
            <w:rPr>
              <w:noProof/>
            </w:rPr>
            <w:t>2.75.</w:t>
          </w:r>
          <w:r>
            <w:rPr>
              <w:rFonts w:eastAsiaTheme="minorEastAsia"/>
              <w:noProof/>
              <w:sz w:val="24"/>
              <w:szCs w:val="24"/>
              <w:lang w:eastAsia="ja-JP"/>
            </w:rPr>
            <w:tab/>
          </w:r>
          <w:r>
            <w:rPr>
              <w:noProof/>
            </w:rPr>
            <w:t>win-def:cmdlet_object</w:t>
          </w:r>
          <w:r>
            <w:rPr>
              <w:noProof/>
            </w:rPr>
            <w:tab/>
          </w:r>
          <w:r>
            <w:rPr>
              <w:noProof/>
            </w:rPr>
            <w:fldChar w:fldCharType="begin"/>
          </w:r>
          <w:r>
            <w:rPr>
              <w:noProof/>
            </w:rPr>
            <w:instrText xml:space="preserve"> PAGEREF _Toc334363056 \h </w:instrText>
          </w:r>
          <w:r>
            <w:rPr>
              <w:noProof/>
            </w:rPr>
          </w:r>
          <w:r>
            <w:rPr>
              <w:noProof/>
            </w:rPr>
            <w:fldChar w:fldCharType="separate"/>
          </w:r>
          <w:r>
            <w:rPr>
              <w:noProof/>
            </w:rPr>
            <w:t>144</w:t>
          </w:r>
          <w:r>
            <w:rPr>
              <w:noProof/>
            </w:rPr>
            <w:fldChar w:fldCharType="end"/>
          </w:r>
        </w:p>
        <w:p w14:paraId="4E0A7813" w14:textId="77777777" w:rsidR="00A65981" w:rsidRDefault="00A65981">
          <w:pPr>
            <w:pStyle w:val="TOC2"/>
            <w:tabs>
              <w:tab w:val="left" w:pos="916"/>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win-def:cmdlet_state</w:t>
          </w:r>
          <w:r>
            <w:rPr>
              <w:noProof/>
            </w:rPr>
            <w:tab/>
          </w:r>
          <w:r>
            <w:rPr>
              <w:noProof/>
            </w:rPr>
            <w:fldChar w:fldCharType="begin"/>
          </w:r>
          <w:r>
            <w:rPr>
              <w:noProof/>
            </w:rPr>
            <w:instrText xml:space="preserve"> PAGEREF _Toc334363057 \h </w:instrText>
          </w:r>
          <w:r>
            <w:rPr>
              <w:noProof/>
            </w:rPr>
          </w:r>
          <w:r>
            <w:rPr>
              <w:noProof/>
            </w:rPr>
            <w:fldChar w:fldCharType="separate"/>
          </w:r>
          <w:r>
            <w:rPr>
              <w:noProof/>
            </w:rPr>
            <w:t>147</w:t>
          </w:r>
          <w:r>
            <w:rPr>
              <w:noProof/>
            </w:rPr>
            <w:fldChar w:fldCharType="end"/>
          </w:r>
        </w:p>
        <w:p w14:paraId="02AD547C" w14:textId="77777777" w:rsidR="00A65981" w:rsidRDefault="00A65981">
          <w:pPr>
            <w:pStyle w:val="TOC2"/>
            <w:tabs>
              <w:tab w:val="left" w:pos="916"/>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win-sc:cmdlet_item</w:t>
          </w:r>
          <w:r>
            <w:rPr>
              <w:noProof/>
            </w:rPr>
            <w:tab/>
          </w:r>
          <w:r>
            <w:rPr>
              <w:noProof/>
            </w:rPr>
            <w:fldChar w:fldCharType="begin"/>
          </w:r>
          <w:r>
            <w:rPr>
              <w:noProof/>
            </w:rPr>
            <w:instrText xml:space="preserve"> PAGEREF _Toc334363058 \h </w:instrText>
          </w:r>
          <w:r>
            <w:rPr>
              <w:noProof/>
            </w:rPr>
          </w:r>
          <w:r>
            <w:rPr>
              <w:noProof/>
            </w:rPr>
            <w:fldChar w:fldCharType="separate"/>
          </w:r>
          <w:r>
            <w:rPr>
              <w:noProof/>
            </w:rPr>
            <w:t>149</w:t>
          </w:r>
          <w:r>
            <w:rPr>
              <w:noProof/>
            </w:rPr>
            <w:fldChar w:fldCharType="end"/>
          </w:r>
        </w:p>
        <w:p w14:paraId="4E8EDBE2" w14:textId="77777777" w:rsidR="00A65981" w:rsidRDefault="00A65981">
          <w:pPr>
            <w:pStyle w:val="TOC2"/>
            <w:tabs>
              <w:tab w:val="left" w:pos="916"/>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win-def:EntityObjectGUIDType</w:t>
          </w:r>
          <w:r>
            <w:rPr>
              <w:noProof/>
            </w:rPr>
            <w:tab/>
          </w:r>
          <w:r>
            <w:rPr>
              <w:noProof/>
            </w:rPr>
            <w:fldChar w:fldCharType="begin"/>
          </w:r>
          <w:r>
            <w:rPr>
              <w:noProof/>
            </w:rPr>
            <w:instrText xml:space="preserve"> PAGEREF _Toc334363059 \h </w:instrText>
          </w:r>
          <w:r>
            <w:rPr>
              <w:noProof/>
            </w:rPr>
          </w:r>
          <w:r>
            <w:rPr>
              <w:noProof/>
            </w:rPr>
            <w:fldChar w:fldCharType="separate"/>
          </w:r>
          <w:r>
            <w:rPr>
              <w:noProof/>
            </w:rPr>
            <w:t>152</w:t>
          </w:r>
          <w:r>
            <w:rPr>
              <w:noProof/>
            </w:rPr>
            <w:fldChar w:fldCharType="end"/>
          </w:r>
        </w:p>
        <w:p w14:paraId="599647D7" w14:textId="77777777" w:rsidR="00A65981" w:rsidRDefault="00A65981">
          <w:pPr>
            <w:pStyle w:val="TOC2"/>
            <w:tabs>
              <w:tab w:val="left" w:pos="916"/>
              <w:tab w:val="right" w:leader="dot" w:pos="9350"/>
            </w:tabs>
            <w:rPr>
              <w:rFonts w:eastAsiaTheme="minorEastAsia"/>
              <w:noProof/>
              <w:sz w:val="24"/>
              <w:szCs w:val="24"/>
              <w:lang w:eastAsia="ja-JP"/>
            </w:rPr>
          </w:pPr>
          <w:r>
            <w:rPr>
              <w:noProof/>
            </w:rPr>
            <w:t>2.79.</w:t>
          </w:r>
          <w:r>
            <w:rPr>
              <w:rFonts w:eastAsiaTheme="minorEastAsia"/>
              <w:noProof/>
              <w:sz w:val="24"/>
              <w:szCs w:val="24"/>
              <w:lang w:eastAsia="ja-JP"/>
            </w:rPr>
            <w:tab/>
          </w:r>
          <w:r>
            <w:rPr>
              <w:noProof/>
            </w:rPr>
            <w:t>win-def:EntityStateGUIDType</w:t>
          </w:r>
          <w:r>
            <w:rPr>
              <w:noProof/>
            </w:rPr>
            <w:tab/>
          </w:r>
          <w:r>
            <w:rPr>
              <w:noProof/>
            </w:rPr>
            <w:fldChar w:fldCharType="begin"/>
          </w:r>
          <w:r>
            <w:rPr>
              <w:noProof/>
            </w:rPr>
            <w:instrText xml:space="preserve"> PAGEREF _Toc334363060 \h </w:instrText>
          </w:r>
          <w:r>
            <w:rPr>
              <w:noProof/>
            </w:rPr>
          </w:r>
          <w:r>
            <w:rPr>
              <w:noProof/>
            </w:rPr>
            <w:fldChar w:fldCharType="separate"/>
          </w:r>
          <w:r>
            <w:rPr>
              <w:noProof/>
            </w:rPr>
            <w:t>152</w:t>
          </w:r>
          <w:r>
            <w:rPr>
              <w:noProof/>
            </w:rPr>
            <w:fldChar w:fldCharType="end"/>
          </w:r>
        </w:p>
        <w:p w14:paraId="754EF2AC" w14:textId="77777777" w:rsidR="00A65981" w:rsidRDefault="00A65981">
          <w:pPr>
            <w:pStyle w:val="TOC2"/>
            <w:tabs>
              <w:tab w:val="left" w:pos="916"/>
              <w:tab w:val="right" w:leader="dot" w:pos="9350"/>
            </w:tabs>
            <w:rPr>
              <w:rFonts w:eastAsiaTheme="minorEastAsia"/>
              <w:noProof/>
              <w:sz w:val="24"/>
              <w:szCs w:val="24"/>
              <w:lang w:eastAsia="ja-JP"/>
            </w:rPr>
          </w:pPr>
          <w:r>
            <w:rPr>
              <w:noProof/>
            </w:rPr>
            <w:t>2.80.</w:t>
          </w:r>
          <w:r>
            <w:rPr>
              <w:rFonts w:eastAsiaTheme="minorEastAsia"/>
              <w:noProof/>
              <w:sz w:val="24"/>
              <w:szCs w:val="24"/>
              <w:lang w:eastAsia="ja-JP"/>
            </w:rPr>
            <w:tab/>
          </w:r>
          <w:r>
            <w:rPr>
              <w:noProof/>
            </w:rPr>
            <w:t>win-sc:EntityItemGUIDType</w:t>
          </w:r>
          <w:r>
            <w:rPr>
              <w:noProof/>
            </w:rPr>
            <w:tab/>
          </w:r>
          <w:r>
            <w:rPr>
              <w:noProof/>
            </w:rPr>
            <w:fldChar w:fldCharType="begin"/>
          </w:r>
          <w:r>
            <w:rPr>
              <w:noProof/>
            </w:rPr>
            <w:instrText xml:space="preserve"> PAGEREF _Toc334363061 \h </w:instrText>
          </w:r>
          <w:r>
            <w:rPr>
              <w:noProof/>
            </w:rPr>
          </w:r>
          <w:r>
            <w:rPr>
              <w:noProof/>
            </w:rPr>
            <w:fldChar w:fldCharType="separate"/>
          </w:r>
          <w:r>
            <w:rPr>
              <w:noProof/>
            </w:rPr>
            <w:t>153</w:t>
          </w:r>
          <w:r>
            <w:rPr>
              <w:noProof/>
            </w:rPr>
            <w:fldChar w:fldCharType="end"/>
          </w:r>
        </w:p>
        <w:p w14:paraId="70C09C14" w14:textId="77777777" w:rsidR="00A65981" w:rsidRDefault="00A65981">
          <w:pPr>
            <w:pStyle w:val="TOC2"/>
            <w:tabs>
              <w:tab w:val="left" w:pos="916"/>
              <w:tab w:val="right" w:leader="dot" w:pos="9350"/>
            </w:tabs>
            <w:rPr>
              <w:rFonts w:eastAsiaTheme="minorEastAsia"/>
              <w:noProof/>
              <w:sz w:val="24"/>
              <w:szCs w:val="24"/>
              <w:lang w:eastAsia="ja-JP"/>
            </w:rPr>
          </w:pPr>
          <w:r>
            <w:rPr>
              <w:noProof/>
            </w:rPr>
            <w:t>2.81.</w:t>
          </w:r>
          <w:r>
            <w:rPr>
              <w:rFonts w:eastAsiaTheme="minorEastAsia"/>
              <w:noProof/>
              <w:sz w:val="24"/>
              <w:szCs w:val="24"/>
              <w:lang w:eastAsia="ja-JP"/>
            </w:rPr>
            <w:tab/>
          </w:r>
          <w:r>
            <w:rPr>
              <w:noProof/>
            </w:rPr>
            <w:t>win-def:EntityObjectCmdletVerbType</w:t>
          </w:r>
          <w:r>
            <w:rPr>
              <w:noProof/>
            </w:rPr>
            <w:tab/>
          </w:r>
          <w:r>
            <w:rPr>
              <w:noProof/>
            </w:rPr>
            <w:fldChar w:fldCharType="begin"/>
          </w:r>
          <w:r>
            <w:rPr>
              <w:noProof/>
            </w:rPr>
            <w:instrText xml:space="preserve"> PAGEREF _Toc334363062 \h </w:instrText>
          </w:r>
          <w:r>
            <w:rPr>
              <w:noProof/>
            </w:rPr>
          </w:r>
          <w:r>
            <w:rPr>
              <w:noProof/>
            </w:rPr>
            <w:fldChar w:fldCharType="separate"/>
          </w:r>
          <w:r>
            <w:rPr>
              <w:noProof/>
            </w:rPr>
            <w:t>153</w:t>
          </w:r>
          <w:r>
            <w:rPr>
              <w:noProof/>
            </w:rPr>
            <w:fldChar w:fldCharType="end"/>
          </w:r>
        </w:p>
        <w:p w14:paraId="2830A52D" w14:textId="77777777" w:rsidR="00A65981" w:rsidRDefault="00A65981">
          <w:pPr>
            <w:pStyle w:val="TOC2"/>
            <w:tabs>
              <w:tab w:val="left" w:pos="916"/>
              <w:tab w:val="right" w:leader="dot" w:pos="9350"/>
            </w:tabs>
            <w:rPr>
              <w:rFonts w:eastAsiaTheme="minorEastAsia"/>
              <w:noProof/>
              <w:sz w:val="24"/>
              <w:szCs w:val="24"/>
              <w:lang w:eastAsia="ja-JP"/>
            </w:rPr>
          </w:pPr>
          <w:r>
            <w:rPr>
              <w:noProof/>
            </w:rPr>
            <w:t>2.82.</w:t>
          </w:r>
          <w:r>
            <w:rPr>
              <w:rFonts w:eastAsiaTheme="minorEastAsia"/>
              <w:noProof/>
              <w:sz w:val="24"/>
              <w:szCs w:val="24"/>
              <w:lang w:eastAsia="ja-JP"/>
            </w:rPr>
            <w:tab/>
          </w:r>
          <w:r>
            <w:rPr>
              <w:noProof/>
            </w:rPr>
            <w:t>win-def:EntityStateCmdletVerbType</w:t>
          </w:r>
          <w:r>
            <w:rPr>
              <w:noProof/>
            </w:rPr>
            <w:tab/>
          </w:r>
          <w:r>
            <w:rPr>
              <w:noProof/>
            </w:rPr>
            <w:fldChar w:fldCharType="begin"/>
          </w:r>
          <w:r>
            <w:rPr>
              <w:noProof/>
            </w:rPr>
            <w:instrText xml:space="preserve"> PAGEREF _Toc334363063 \h </w:instrText>
          </w:r>
          <w:r>
            <w:rPr>
              <w:noProof/>
            </w:rPr>
          </w:r>
          <w:r>
            <w:rPr>
              <w:noProof/>
            </w:rPr>
            <w:fldChar w:fldCharType="separate"/>
          </w:r>
          <w:r>
            <w:rPr>
              <w:noProof/>
            </w:rPr>
            <w:t>154</w:t>
          </w:r>
          <w:r>
            <w:rPr>
              <w:noProof/>
            </w:rPr>
            <w:fldChar w:fldCharType="end"/>
          </w:r>
        </w:p>
        <w:p w14:paraId="6D3D7734" w14:textId="77777777" w:rsidR="00A65981" w:rsidRDefault="00A65981">
          <w:pPr>
            <w:pStyle w:val="TOC2"/>
            <w:tabs>
              <w:tab w:val="left" w:pos="916"/>
              <w:tab w:val="right" w:leader="dot" w:pos="9350"/>
            </w:tabs>
            <w:rPr>
              <w:rFonts w:eastAsiaTheme="minorEastAsia"/>
              <w:noProof/>
              <w:sz w:val="24"/>
              <w:szCs w:val="24"/>
              <w:lang w:eastAsia="ja-JP"/>
            </w:rPr>
          </w:pPr>
          <w:r>
            <w:rPr>
              <w:noProof/>
            </w:rPr>
            <w:t>2.83.</w:t>
          </w:r>
          <w:r>
            <w:rPr>
              <w:rFonts w:eastAsiaTheme="minorEastAsia"/>
              <w:noProof/>
              <w:sz w:val="24"/>
              <w:szCs w:val="24"/>
              <w:lang w:eastAsia="ja-JP"/>
            </w:rPr>
            <w:tab/>
          </w:r>
          <w:r>
            <w:rPr>
              <w:noProof/>
            </w:rPr>
            <w:t>win-sc:EntityItemCmdletVerbType</w:t>
          </w:r>
          <w:r>
            <w:rPr>
              <w:noProof/>
            </w:rPr>
            <w:tab/>
          </w:r>
          <w:r>
            <w:rPr>
              <w:noProof/>
            </w:rPr>
            <w:fldChar w:fldCharType="begin"/>
          </w:r>
          <w:r>
            <w:rPr>
              <w:noProof/>
            </w:rPr>
            <w:instrText xml:space="preserve"> PAGEREF _Toc334363064 \h </w:instrText>
          </w:r>
          <w:r>
            <w:rPr>
              <w:noProof/>
            </w:rPr>
          </w:r>
          <w:r>
            <w:rPr>
              <w:noProof/>
            </w:rPr>
            <w:fldChar w:fldCharType="separate"/>
          </w:r>
          <w:r>
            <w:rPr>
              <w:noProof/>
            </w:rPr>
            <w:t>155</w:t>
          </w:r>
          <w:r>
            <w:rPr>
              <w:noProof/>
            </w:rPr>
            <w:fldChar w:fldCharType="end"/>
          </w:r>
        </w:p>
        <w:p w14:paraId="6A12E725" w14:textId="77777777" w:rsidR="00A65981" w:rsidRDefault="00A65981">
          <w:pPr>
            <w:pStyle w:val="TOC2"/>
            <w:tabs>
              <w:tab w:val="left" w:pos="916"/>
              <w:tab w:val="right" w:leader="dot" w:pos="9350"/>
            </w:tabs>
            <w:rPr>
              <w:rFonts w:eastAsiaTheme="minorEastAsia"/>
              <w:noProof/>
              <w:sz w:val="24"/>
              <w:szCs w:val="24"/>
              <w:lang w:eastAsia="ja-JP"/>
            </w:rPr>
          </w:pPr>
          <w:r>
            <w:rPr>
              <w:noProof/>
            </w:rPr>
            <w:t>2.84.</w:t>
          </w:r>
          <w:r>
            <w:rPr>
              <w:rFonts w:eastAsiaTheme="minorEastAsia"/>
              <w:noProof/>
              <w:sz w:val="24"/>
              <w:szCs w:val="24"/>
              <w:lang w:eastAsia="ja-JP"/>
            </w:rPr>
            <w:tab/>
          </w:r>
          <w:r>
            <w:rPr>
              <w:noProof/>
            </w:rPr>
            <w:t>win-def:user_test</w:t>
          </w:r>
          <w:r>
            <w:rPr>
              <w:noProof/>
            </w:rPr>
            <w:tab/>
          </w:r>
          <w:r>
            <w:rPr>
              <w:noProof/>
            </w:rPr>
            <w:fldChar w:fldCharType="begin"/>
          </w:r>
          <w:r>
            <w:rPr>
              <w:noProof/>
            </w:rPr>
            <w:instrText xml:space="preserve"> PAGEREF _Toc334363065 \h </w:instrText>
          </w:r>
          <w:r>
            <w:rPr>
              <w:noProof/>
            </w:rPr>
          </w:r>
          <w:r>
            <w:rPr>
              <w:noProof/>
            </w:rPr>
            <w:fldChar w:fldCharType="separate"/>
          </w:r>
          <w:r>
            <w:rPr>
              <w:noProof/>
            </w:rPr>
            <w:t>155</w:t>
          </w:r>
          <w:r>
            <w:rPr>
              <w:noProof/>
            </w:rPr>
            <w:fldChar w:fldCharType="end"/>
          </w:r>
        </w:p>
        <w:p w14:paraId="723A6DF3" w14:textId="77777777" w:rsidR="00A65981" w:rsidRDefault="00A65981">
          <w:pPr>
            <w:pStyle w:val="TOC3"/>
            <w:tabs>
              <w:tab w:val="left" w:pos="1303"/>
              <w:tab w:val="right" w:leader="dot" w:pos="9350"/>
            </w:tabs>
            <w:rPr>
              <w:rFonts w:eastAsiaTheme="minorEastAsia"/>
              <w:noProof/>
              <w:sz w:val="24"/>
              <w:szCs w:val="24"/>
              <w:lang w:eastAsia="ja-JP"/>
            </w:rPr>
          </w:pPr>
          <w:r>
            <w:rPr>
              <w:noProof/>
            </w:rPr>
            <w:t>2.84.1.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_Toc334363066 \h </w:instrText>
          </w:r>
          <w:r>
            <w:rPr>
              <w:noProof/>
            </w:rPr>
          </w:r>
          <w:r>
            <w:rPr>
              <w:noProof/>
            </w:rPr>
            <w:fldChar w:fldCharType="separate"/>
          </w:r>
          <w:r>
            <w:rPr>
              <w:noProof/>
            </w:rPr>
            <w:t>156</w:t>
          </w:r>
          <w:r>
            <w:rPr>
              <w:noProof/>
            </w:rPr>
            <w:fldChar w:fldCharType="end"/>
          </w:r>
        </w:p>
        <w:p w14:paraId="4698F89D" w14:textId="77777777" w:rsidR="00A65981" w:rsidRDefault="00A65981">
          <w:pPr>
            <w:pStyle w:val="TOC2"/>
            <w:tabs>
              <w:tab w:val="left" w:pos="916"/>
              <w:tab w:val="right" w:leader="dot" w:pos="9350"/>
            </w:tabs>
            <w:rPr>
              <w:rFonts w:eastAsiaTheme="minorEastAsia"/>
              <w:noProof/>
              <w:sz w:val="24"/>
              <w:szCs w:val="24"/>
              <w:lang w:eastAsia="ja-JP"/>
            </w:rPr>
          </w:pPr>
          <w:r>
            <w:rPr>
              <w:noProof/>
            </w:rPr>
            <w:t>2.85.</w:t>
          </w:r>
          <w:r>
            <w:rPr>
              <w:rFonts w:eastAsiaTheme="minorEastAsia"/>
              <w:noProof/>
              <w:sz w:val="24"/>
              <w:szCs w:val="24"/>
              <w:lang w:eastAsia="ja-JP"/>
            </w:rPr>
            <w:tab/>
          </w:r>
          <w:r>
            <w:rPr>
              <w:noProof/>
            </w:rPr>
            <w:t>win-def:user_object</w:t>
          </w:r>
          <w:r>
            <w:rPr>
              <w:noProof/>
            </w:rPr>
            <w:tab/>
          </w:r>
          <w:r>
            <w:rPr>
              <w:noProof/>
            </w:rPr>
            <w:fldChar w:fldCharType="begin"/>
          </w:r>
          <w:r>
            <w:rPr>
              <w:noProof/>
            </w:rPr>
            <w:instrText xml:space="preserve"> PAGEREF _Toc334363067 \h </w:instrText>
          </w:r>
          <w:r>
            <w:rPr>
              <w:noProof/>
            </w:rPr>
          </w:r>
          <w:r>
            <w:rPr>
              <w:noProof/>
            </w:rPr>
            <w:fldChar w:fldCharType="separate"/>
          </w:r>
          <w:r>
            <w:rPr>
              <w:noProof/>
            </w:rPr>
            <w:t>156</w:t>
          </w:r>
          <w:r>
            <w:rPr>
              <w:noProof/>
            </w:rPr>
            <w:fldChar w:fldCharType="end"/>
          </w:r>
        </w:p>
        <w:p w14:paraId="75868A41" w14:textId="77777777" w:rsidR="00A65981" w:rsidRDefault="00A65981">
          <w:pPr>
            <w:pStyle w:val="TOC2"/>
            <w:tabs>
              <w:tab w:val="left" w:pos="916"/>
              <w:tab w:val="right" w:leader="dot" w:pos="9350"/>
            </w:tabs>
            <w:rPr>
              <w:rFonts w:eastAsiaTheme="minorEastAsia"/>
              <w:noProof/>
              <w:sz w:val="24"/>
              <w:szCs w:val="24"/>
              <w:lang w:eastAsia="ja-JP"/>
            </w:rPr>
          </w:pPr>
          <w:r>
            <w:rPr>
              <w:noProof/>
            </w:rPr>
            <w:t>2.86.</w:t>
          </w:r>
          <w:r>
            <w:rPr>
              <w:rFonts w:eastAsiaTheme="minorEastAsia"/>
              <w:noProof/>
              <w:sz w:val="24"/>
              <w:szCs w:val="24"/>
              <w:lang w:eastAsia="ja-JP"/>
            </w:rPr>
            <w:tab/>
          </w:r>
          <w:r>
            <w:rPr>
              <w:noProof/>
            </w:rPr>
            <w:t>win-def:user_state</w:t>
          </w:r>
          <w:r>
            <w:rPr>
              <w:noProof/>
            </w:rPr>
            <w:tab/>
          </w:r>
          <w:r>
            <w:rPr>
              <w:noProof/>
            </w:rPr>
            <w:fldChar w:fldCharType="begin"/>
          </w:r>
          <w:r>
            <w:rPr>
              <w:noProof/>
            </w:rPr>
            <w:instrText xml:space="preserve"> PAGEREF _Toc334363068 \h </w:instrText>
          </w:r>
          <w:r>
            <w:rPr>
              <w:noProof/>
            </w:rPr>
          </w:r>
          <w:r>
            <w:rPr>
              <w:noProof/>
            </w:rPr>
            <w:fldChar w:fldCharType="separate"/>
          </w:r>
          <w:r>
            <w:rPr>
              <w:noProof/>
            </w:rPr>
            <w:t>158</w:t>
          </w:r>
          <w:r>
            <w:rPr>
              <w:noProof/>
            </w:rPr>
            <w:fldChar w:fldCharType="end"/>
          </w:r>
        </w:p>
        <w:p w14:paraId="4572DD0B" w14:textId="77777777" w:rsidR="00A65981" w:rsidRDefault="00A65981">
          <w:pPr>
            <w:pStyle w:val="TOC2"/>
            <w:tabs>
              <w:tab w:val="left" w:pos="916"/>
              <w:tab w:val="right" w:leader="dot" w:pos="9350"/>
            </w:tabs>
            <w:rPr>
              <w:rFonts w:eastAsiaTheme="minorEastAsia"/>
              <w:noProof/>
              <w:sz w:val="24"/>
              <w:szCs w:val="24"/>
              <w:lang w:eastAsia="ja-JP"/>
            </w:rPr>
          </w:pPr>
          <w:r>
            <w:rPr>
              <w:noProof/>
            </w:rPr>
            <w:t>2.87.</w:t>
          </w:r>
          <w:r>
            <w:rPr>
              <w:rFonts w:eastAsiaTheme="minorEastAsia"/>
              <w:noProof/>
              <w:sz w:val="24"/>
              <w:szCs w:val="24"/>
              <w:lang w:eastAsia="ja-JP"/>
            </w:rPr>
            <w:tab/>
          </w:r>
          <w:r>
            <w:rPr>
              <w:noProof/>
            </w:rPr>
            <w:t>win-sc:user_item</w:t>
          </w:r>
          <w:r>
            <w:rPr>
              <w:noProof/>
            </w:rPr>
            <w:tab/>
          </w:r>
          <w:r>
            <w:rPr>
              <w:noProof/>
            </w:rPr>
            <w:fldChar w:fldCharType="begin"/>
          </w:r>
          <w:r>
            <w:rPr>
              <w:noProof/>
            </w:rPr>
            <w:instrText xml:space="preserve"> PAGEREF _Toc334363069 \h </w:instrText>
          </w:r>
          <w:r>
            <w:rPr>
              <w:noProof/>
            </w:rPr>
          </w:r>
          <w:r>
            <w:rPr>
              <w:noProof/>
            </w:rPr>
            <w:fldChar w:fldCharType="separate"/>
          </w:r>
          <w:r>
            <w:rPr>
              <w:noProof/>
            </w:rPr>
            <w:t>159</w:t>
          </w:r>
          <w:r>
            <w:rPr>
              <w:noProof/>
            </w:rPr>
            <w:fldChar w:fldCharType="end"/>
          </w:r>
        </w:p>
        <w:p w14:paraId="6296CB88" w14:textId="77777777" w:rsidR="00A65981" w:rsidRDefault="00A65981">
          <w:pPr>
            <w:pStyle w:val="TOC2"/>
            <w:tabs>
              <w:tab w:val="left" w:pos="916"/>
              <w:tab w:val="right" w:leader="dot" w:pos="9350"/>
            </w:tabs>
            <w:rPr>
              <w:rFonts w:eastAsiaTheme="minorEastAsia"/>
              <w:noProof/>
              <w:sz w:val="24"/>
              <w:szCs w:val="24"/>
              <w:lang w:eastAsia="ja-JP"/>
            </w:rPr>
          </w:pPr>
          <w:r>
            <w:rPr>
              <w:noProof/>
            </w:rPr>
            <w:t>2.88.</w:t>
          </w:r>
          <w:r>
            <w:rPr>
              <w:rFonts w:eastAsiaTheme="minorEastAsia"/>
              <w:noProof/>
              <w:sz w:val="24"/>
              <w:szCs w:val="24"/>
              <w:lang w:eastAsia="ja-JP"/>
            </w:rPr>
            <w:tab/>
          </w:r>
          <w:r>
            <w:rPr>
              <w:noProof/>
            </w:rPr>
            <w:t>win-def:user_sid55_test</w:t>
          </w:r>
          <w:r>
            <w:rPr>
              <w:noProof/>
            </w:rPr>
            <w:tab/>
          </w:r>
          <w:r>
            <w:rPr>
              <w:noProof/>
            </w:rPr>
            <w:fldChar w:fldCharType="begin"/>
          </w:r>
          <w:r>
            <w:rPr>
              <w:noProof/>
            </w:rPr>
            <w:instrText xml:space="preserve"> PAGEREF _Toc334363070 \h </w:instrText>
          </w:r>
          <w:r>
            <w:rPr>
              <w:noProof/>
            </w:rPr>
          </w:r>
          <w:r>
            <w:rPr>
              <w:noProof/>
            </w:rPr>
            <w:fldChar w:fldCharType="separate"/>
          </w:r>
          <w:r>
            <w:rPr>
              <w:noProof/>
            </w:rPr>
            <w:t>161</w:t>
          </w:r>
          <w:r>
            <w:rPr>
              <w:noProof/>
            </w:rPr>
            <w:fldChar w:fldCharType="end"/>
          </w:r>
        </w:p>
        <w:p w14:paraId="4E0B06C2" w14:textId="77777777" w:rsidR="00A65981" w:rsidRDefault="00A65981">
          <w:pPr>
            <w:pStyle w:val="TOC3"/>
            <w:tabs>
              <w:tab w:val="left" w:pos="1303"/>
              <w:tab w:val="right" w:leader="dot" w:pos="9350"/>
            </w:tabs>
            <w:rPr>
              <w:rFonts w:eastAsiaTheme="minorEastAsia"/>
              <w:noProof/>
              <w:sz w:val="24"/>
              <w:szCs w:val="24"/>
              <w:lang w:eastAsia="ja-JP"/>
            </w:rPr>
          </w:pPr>
          <w:r>
            <w:rPr>
              <w:noProof/>
            </w:rPr>
            <w:t>2.88.1.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_Toc334363071 \h </w:instrText>
          </w:r>
          <w:r>
            <w:rPr>
              <w:noProof/>
            </w:rPr>
          </w:r>
          <w:r>
            <w:rPr>
              <w:noProof/>
            </w:rPr>
            <w:fldChar w:fldCharType="separate"/>
          </w:r>
          <w:r>
            <w:rPr>
              <w:noProof/>
            </w:rPr>
            <w:t>161</w:t>
          </w:r>
          <w:r>
            <w:rPr>
              <w:noProof/>
            </w:rPr>
            <w:fldChar w:fldCharType="end"/>
          </w:r>
        </w:p>
        <w:p w14:paraId="180F1EF7" w14:textId="77777777" w:rsidR="00A65981" w:rsidRDefault="00A65981">
          <w:pPr>
            <w:pStyle w:val="TOC2"/>
            <w:tabs>
              <w:tab w:val="left" w:pos="916"/>
              <w:tab w:val="right" w:leader="dot" w:pos="9350"/>
            </w:tabs>
            <w:rPr>
              <w:rFonts w:eastAsiaTheme="minorEastAsia"/>
              <w:noProof/>
              <w:sz w:val="24"/>
              <w:szCs w:val="24"/>
              <w:lang w:eastAsia="ja-JP"/>
            </w:rPr>
          </w:pPr>
          <w:r>
            <w:rPr>
              <w:noProof/>
            </w:rPr>
            <w:t>2.89.</w:t>
          </w:r>
          <w:r>
            <w:rPr>
              <w:rFonts w:eastAsiaTheme="minorEastAsia"/>
              <w:noProof/>
              <w:sz w:val="24"/>
              <w:szCs w:val="24"/>
              <w:lang w:eastAsia="ja-JP"/>
            </w:rPr>
            <w:tab/>
          </w:r>
          <w:r>
            <w:rPr>
              <w:noProof/>
            </w:rPr>
            <w:t>win-def:user_sid55_object</w:t>
          </w:r>
          <w:r>
            <w:rPr>
              <w:noProof/>
            </w:rPr>
            <w:tab/>
          </w:r>
          <w:r>
            <w:rPr>
              <w:noProof/>
            </w:rPr>
            <w:fldChar w:fldCharType="begin"/>
          </w:r>
          <w:r>
            <w:rPr>
              <w:noProof/>
            </w:rPr>
            <w:instrText xml:space="preserve"> PAGEREF _Toc334363072 \h </w:instrText>
          </w:r>
          <w:r>
            <w:rPr>
              <w:noProof/>
            </w:rPr>
          </w:r>
          <w:r>
            <w:rPr>
              <w:noProof/>
            </w:rPr>
            <w:fldChar w:fldCharType="separate"/>
          </w:r>
          <w:r>
            <w:rPr>
              <w:noProof/>
            </w:rPr>
            <w:t>161</w:t>
          </w:r>
          <w:r>
            <w:rPr>
              <w:noProof/>
            </w:rPr>
            <w:fldChar w:fldCharType="end"/>
          </w:r>
        </w:p>
        <w:p w14:paraId="17239F15" w14:textId="77777777" w:rsidR="00A65981" w:rsidRDefault="00A65981">
          <w:pPr>
            <w:pStyle w:val="TOC2"/>
            <w:tabs>
              <w:tab w:val="left" w:pos="916"/>
              <w:tab w:val="right" w:leader="dot" w:pos="9350"/>
            </w:tabs>
            <w:rPr>
              <w:rFonts w:eastAsiaTheme="minorEastAsia"/>
              <w:noProof/>
              <w:sz w:val="24"/>
              <w:szCs w:val="24"/>
              <w:lang w:eastAsia="ja-JP"/>
            </w:rPr>
          </w:pPr>
          <w:r>
            <w:rPr>
              <w:noProof/>
            </w:rPr>
            <w:t>2.90.</w:t>
          </w:r>
          <w:r>
            <w:rPr>
              <w:rFonts w:eastAsiaTheme="minorEastAsia"/>
              <w:noProof/>
              <w:sz w:val="24"/>
              <w:szCs w:val="24"/>
              <w:lang w:eastAsia="ja-JP"/>
            </w:rPr>
            <w:tab/>
          </w:r>
          <w:r>
            <w:rPr>
              <w:noProof/>
            </w:rPr>
            <w:t>win-def:user_sid55_state</w:t>
          </w:r>
          <w:r>
            <w:rPr>
              <w:noProof/>
            </w:rPr>
            <w:tab/>
          </w:r>
          <w:r>
            <w:rPr>
              <w:noProof/>
            </w:rPr>
            <w:fldChar w:fldCharType="begin"/>
          </w:r>
          <w:r>
            <w:rPr>
              <w:noProof/>
            </w:rPr>
            <w:instrText xml:space="preserve"> PAGEREF _Toc334363073 \h </w:instrText>
          </w:r>
          <w:r>
            <w:rPr>
              <w:noProof/>
            </w:rPr>
          </w:r>
          <w:r>
            <w:rPr>
              <w:noProof/>
            </w:rPr>
            <w:fldChar w:fldCharType="separate"/>
          </w:r>
          <w:r>
            <w:rPr>
              <w:noProof/>
            </w:rPr>
            <w:t>162</w:t>
          </w:r>
          <w:r>
            <w:rPr>
              <w:noProof/>
            </w:rPr>
            <w:fldChar w:fldCharType="end"/>
          </w:r>
        </w:p>
        <w:p w14:paraId="4C9AA8B1" w14:textId="77777777" w:rsidR="00A65981" w:rsidRDefault="00A65981">
          <w:pPr>
            <w:pStyle w:val="TOC2"/>
            <w:tabs>
              <w:tab w:val="left" w:pos="916"/>
              <w:tab w:val="right" w:leader="dot" w:pos="9350"/>
            </w:tabs>
            <w:rPr>
              <w:rFonts w:eastAsiaTheme="minorEastAsia"/>
              <w:noProof/>
              <w:sz w:val="24"/>
              <w:szCs w:val="24"/>
              <w:lang w:eastAsia="ja-JP"/>
            </w:rPr>
          </w:pPr>
          <w:r>
            <w:rPr>
              <w:noProof/>
            </w:rPr>
            <w:t>2.91.</w:t>
          </w:r>
          <w:r>
            <w:rPr>
              <w:rFonts w:eastAsiaTheme="minorEastAsia"/>
              <w:noProof/>
              <w:sz w:val="24"/>
              <w:szCs w:val="24"/>
              <w:lang w:eastAsia="ja-JP"/>
            </w:rPr>
            <w:tab/>
          </w:r>
          <w:r>
            <w:rPr>
              <w:noProof/>
            </w:rPr>
            <w:t>win-sc:user_sid_item</w:t>
          </w:r>
          <w:r>
            <w:rPr>
              <w:noProof/>
            </w:rPr>
            <w:tab/>
          </w:r>
          <w:r>
            <w:rPr>
              <w:noProof/>
            </w:rPr>
            <w:fldChar w:fldCharType="begin"/>
          </w:r>
          <w:r>
            <w:rPr>
              <w:noProof/>
            </w:rPr>
            <w:instrText xml:space="preserve"> PAGEREF _Toc334363074 \h </w:instrText>
          </w:r>
          <w:r>
            <w:rPr>
              <w:noProof/>
            </w:rPr>
          </w:r>
          <w:r>
            <w:rPr>
              <w:noProof/>
            </w:rPr>
            <w:fldChar w:fldCharType="separate"/>
          </w:r>
          <w:r>
            <w:rPr>
              <w:noProof/>
            </w:rPr>
            <w:t>164</w:t>
          </w:r>
          <w:r>
            <w:rPr>
              <w:noProof/>
            </w:rPr>
            <w:fldChar w:fldCharType="end"/>
          </w:r>
        </w:p>
        <w:p w14:paraId="644673C0" w14:textId="77777777" w:rsidR="00A65981" w:rsidRDefault="00A65981">
          <w:pPr>
            <w:pStyle w:val="TOC2"/>
            <w:tabs>
              <w:tab w:val="left" w:pos="916"/>
              <w:tab w:val="right" w:leader="dot" w:pos="9350"/>
            </w:tabs>
            <w:rPr>
              <w:rFonts w:eastAsiaTheme="minorEastAsia"/>
              <w:noProof/>
              <w:sz w:val="24"/>
              <w:szCs w:val="24"/>
              <w:lang w:eastAsia="ja-JP"/>
            </w:rPr>
          </w:pPr>
          <w:r>
            <w:rPr>
              <w:noProof/>
            </w:rPr>
            <w:t>2.92.</w:t>
          </w:r>
          <w:r>
            <w:rPr>
              <w:rFonts w:eastAsiaTheme="minorEastAsia"/>
              <w:noProof/>
              <w:sz w:val="24"/>
              <w:szCs w:val="24"/>
              <w:lang w:eastAsia="ja-JP"/>
            </w:rPr>
            <w:tab/>
          </w:r>
          <w:r>
            <w:rPr>
              <w:noProof/>
            </w:rPr>
            <w:t>win-def:wmi_test</w:t>
          </w:r>
          <w:r>
            <w:rPr>
              <w:noProof/>
            </w:rPr>
            <w:tab/>
          </w:r>
          <w:r>
            <w:rPr>
              <w:noProof/>
            </w:rPr>
            <w:fldChar w:fldCharType="begin"/>
          </w:r>
          <w:r>
            <w:rPr>
              <w:noProof/>
            </w:rPr>
            <w:instrText xml:space="preserve"> PAGEREF _Toc334363075 \h </w:instrText>
          </w:r>
          <w:r>
            <w:rPr>
              <w:noProof/>
            </w:rPr>
          </w:r>
          <w:r>
            <w:rPr>
              <w:noProof/>
            </w:rPr>
            <w:fldChar w:fldCharType="separate"/>
          </w:r>
          <w:r>
            <w:rPr>
              <w:noProof/>
            </w:rPr>
            <w:t>165</w:t>
          </w:r>
          <w:r>
            <w:rPr>
              <w:noProof/>
            </w:rPr>
            <w:fldChar w:fldCharType="end"/>
          </w:r>
        </w:p>
        <w:p w14:paraId="7DD38AB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2.92.1.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_Toc334363076 \h </w:instrText>
          </w:r>
          <w:r>
            <w:rPr>
              <w:noProof/>
            </w:rPr>
          </w:r>
          <w:r>
            <w:rPr>
              <w:noProof/>
            </w:rPr>
            <w:fldChar w:fldCharType="separate"/>
          </w:r>
          <w:r>
            <w:rPr>
              <w:noProof/>
            </w:rPr>
            <w:t>165</w:t>
          </w:r>
          <w:r>
            <w:rPr>
              <w:noProof/>
            </w:rPr>
            <w:fldChar w:fldCharType="end"/>
          </w:r>
        </w:p>
        <w:p w14:paraId="377D0231" w14:textId="77777777" w:rsidR="00A65981" w:rsidRDefault="00A65981">
          <w:pPr>
            <w:pStyle w:val="TOC2"/>
            <w:tabs>
              <w:tab w:val="left" w:pos="916"/>
              <w:tab w:val="right" w:leader="dot" w:pos="9350"/>
            </w:tabs>
            <w:rPr>
              <w:rFonts w:eastAsiaTheme="minorEastAsia"/>
              <w:noProof/>
              <w:sz w:val="24"/>
              <w:szCs w:val="24"/>
              <w:lang w:eastAsia="ja-JP"/>
            </w:rPr>
          </w:pPr>
          <w:r>
            <w:rPr>
              <w:noProof/>
            </w:rPr>
            <w:t>2.93.</w:t>
          </w:r>
          <w:r>
            <w:rPr>
              <w:rFonts w:eastAsiaTheme="minorEastAsia"/>
              <w:noProof/>
              <w:sz w:val="24"/>
              <w:szCs w:val="24"/>
              <w:lang w:eastAsia="ja-JP"/>
            </w:rPr>
            <w:tab/>
          </w:r>
          <w:r>
            <w:rPr>
              <w:noProof/>
            </w:rPr>
            <w:t>win-def:wmi_object</w:t>
          </w:r>
          <w:r>
            <w:rPr>
              <w:noProof/>
            </w:rPr>
            <w:tab/>
          </w:r>
          <w:r>
            <w:rPr>
              <w:noProof/>
            </w:rPr>
            <w:fldChar w:fldCharType="begin"/>
          </w:r>
          <w:r>
            <w:rPr>
              <w:noProof/>
            </w:rPr>
            <w:instrText xml:space="preserve"> PAGEREF _Toc334363077 \h </w:instrText>
          </w:r>
          <w:r>
            <w:rPr>
              <w:noProof/>
            </w:rPr>
          </w:r>
          <w:r>
            <w:rPr>
              <w:noProof/>
            </w:rPr>
            <w:fldChar w:fldCharType="separate"/>
          </w:r>
          <w:r>
            <w:rPr>
              <w:noProof/>
            </w:rPr>
            <w:t>165</w:t>
          </w:r>
          <w:r>
            <w:rPr>
              <w:noProof/>
            </w:rPr>
            <w:fldChar w:fldCharType="end"/>
          </w:r>
        </w:p>
        <w:p w14:paraId="51C9F3BB" w14:textId="77777777" w:rsidR="00A65981" w:rsidRDefault="00A65981">
          <w:pPr>
            <w:pStyle w:val="TOC2"/>
            <w:tabs>
              <w:tab w:val="left" w:pos="916"/>
              <w:tab w:val="right" w:leader="dot" w:pos="9350"/>
            </w:tabs>
            <w:rPr>
              <w:rFonts w:eastAsiaTheme="minorEastAsia"/>
              <w:noProof/>
              <w:sz w:val="24"/>
              <w:szCs w:val="24"/>
              <w:lang w:eastAsia="ja-JP"/>
            </w:rPr>
          </w:pPr>
          <w:r>
            <w:rPr>
              <w:noProof/>
            </w:rPr>
            <w:t>2.94.</w:t>
          </w:r>
          <w:r>
            <w:rPr>
              <w:rFonts w:eastAsiaTheme="minorEastAsia"/>
              <w:noProof/>
              <w:sz w:val="24"/>
              <w:szCs w:val="24"/>
              <w:lang w:eastAsia="ja-JP"/>
            </w:rPr>
            <w:tab/>
          </w:r>
          <w:r>
            <w:rPr>
              <w:noProof/>
            </w:rPr>
            <w:t>win-def:wmi_state</w:t>
          </w:r>
          <w:r>
            <w:rPr>
              <w:noProof/>
            </w:rPr>
            <w:tab/>
          </w:r>
          <w:r>
            <w:rPr>
              <w:noProof/>
            </w:rPr>
            <w:fldChar w:fldCharType="begin"/>
          </w:r>
          <w:r>
            <w:rPr>
              <w:noProof/>
            </w:rPr>
            <w:instrText xml:space="preserve"> PAGEREF _Toc334363078 \h </w:instrText>
          </w:r>
          <w:r>
            <w:rPr>
              <w:noProof/>
            </w:rPr>
          </w:r>
          <w:r>
            <w:rPr>
              <w:noProof/>
            </w:rPr>
            <w:fldChar w:fldCharType="separate"/>
          </w:r>
          <w:r>
            <w:rPr>
              <w:noProof/>
            </w:rPr>
            <w:t>167</w:t>
          </w:r>
          <w:r>
            <w:rPr>
              <w:noProof/>
            </w:rPr>
            <w:fldChar w:fldCharType="end"/>
          </w:r>
        </w:p>
        <w:p w14:paraId="4B983648" w14:textId="77777777" w:rsidR="00A65981" w:rsidRDefault="00A65981">
          <w:pPr>
            <w:pStyle w:val="TOC2"/>
            <w:tabs>
              <w:tab w:val="left" w:pos="916"/>
              <w:tab w:val="right" w:leader="dot" w:pos="9350"/>
            </w:tabs>
            <w:rPr>
              <w:rFonts w:eastAsiaTheme="minorEastAsia"/>
              <w:noProof/>
              <w:sz w:val="24"/>
              <w:szCs w:val="24"/>
              <w:lang w:eastAsia="ja-JP"/>
            </w:rPr>
          </w:pPr>
          <w:r>
            <w:rPr>
              <w:noProof/>
            </w:rPr>
            <w:t>2.95.</w:t>
          </w:r>
          <w:r>
            <w:rPr>
              <w:rFonts w:eastAsiaTheme="minorEastAsia"/>
              <w:noProof/>
              <w:sz w:val="24"/>
              <w:szCs w:val="24"/>
              <w:lang w:eastAsia="ja-JP"/>
            </w:rPr>
            <w:tab/>
          </w:r>
          <w:r>
            <w:rPr>
              <w:noProof/>
            </w:rPr>
            <w:t>win-sc:wmi_item</w:t>
          </w:r>
          <w:r>
            <w:rPr>
              <w:noProof/>
            </w:rPr>
            <w:tab/>
          </w:r>
          <w:r>
            <w:rPr>
              <w:noProof/>
            </w:rPr>
            <w:fldChar w:fldCharType="begin"/>
          </w:r>
          <w:r>
            <w:rPr>
              <w:noProof/>
            </w:rPr>
            <w:instrText xml:space="preserve"> PAGEREF _Toc334363079 \h </w:instrText>
          </w:r>
          <w:r>
            <w:rPr>
              <w:noProof/>
            </w:rPr>
          </w:r>
          <w:r>
            <w:rPr>
              <w:noProof/>
            </w:rPr>
            <w:fldChar w:fldCharType="separate"/>
          </w:r>
          <w:r>
            <w:rPr>
              <w:noProof/>
            </w:rPr>
            <w:t>168</w:t>
          </w:r>
          <w:r>
            <w:rPr>
              <w:noProof/>
            </w:rPr>
            <w:fldChar w:fldCharType="end"/>
          </w:r>
        </w:p>
        <w:p w14:paraId="296750D5" w14:textId="77777777" w:rsidR="00A65981" w:rsidRDefault="00A65981">
          <w:pPr>
            <w:pStyle w:val="TOC2"/>
            <w:tabs>
              <w:tab w:val="left" w:pos="916"/>
              <w:tab w:val="right" w:leader="dot" w:pos="9350"/>
            </w:tabs>
            <w:rPr>
              <w:rFonts w:eastAsiaTheme="minorEastAsia"/>
              <w:noProof/>
              <w:sz w:val="24"/>
              <w:szCs w:val="24"/>
              <w:lang w:eastAsia="ja-JP"/>
            </w:rPr>
          </w:pPr>
          <w:r>
            <w:rPr>
              <w:noProof/>
            </w:rPr>
            <w:t>2.96.</w:t>
          </w:r>
          <w:r>
            <w:rPr>
              <w:rFonts w:eastAsiaTheme="minorEastAsia"/>
              <w:noProof/>
              <w:sz w:val="24"/>
              <w:szCs w:val="24"/>
              <w:lang w:eastAsia="ja-JP"/>
            </w:rPr>
            <w:tab/>
          </w:r>
          <w:r>
            <w:rPr>
              <w:noProof/>
            </w:rPr>
            <w:t>win-def:group_test</w:t>
          </w:r>
          <w:r>
            <w:rPr>
              <w:noProof/>
            </w:rPr>
            <w:tab/>
          </w:r>
          <w:r>
            <w:rPr>
              <w:noProof/>
            </w:rPr>
            <w:fldChar w:fldCharType="begin"/>
          </w:r>
          <w:r>
            <w:rPr>
              <w:noProof/>
            </w:rPr>
            <w:instrText xml:space="preserve"> PAGEREF _Toc334363080 \h </w:instrText>
          </w:r>
          <w:r>
            <w:rPr>
              <w:noProof/>
            </w:rPr>
          </w:r>
          <w:r>
            <w:rPr>
              <w:noProof/>
            </w:rPr>
            <w:fldChar w:fldCharType="separate"/>
          </w:r>
          <w:r>
            <w:rPr>
              <w:noProof/>
            </w:rPr>
            <w:t>169</w:t>
          </w:r>
          <w:r>
            <w:rPr>
              <w:noProof/>
            </w:rPr>
            <w:fldChar w:fldCharType="end"/>
          </w:r>
        </w:p>
        <w:p w14:paraId="7B94CBB3" w14:textId="77777777" w:rsidR="00A65981" w:rsidRDefault="00A65981">
          <w:pPr>
            <w:pStyle w:val="TOC3"/>
            <w:tabs>
              <w:tab w:val="left" w:pos="1303"/>
              <w:tab w:val="right" w:leader="dot" w:pos="9350"/>
            </w:tabs>
            <w:rPr>
              <w:rFonts w:eastAsiaTheme="minorEastAsia"/>
              <w:noProof/>
              <w:sz w:val="24"/>
              <w:szCs w:val="24"/>
              <w:lang w:eastAsia="ja-JP"/>
            </w:rPr>
          </w:pPr>
          <w:r>
            <w:rPr>
              <w:noProof/>
            </w:rPr>
            <w:t>2.96.1.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_Toc334363081 \h </w:instrText>
          </w:r>
          <w:r>
            <w:rPr>
              <w:noProof/>
            </w:rPr>
          </w:r>
          <w:r>
            <w:rPr>
              <w:noProof/>
            </w:rPr>
            <w:fldChar w:fldCharType="separate"/>
          </w:r>
          <w:r>
            <w:rPr>
              <w:noProof/>
            </w:rPr>
            <w:t>170</w:t>
          </w:r>
          <w:r>
            <w:rPr>
              <w:noProof/>
            </w:rPr>
            <w:fldChar w:fldCharType="end"/>
          </w:r>
        </w:p>
        <w:p w14:paraId="16578771" w14:textId="77777777" w:rsidR="00A65981" w:rsidRDefault="00A65981">
          <w:pPr>
            <w:pStyle w:val="TOC2"/>
            <w:tabs>
              <w:tab w:val="left" w:pos="916"/>
              <w:tab w:val="right" w:leader="dot" w:pos="9350"/>
            </w:tabs>
            <w:rPr>
              <w:rFonts w:eastAsiaTheme="minorEastAsia"/>
              <w:noProof/>
              <w:sz w:val="24"/>
              <w:szCs w:val="24"/>
              <w:lang w:eastAsia="ja-JP"/>
            </w:rPr>
          </w:pPr>
          <w:r>
            <w:rPr>
              <w:noProof/>
            </w:rPr>
            <w:t>2.97.</w:t>
          </w:r>
          <w:r>
            <w:rPr>
              <w:rFonts w:eastAsiaTheme="minorEastAsia"/>
              <w:noProof/>
              <w:sz w:val="24"/>
              <w:szCs w:val="24"/>
              <w:lang w:eastAsia="ja-JP"/>
            </w:rPr>
            <w:tab/>
          </w:r>
          <w:r>
            <w:rPr>
              <w:noProof/>
            </w:rPr>
            <w:t>win-def:group_object</w:t>
          </w:r>
          <w:r>
            <w:rPr>
              <w:noProof/>
            </w:rPr>
            <w:tab/>
          </w:r>
          <w:r>
            <w:rPr>
              <w:noProof/>
            </w:rPr>
            <w:fldChar w:fldCharType="begin"/>
          </w:r>
          <w:r>
            <w:rPr>
              <w:noProof/>
            </w:rPr>
            <w:instrText xml:space="preserve"> PAGEREF _Toc334363082 \h </w:instrText>
          </w:r>
          <w:r>
            <w:rPr>
              <w:noProof/>
            </w:rPr>
          </w:r>
          <w:r>
            <w:rPr>
              <w:noProof/>
            </w:rPr>
            <w:fldChar w:fldCharType="separate"/>
          </w:r>
          <w:r>
            <w:rPr>
              <w:noProof/>
            </w:rPr>
            <w:t>170</w:t>
          </w:r>
          <w:r>
            <w:rPr>
              <w:noProof/>
            </w:rPr>
            <w:fldChar w:fldCharType="end"/>
          </w:r>
        </w:p>
        <w:p w14:paraId="36F3C5CE" w14:textId="77777777" w:rsidR="00A65981" w:rsidRDefault="00A65981">
          <w:pPr>
            <w:pStyle w:val="TOC2"/>
            <w:tabs>
              <w:tab w:val="left" w:pos="916"/>
              <w:tab w:val="right" w:leader="dot" w:pos="9350"/>
            </w:tabs>
            <w:rPr>
              <w:rFonts w:eastAsiaTheme="minorEastAsia"/>
              <w:noProof/>
              <w:sz w:val="24"/>
              <w:szCs w:val="24"/>
              <w:lang w:eastAsia="ja-JP"/>
            </w:rPr>
          </w:pPr>
          <w:r>
            <w:rPr>
              <w:noProof/>
            </w:rPr>
            <w:t>2.98.</w:t>
          </w:r>
          <w:r>
            <w:rPr>
              <w:rFonts w:eastAsiaTheme="minorEastAsia"/>
              <w:noProof/>
              <w:sz w:val="24"/>
              <w:szCs w:val="24"/>
              <w:lang w:eastAsia="ja-JP"/>
            </w:rPr>
            <w:tab/>
          </w:r>
          <w:r>
            <w:rPr>
              <w:noProof/>
            </w:rPr>
            <w:t>win-def:group_state</w:t>
          </w:r>
          <w:r>
            <w:rPr>
              <w:noProof/>
            </w:rPr>
            <w:tab/>
          </w:r>
          <w:r>
            <w:rPr>
              <w:noProof/>
            </w:rPr>
            <w:fldChar w:fldCharType="begin"/>
          </w:r>
          <w:r>
            <w:rPr>
              <w:noProof/>
            </w:rPr>
            <w:instrText xml:space="preserve"> PAGEREF _Toc334363083 \h </w:instrText>
          </w:r>
          <w:r>
            <w:rPr>
              <w:noProof/>
            </w:rPr>
          </w:r>
          <w:r>
            <w:rPr>
              <w:noProof/>
            </w:rPr>
            <w:fldChar w:fldCharType="separate"/>
          </w:r>
          <w:r>
            <w:rPr>
              <w:noProof/>
            </w:rPr>
            <w:t>171</w:t>
          </w:r>
          <w:r>
            <w:rPr>
              <w:noProof/>
            </w:rPr>
            <w:fldChar w:fldCharType="end"/>
          </w:r>
        </w:p>
        <w:p w14:paraId="40F83BD0" w14:textId="77777777" w:rsidR="00A65981" w:rsidRDefault="00A65981">
          <w:pPr>
            <w:pStyle w:val="TOC2"/>
            <w:tabs>
              <w:tab w:val="left" w:pos="916"/>
              <w:tab w:val="right" w:leader="dot" w:pos="9350"/>
            </w:tabs>
            <w:rPr>
              <w:rFonts w:eastAsiaTheme="minorEastAsia"/>
              <w:noProof/>
              <w:sz w:val="24"/>
              <w:szCs w:val="24"/>
              <w:lang w:eastAsia="ja-JP"/>
            </w:rPr>
          </w:pPr>
          <w:r>
            <w:rPr>
              <w:noProof/>
            </w:rPr>
            <w:t>2.99.</w:t>
          </w:r>
          <w:r>
            <w:rPr>
              <w:rFonts w:eastAsiaTheme="minorEastAsia"/>
              <w:noProof/>
              <w:sz w:val="24"/>
              <w:szCs w:val="24"/>
              <w:lang w:eastAsia="ja-JP"/>
            </w:rPr>
            <w:tab/>
          </w:r>
          <w:r>
            <w:rPr>
              <w:noProof/>
            </w:rPr>
            <w:t>win-sc:group_item</w:t>
          </w:r>
          <w:r>
            <w:rPr>
              <w:noProof/>
            </w:rPr>
            <w:tab/>
          </w:r>
          <w:r>
            <w:rPr>
              <w:noProof/>
            </w:rPr>
            <w:fldChar w:fldCharType="begin"/>
          </w:r>
          <w:r>
            <w:rPr>
              <w:noProof/>
            </w:rPr>
            <w:instrText xml:space="preserve"> PAGEREF _Toc334363084 \h </w:instrText>
          </w:r>
          <w:r>
            <w:rPr>
              <w:noProof/>
            </w:rPr>
          </w:r>
          <w:r>
            <w:rPr>
              <w:noProof/>
            </w:rPr>
            <w:fldChar w:fldCharType="separate"/>
          </w:r>
          <w:r>
            <w:rPr>
              <w:noProof/>
            </w:rPr>
            <w:t>173</w:t>
          </w:r>
          <w:r>
            <w:rPr>
              <w:noProof/>
            </w:rPr>
            <w:fldChar w:fldCharType="end"/>
          </w:r>
        </w:p>
        <w:p w14:paraId="0E1B7B73" w14:textId="77777777" w:rsidR="00A65981" w:rsidRDefault="00A65981">
          <w:pPr>
            <w:pStyle w:val="TOC2"/>
            <w:tabs>
              <w:tab w:val="left" w:pos="1038"/>
              <w:tab w:val="right" w:leader="dot" w:pos="9350"/>
            </w:tabs>
            <w:rPr>
              <w:rFonts w:eastAsiaTheme="minorEastAsia"/>
              <w:noProof/>
              <w:sz w:val="24"/>
              <w:szCs w:val="24"/>
              <w:lang w:eastAsia="ja-JP"/>
            </w:rPr>
          </w:pPr>
          <w:r>
            <w:rPr>
              <w:noProof/>
            </w:rPr>
            <w:t>2.100.</w:t>
          </w:r>
          <w:r>
            <w:rPr>
              <w:rFonts w:eastAsiaTheme="minorEastAsia"/>
              <w:noProof/>
              <w:sz w:val="24"/>
              <w:szCs w:val="24"/>
              <w:lang w:eastAsia="ja-JP"/>
            </w:rPr>
            <w:tab/>
          </w:r>
          <w:r>
            <w:rPr>
              <w:noProof/>
            </w:rPr>
            <w:t>win-def:group_sid_test</w:t>
          </w:r>
          <w:r>
            <w:rPr>
              <w:noProof/>
            </w:rPr>
            <w:tab/>
          </w:r>
          <w:r>
            <w:rPr>
              <w:noProof/>
            </w:rPr>
            <w:fldChar w:fldCharType="begin"/>
          </w:r>
          <w:r>
            <w:rPr>
              <w:noProof/>
            </w:rPr>
            <w:instrText xml:space="preserve"> PAGEREF _Toc334363085 \h </w:instrText>
          </w:r>
          <w:r>
            <w:rPr>
              <w:noProof/>
            </w:rPr>
          </w:r>
          <w:r>
            <w:rPr>
              <w:noProof/>
            </w:rPr>
            <w:fldChar w:fldCharType="separate"/>
          </w:r>
          <w:r>
            <w:rPr>
              <w:noProof/>
            </w:rPr>
            <w:t>174</w:t>
          </w:r>
          <w:r>
            <w:rPr>
              <w:noProof/>
            </w:rPr>
            <w:fldChar w:fldCharType="end"/>
          </w:r>
        </w:p>
        <w:p w14:paraId="4F5B98EF" w14:textId="77777777" w:rsidR="00A65981" w:rsidRDefault="00A65981">
          <w:pPr>
            <w:pStyle w:val="TOC3"/>
            <w:tabs>
              <w:tab w:val="left" w:pos="1424"/>
              <w:tab w:val="right" w:leader="dot" w:pos="9350"/>
            </w:tabs>
            <w:rPr>
              <w:rFonts w:eastAsiaTheme="minorEastAsia"/>
              <w:noProof/>
              <w:sz w:val="24"/>
              <w:szCs w:val="24"/>
              <w:lang w:eastAsia="ja-JP"/>
            </w:rPr>
          </w:pPr>
          <w:r>
            <w:rPr>
              <w:noProof/>
            </w:rPr>
            <w:t>2.100.1.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_Toc334363086 \h </w:instrText>
          </w:r>
          <w:r>
            <w:rPr>
              <w:noProof/>
            </w:rPr>
          </w:r>
          <w:r>
            <w:rPr>
              <w:noProof/>
            </w:rPr>
            <w:fldChar w:fldCharType="separate"/>
          </w:r>
          <w:r>
            <w:rPr>
              <w:noProof/>
            </w:rPr>
            <w:t>175</w:t>
          </w:r>
          <w:r>
            <w:rPr>
              <w:noProof/>
            </w:rPr>
            <w:fldChar w:fldCharType="end"/>
          </w:r>
        </w:p>
        <w:p w14:paraId="0806DE79" w14:textId="77777777" w:rsidR="00A65981" w:rsidRDefault="00A65981">
          <w:pPr>
            <w:pStyle w:val="TOC2"/>
            <w:tabs>
              <w:tab w:val="left" w:pos="1038"/>
              <w:tab w:val="right" w:leader="dot" w:pos="9350"/>
            </w:tabs>
            <w:rPr>
              <w:rFonts w:eastAsiaTheme="minorEastAsia"/>
              <w:noProof/>
              <w:sz w:val="24"/>
              <w:szCs w:val="24"/>
              <w:lang w:eastAsia="ja-JP"/>
            </w:rPr>
          </w:pPr>
          <w:r>
            <w:rPr>
              <w:noProof/>
            </w:rPr>
            <w:t>2.101.</w:t>
          </w:r>
          <w:r>
            <w:rPr>
              <w:rFonts w:eastAsiaTheme="minorEastAsia"/>
              <w:noProof/>
              <w:sz w:val="24"/>
              <w:szCs w:val="24"/>
              <w:lang w:eastAsia="ja-JP"/>
            </w:rPr>
            <w:tab/>
          </w:r>
          <w:r>
            <w:rPr>
              <w:noProof/>
            </w:rPr>
            <w:t>win-def:group_sid_object</w:t>
          </w:r>
          <w:r>
            <w:rPr>
              <w:noProof/>
            </w:rPr>
            <w:tab/>
          </w:r>
          <w:r>
            <w:rPr>
              <w:noProof/>
            </w:rPr>
            <w:fldChar w:fldCharType="begin"/>
          </w:r>
          <w:r>
            <w:rPr>
              <w:noProof/>
            </w:rPr>
            <w:instrText xml:space="preserve"> PAGEREF _Toc334363087 \h </w:instrText>
          </w:r>
          <w:r>
            <w:rPr>
              <w:noProof/>
            </w:rPr>
          </w:r>
          <w:r>
            <w:rPr>
              <w:noProof/>
            </w:rPr>
            <w:fldChar w:fldCharType="separate"/>
          </w:r>
          <w:r>
            <w:rPr>
              <w:noProof/>
            </w:rPr>
            <w:t>175</w:t>
          </w:r>
          <w:r>
            <w:rPr>
              <w:noProof/>
            </w:rPr>
            <w:fldChar w:fldCharType="end"/>
          </w:r>
        </w:p>
        <w:p w14:paraId="0A916CA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2.102.</w:t>
          </w:r>
          <w:r>
            <w:rPr>
              <w:rFonts w:eastAsiaTheme="minorEastAsia"/>
              <w:noProof/>
              <w:sz w:val="24"/>
              <w:szCs w:val="24"/>
              <w:lang w:eastAsia="ja-JP"/>
            </w:rPr>
            <w:tab/>
          </w:r>
          <w:r>
            <w:rPr>
              <w:noProof/>
            </w:rPr>
            <w:t>win-def:group_sid_state</w:t>
          </w:r>
          <w:r>
            <w:rPr>
              <w:noProof/>
            </w:rPr>
            <w:tab/>
          </w:r>
          <w:r>
            <w:rPr>
              <w:noProof/>
            </w:rPr>
            <w:fldChar w:fldCharType="begin"/>
          </w:r>
          <w:r>
            <w:rPr>
              <w:noProof/>
            </w:rPr>
            <w:instrText xml:space="preserve"> PAGEREF _Toc334363088 \h </w:instrText>
          </w:r>
          <w:r>
            <w:rPr>
              <w:noProof/>
            </w:rPr>
          </w:r>
          <w:r>
            <w:rPr>
              <w:noProof/>
            </w:rPr>
            <w:fldChar w:fldCharType="separate"/>
          </w:r>
          <w:r>
            <w:rPr>
              <w:noProof/>
            </w:rPr>
            <w:t>176</w:t>
          </w:r>
          <w:r>
            <w:rPr>
              <w:noProof/>
            </w:rPr>
            <w:fldChar w:fldCharType="end"/>
          </w:r>
        </w:p>
        <w:p w14:paraId="0802DC7A" w14:textId="77777777" w:rsidR="00A65981" w:rsidRDefault="00A65981">
          <w:pPr>
            <w:pStyle w:val="TOC2"/>
            <w:tabs>
              <w:tab w:val="left" w:pos="1038"/>
              <w:tab w:val="right" w:leader="dot" w:pos="9350"/>
            </w:tabs>
            <w:rPr>
              <w:rFonts w:eastAsiaTheme="minorEastAsia"/>
              <w:noProof/>
              <w:sz w:val="24"/>
              <w:szCs w:val="24"/>
              <w:lang w:eastAsia="ja-JP"/>
            </w:rPr>
          </w:pPr>
          <w:r>
            <w:rPr>
              <w:noProof/>
            </w:rPr>
            <w:t>2.103.</w:t>
          </w:r>
          <w:r>
            <w:rPr>
              <w:rFonts w:eastAsiaTheme="minorEastAsia"/>
              <w:noProof/>
              <w:sz w:val="24"/>
              <w:szCs w:val="24"/>
              <w:lang w:eastAsia="ja-JP"/>
            </w:rPr>
            <w:tab/>
          </w:r>
          <w:r>
            <w:rPr>
              <w:noProof/>
            </w:rPr>
            <w:t>win-sc:group_sid_item</w:t>
          </w:r>
          <w:r>
            <w:rPr>
              <w:noProof/>
            </w:rPr>
            <w:tab/>
          </w:r>
          <w:r>
            <w:rPr>
              <w:noProof/>
            </w:rPr>
            <w:fldChar w:fldCharType="begin"/>
          </w:r>
          <w:r>
            <w:rPr>
              <w:noProof/>
            </w:rPr>
            <w:instrText xml:space="preserve"> PAGEREF _Toc334363089 \h </w:instrText>
          </w:r>
          <w:r>
            <w:rPr>
              <w:noProof/>
            </w:rPr>
          </w:r>
          <w:r>
            <w:rPr>
              <w:noProof/>
            </w:rPr>
            <w:fldChar w:fldCharType="separate"/>
          </w:r>
          <w:r>
            <w:rPr>
              <w:noProof/>
            </w:rPr>
            <w:t>177</w:t>
          </w:r>
          <w:r>
            <w:rPr>
              <w:noProof/>
            </w:rPr>
            <w:fldChar w:fldCharType="end"/>
          </w:r>
        </w:p>
        <w:p w14:paraId="70D0ED90" w14:textId="77777777" w:rsidR="00A65981" w:rsidRDefault="00A65981">
          <w:pPr>
            <w:pStyle w:val="TOC2"/>
            <w:tabs>
              <w:tab w:val="left" w:pos="1038"/>
              <w:tab w:val="right" w:leader="dot" w:pos="9350"/>
            </w:tabs>
            <w:rPr>
              <w:rFonts w:eastAsiaTheme="minorEastAsia"/>
              <w:noProof/>
              <w:sz w:val="24"/>
              <w:szCs w:val="24"/>
              <w:lang w:eastAsia="ja-JP"/>
            </w:rPr>
          </w:pPr>
          <w:r>
            <w:rPr>
              <w:noProof/>
            </w:rPr>
            <w:t>2.104.</w:t>
          </w:r>
          <w:r>
            <w:rPr>
              <w:rFonts w:eastAsiaTheme="minorEastAsia"/>
              <w:noProof/>
              <w:sz w:val="24"/>
              <w:szCs w:val="24"/>
              <w:lang w:eastAsia="ja-JP"/>
            </w:rPr>
            <w:tab/>
          </w:r>
          <w:r>
            <w:rPr>
              <w:noProof/>
            </w:rPr>
            <w:t>win-def:metabase_test</w:t>
          </w:r>
          <w:r>
            <w:rPr>
              <w:noProof/>
            </w:rPr>
            <w:tab/>
          </w:r>
          <w:r>
            <w:rPr>
              <w:noProof/>
            </w:rPr>
            <w:fldChar w:fldCharType="begin"/>
          </w:r>
          <w:r>
            <w:rPr>
              <w:noProof/>
            </w:rPr>
            <w:instrText xml:space="preserve"> PAGEREF _Toc334363090 \h </w:instrText>
          </w:r>
          <w:r>
            <w:rPr>
              <w:noProof/>
            </w:rPr>
          </w:r>
          <w:r>
            <w:rPr>
              <w:noProof/>
            </w:rPr>
            <w:fldChar w:fldCharType="separate"/>
          </w:r>
          <w:r>
            <w:rPr>
              <w:noProof/>
            </w:rPr>
            <w:t>179</w:t>
          </w:r>
          <w:r>
            <w:rPr>
              <w:noProof/>
            </w:rPr>
            <w:fldChar w:fldCharType="end"/>
          </w:r>
        </w:p>
        <w:p w14:paraId="1A36A4D3"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_Toc334363091 \h </w:instrText>
          </w:r>
          <w:r>
            <w:rPr>
              <w:noProof/>
            </w:rPr>
          </w:r>
          <w:r>
            <w:rPr>
              <w:noProof/>
            </w:rPr>
            <w:fldChar w:fldCharType="separate"/>
          </w:r>
          <w:r>
            <w:rPr>
              <w:noProof/>
            </w:rPr>
            <w:t>179</w:t>
          </w:r>
          <w:r>
            <w:rPr>
              <w:noProof/>
            </w:rPr>
            <w:fldChar w:fldCharType="end"/>
          </w:r>
        </w:p>
        <w:p w14:paraId="3D5E01B4" w14:textId="77777777" w:rsidR="00A65981" w:rsidRDefault="00A65981">
          <w:pPr>
            <w:pStyle w:val="TOC2"/>
            <w:tabs>
              <w:tab w:val="left" w:pos="1038"/>
              <w:tab w:val="right" w:leader="dot" w:pos="9350"/>
            </w:tabs>
            <w:rPr>
              <w:rFonts w:eastAsiaTheme="minorEastAsia"/>
              <w:noProof/>
              <w:sz w:val="24"/>
              <w:szCs w:val="24"/>
              <w:lang w:eastAsia="ja-JP"/>
            </w:rPr>
          </w:pPr>
          <w:r>
            <w:rPr>
              <w:noProof/>
            </w:rPr>
            <w:t>2.105.</w:t>
          </w:r>
          <w:r>
            <w:rPr>
              <w:rFonts w:eastAsiaTheme="minorEastAsia"/>
              <w:noProof/>
              <w:sz w:val="24"/>
              <w:szCs w:val="24"/>
              <w:lang w:eastAsia="ja-JP"/>
            </w:rPr>
            <w:tab/>
          </w:r>
          <w:r>
            <w:rPr>
              <w:noProof/>
            </w:rPr>
            <w:t>win-def:metabase_object</w:t>
          </w:r>
          <w:r>
            <w:rPr>
              <w:noProof/>
            </w:rPr>
            <w:tab/>
          </w:r>
          <w:r>
            <w:rPr>
              <w:noProof/>
            </w:rPr>
            <w:fldChar w:fldCharType="begin"/>
          </w:r>
          <w:r>
            <w:rPr>
              <w:noProof/>
            </w:rPr>
            <w:instrText xml:space="preserve"> PAGEREF _Toc334363092 \h </w:instrText>
          </w:r>
          <w:r>
            <w:rPr>
              <w:noProof/>
            </w:rPr>
          </w:r>
          <w:r>
            <w:rPr>
              <w:noProof/>
            </w:rPr>
            <w:fldChar w:fldCharType="separate"/>
          </w:r>
          <w:r>
            <w:rPr>
              <w:noProof/>
            </w:rPr>
            <w:t>179</w:t>
          </w:r>
          <w:r>
            <w:rPr>
              <w:noProof/>
            </w:rPr>
            <w:fldChar w:fldCharType="end"/>
          </w:r>
        </w:p>
        <w:p w14:paraId="5A74221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2.106.</w:t>
          </w:r>
          <w:r>
            <w:rPr>
              <w:rFonts w:eastAsiaTheme="minorEastAsia"/>
              <w:noProof/>
              <w:sz w:val="24"/>
              <w:szCs w:val="24"/>
              <w:lang w:eastAsia="ja-JP"/>
            </w:rPr>
            <w:tab/>
          </w:r>
          <w:r>
            <w:rPr>
              <w:noProof/>
            </w:rPr>
            <w:t>win-def:metabase_state</w:t>
          </w:r>
          <w:r>
            <w:rPr>
              <w:noProof/>
            </w:rPr>
            <w:tab/>
          </w:r>
          <w:r>
            <w:rPr>
              <w:noProof/>
            </w:rPr>
            <w:fldChar w:fldCharType="begin"/>
          </w:r>
          <w:r>
            <w:rPr>
              <w:noProof/>
            </w:rPr>
            <w:instrText xml:space="preserve"> PAGEREF _Toc334363093 \h </w:instrText>
          </w:r>
          <w:r>
            <w:rPr>
              <w:noProof/>
            </w:rPr>
          </w:r>
          <w:r>
            <w:rPr>
              <w:noProof/>
            </w:rPr>
            <w:fldChar w:fldCharType="separate"/>
          </w:r>
          <w:r>
            <w:rPr>
              <w:noProof/>
            </w:rPr>
            <w:t>181</w:t>
          </w:r>
          <w:r>
            <w:rPr>
              <w:noProof/>
            </w:rPr>
            <w:fldChar w:fldCharType="end"/>
          </w:r>
        </w:p>
        <w:p w14:paraId="344BD18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2.107.</w:t>
          </w:r>
          <w:r>
            <w:rPr>
              <w:rFonts w:eastAsiaTheme="minorEastAsia"/>
              <w:noProof/>
              <w:sz w:val="24"/>
              <w:szCs w:val="24"/>
              <w:lang w:eastAsia="ja-JP"/>
            </w:rPr>
            <w:tab/>
          </w:r>
          <w:r>
            <w:rPr>
              <w:noProof/>
            </w:rPr>
            <w:t>win-sc:metabase_item</w:t>
          </w:r>
          <w:r>
            <w:rPr>
              <w:noProof/>
            </w:rPr>
            <w:tab/>
          </w:r>
          <w:r>
            <w:rPr>
              <w:noProof/>
            </w:rPr>
            <w:fldChar w:fldCharType="begin"/>
          </w:r>
          <w:r>
            <w:rPr>
              <w:noProof/>
            </w:rPr>
            <w:instrText xml:space="preserve"> PAGEREF _Toc334363094 \h </w:instrText>
          </w:r>
          <w:r>
            <w:rPr>
              <w:noProof/>
            </w:rPr>
          </w:r>
          <w:r>
            <w:rPr>
              <w:noProof/>
            </w:rPr>
            <w:fldChar w:fldCharType="separate"/>
          </w:r>
          <w:r>
            <w:rPr>
              <w:noProof/>
            </w:rPr>
            <w:t>182</w:t>
          </w:r>
          <w:r>
            <w:rPr>
              <w:noProof/>
            </w:rPr>
            <w:fldChar w:fldCharType="end"/>
          </w:r>
        </w:p>
        <w:p w14:paraId="5BB2CCD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2.108.</w:t>
          </w:r>
          <w:r>
            <w:rPr>
              <w:rFonts w:eastAsiaTheme="minorEastAsia"/>
              <w:noProof/>
              <w:sz w:val="24"/>
              <w:szCs w:val="24"/>
              <w:lang w:eastAsia="ja-JP"/>
            </w:rPr>
            <w:tab/>
          </w:r>
          <w:r>
            <w:rPr>
              <w:noProof/>
            </w:rPr>
            <w:t>win-def:process_test</w:t>
          </w:r>
          <w:r>
            <w:rPr>
              <w:noProof/>
            </w:rPr>
            <w:tab/>
          </w:r>
          <w:r>
            <w:rPr>
              <w:noProof/>
            </w:rPr>
            <w:fldChar w:fldCharType="begin"/>
          </w:r>
          <w:r>
            <w:rPr>
              <w:noProof/>
            </w:rPr>
            <w:instrText xml:space="preserve"> PAGEREF _Toc334363095 \h </w:instrText>
          </w:r>
          <w:r>
            <w:rPr>
              <w:noProof/>
            </w:rPr>
          </w:r>
          <w:r>
            <w:rPr>
              <w:noProof/>
            </w:rPr>
            <w:fldChar w:fldCharType="separate"/>
          </w:r>
          <w:r>
            <w:rPr>
              <w:noProof/>
            </w:rPr>
            <w:t>184</w:t>
          </w:r>
          <w:r>
            <w:rPr>
              <w:noProof/>
            </w:rPr>
            <w:fldChar w:fldCharType="end"/>
          </w:r>
        </w:p>
        <w:p w14:paraId="756A0E6D"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2.108.1.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_Toc334363096 \h </w:instrText>
          </w:r>
          <w:r>
            <w:rPr>
              <w:noProof/>
            </w:rPr>
          </w:r>
          <w:r>
            <w:rPr>
              <w:noProof/>
            </w:rPr>
            <w:fldChar w:fldCharType="separate"/>
          </w:r>
          <w:r>
            <w:rPr>
              <w:noProof/>
            </w:rPr>
            <w:t>184</w:t>
          </w:r>
          <w:r>
            <w:rPr>
              <w:noProof/>
            </w:rPr>
            <w:fldChar w:fldCharType="end"/>
          </w:r>
        </w:p>
        <w:p w14:paraId="00B86B2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2.109.</w:t>
          </w:r>
          <w:r>
            <w:rPr>
              <w:rFonts w:eastAsiaTheme="minorEastAsia"/>
              <w:noProof/>
              <w:sz w:val="24"/>
              <w:szCs w:val="24"/>
              <w:lang w:eastAsia="ja-JP"/>
            </w:rPr>
            <w:tab/>
          </w:r>
          <w:r>
            <w:rPr>
              <w:noProof/>
            </w:rPr>
            <w:t>win-def:process_object</w:t>
          </w:r>
          <w:r>
            <w:rPr>
              <w:noProof/>
            </w:rPr>
            <w:tab/>
          </w:r>
          <w:r>
            <w:rPr>
              <w:noProof/>
            </w:rPr>
            <w:fldChar w:fldCharType="begin"/>
          </w:r>
          <w:r>
            <w:rPr>
              <w:noProof/>
            </w:rPr>
            <w:instrText xml:space="preserve"> PAGEREF _Toc334363097 \h </w:instrText>
          </w:r>
          <w:r>
            <w:rPr>
              <w:noProof/>
            </w:rPr>
          </w:r>
          <w:r>
            <w:rPr>
              <w:noProof/>
            </w:rPr>
            <w:fldChar w:fldCharType="separate"/>
          </w:r>
          <w:r>
            <w:rPr>
              <w:noProof/>
            </w:rPr>
            <w:t>184</w:t>
          </w:r>
          <w:r>
            <w:rPr>
              <w:noProof/>
            </w:rPr>
            <w:fldChar w:fldCharType="end"/>
          </w:r>
        </w:p>
        <w:p w14:paraId="3DF28A75" w14:textId="77777777" w:rsidR="00A65981" w:rsidRDefault="00A65981">
          <w:pPr>
            <w:pStyle w:val="TOC2"/>
            <w:tabs>
              <w:tab w:val="left" w:pos="1038"/>
              <w:tab w:val="right" w:leader="dot" w:pos="9350"/>
            </w:tabs>
            <w:rPr>
              <w:rFonts w:eastAsiaTheme="minorEastAsia"/>
              <w:noProof/>
              <w:sz w:val="24"/>
              <w:szCs w:val="24"/>
              <w:lang w:eastAsia="ja-JP"/>
            </w:rPr>
          </w:pPr>
          <w:r>
            <w:rPr>
              <w:noProof/>
            </w:rPr>
            <w:t>2.110.</w:t>
          </w:r>
          <w:r>
            <w:rPr>
              <w:rFonts w:eastAsiaTheme="minorEastAsia"/>
              <w:noProof/>
              <w:sz w:val="24"/>
              <w:szCs w:val="24"/>
              <w:lang w:eastAsia="ja-JP"/>
            </w:rPr>
            <w:tab/>
          </w:r>
          <w:r>
            <w:rPr>
              <w:noProof/>
            </w:rPr>
            <w:t>win-def:process_state</w:t>
          </w:r>
          <w:r>
            <w:rPr>
              <w:noProof/>
            </w:rPr>
            <w:tab/>
          </w:r>
          <w:r>
            <w:rPr>
              <w:noProof/>
            </w:rPr>
            <w:fldChar w:fldCharType="begin"/>
          </w:r>
          <w:r>
            <w:rPr>
              <w:noProof/>
            </w:rPr>
            <w:instrText xml:space="preserve"> PAGEREF _Toc334363098 \h </w:instrText>
          </w:r>
          <w:r>
            <w:rPr>
              <w:noProof/>
            </w:rPr>
          </w:r>
          <w:r>
            <w:rPr>
              <w:noProof/>
            </w:rPr>
            <w:fldChar w:fldCharType="separate"/>
          </w:r>
          <w:r>
            <w:rPr>
              <w:noProof/>
            </w:rPr>
            <w:t>185</w:t>
          </w:r>
          <w:r>
            <w:rPr>
              <w:noProof/>
            </w:rPr>
            <w:fldChar w:fldCharType="end"/>
          </w:r>
        </w:p>
        <w:p w14:paraId="1CB6908F" w14:textId="77777777" w:rsidR="00A65981" w:rsidRDefault="00A65981">
          <w:pPr>
            <w:pStyle w:val="TOC2"/>
            <w:tabs>
              <w:tab w:val="left" w:pos="1038"/>
              <w:tab w:val="right" w:leader="dot" w:pos="9350"/>
            </w:tabs>
            <w:rPr>
              <w:rFonts w:eastAsiaTheme="minorEastAsia"/>
              <w:noProof/>
              <w:sz w:val="24"/>
              <w:szCs w:val="24"/>
              <w:lang w:eastAsia="ja-JP"/>
            </w:rPr>
          </w:pPr>
          <w:r>
            <w:rPr>
              <w:noProof/>
            </w:rPr>
            <w:t>2.111.</w:t>
          </w:r>
          <w:r>
            <w:rPr>
              <w:rFonts w:eastAsiaTheme="minorEastAsia"/>
              <w:noProof/>
              <w:sz w:val="24"/>
              <w:szCs w:val="24"/>
              <w:lang w:eastAsia="ja-JP"/>
            </w:rPr>
            <w:tab/>
          </w:r>
          <w:r>
            <w:rPr>
              <w:noProof/>
            </w:rPr>
            <w:t>win-sc:process_item</w:t>
          </w:r>
          <w:r>
            <w:rPr>
              <w:noProof/>
            </w:rPr>
            <w:tab/>
          </w:r>
          <w:r>
            <w:rPr>
              <w:noProof/>
            </w:rPr>
            <w:fldChar w:fldCharType="begin"/>
          </w:r>
          <w:r>
            <w:rPr>
              <w:noProof/>
            </w:rPr>
            <w:instrText xml:space="preserve"> PAGEREF _Toc334363099 \h </w:instrText>
          </w:r>
          <w:r>
            <w:rPr>
              <w:noProof/>
            </w:rPr>
          </w:r>
          <w:r>
            <w:rPr>
              <w:noProof/>
            </w:rPr>
            <w:fldChar w:fldCharType="separate"/>
          </w:r>
          <w:r>
            <w:rPr>
              <w:noProof/>
            </w:rPr>
            <w:t>187</w:t>
          </w:r>
          <w:r>
            <w:rPr>
              <w:noProof/>
            </w:rPr>
            <w:fldChar w:fldCharType="end"/>
          </w:r>
        </w:p>
        <w:p w14:paraId="22D48C07" w14:textId="77777777" w:rsidR="00A65981" w:rsidRDefault="00A65981">
          <w:pPr>
            <w:pStyle w:val="TOC1"/>
            <w:tabs>
              <w:tab w:val="right" w:leader="dot" w:pos="9350"/>
            </w:tabs>
            <w:rPr>
              <w:rFonts w:eastAsiaTheme="minorEastAsia"/>
              <w:noProof/>
              <w:sz w:val="24"/>
              <w:szCs w:val="24"/>
              <w:lang w:eastAsia="ja-JP"/>
            </w:rPr>
          </w:pPr>
          <w:r>
            <w:rPr>
              <w:noProof/>
            </w:rPr>
            <w:t>Appendix A – Normative References</w:t>
          </w:r>
          <w:r>
            <w:rPr>
              <w:noProof/>
            </w:rPr>
            <w:tab/>
          </w:r>
          <w:r>
            <w:rPr>
              <w:noProof/>
            </w:rPr>
            <w:fldChar w:fldCharType="begin"/>
          </w:r>
          <w:r>
            <w:rPr>
              <w:noProof/>
            </w:rPr>
            <w:instrText xml:space="preserve"> PAGEREF _Toc334363100 \h </w:instrText>
          </w:r>
          <w:r>
            <w:rPr>
              <w:noProof/>
            </w:rPr>
          </w:r>
          <w:r>
            <w:rPr>
              <w:noProof/>
            </w:rPr>
            <w:fldChar w:fldCharType="separate"/>
          </w:r>
          <w:r>
            <w:rPr>
              <w:noProof/>
            </w:rPr>
            <w:t>188</w:t>
          </w:r>
          <w:r>
            <w:rPr>
              <w:noProof/>
            </w:rPr>
            <w:fldChar w:fldCharType="end"/>
          </w:r>
        </w:p>
        <w:p w14:paraId="4F0CA65C" w14:textId="77777777" w:rsidR="00A65981" w:rsidRDefault="00A65981">
          <w:pPr>
            <w:pStyle w:val="TOC1"/>
            <w:tabs>
              <w:tab w:val="right" w:leader="dot" w:pos="9350"/>
            </w:tabs>
            <w:rPr>
              <w:rFonts w:eastAsiaTheme="minorEastAsia"/>
              <w:noProof/>
              <w:sz w:val="24"/>
              <w:szCs w:val="24"/>
              <w:lang w:eastAsia="ja-JP"/>
            </w:rPr>
          </w:pPr>
          <w:r>
            <w:rPr>
              <w:noProof/>
            </w:rPr>
            <w:t>Appendix B - Change Log</w:t>
          </w:r>
          <w:r>
            <w:rPr>
              <w:noProof/>
            </w:rPr>
            <w:tab/>
          </w:r>
          <w:r>
            <w:rPr>
              <w:noProof/>
            </w:rPr>
            <w:fldChar w:fldCharType="begin"/>
          </w:r>
          <w:r>
            <w:rPr>
              <w:noProof/>
            </w:rPr>
            <w:instrText xml:space="preserve"> PAGEREF _Toc334363101 \h </w:instrText>
          </w:r>
          <w:r>
            <w:rPr>
              <w:noProof/>
            </w:rPr>
          </w:r>
          <w:r>
            <w:rPr>
              <w:noProof/>
            </w:rPr>
            <w:fldChar w:fldCharType="separate"/>
          </w:r>
          <w:r>
            <w:rPr>
              <w:noProof/>
            </w:rPr>
            <w:t>188</w:t>
          </w:r>
          <w:r>
            <w:rPr>
              <w:noProof/>
            </w:rPr>
            <w:fldChar w:fldCharType="end"/>
          </w:r>
        </w:p>
        <w:p w14:paraId="3356EBA4" w14:textId="77777777" w:rsidR="00A65981" w:rsidRDefault="00A65981">
          <w:pPr>
            <w:pStyle w:val="TOC1"/>
            <w:tabs>
              <w:tab w:val="right" w:leader="dot" w:pos="9350"/>
            </w:tabs>
            <w:rPr>
              <w:rFonts w:eastAsiaTheme="minorEastAsia"/>
              <w:noProof/>
              <w:sz w:val="24"/>
              <w:szCs w:val="24"/>
              <w:lang w:eastAsia="ja-JP"/>
            </w:rPr>
          </w:pPr>
          <w:r>
            <w:rPr>
              <w:noProof/>
            </w:rPr>
            <w:t>Appendix C - Terms and Acronyms</w:t>
          </w:r>
          <w:r>
            <w:rPr>
              <w:noProof/>
            </w:rPr>
            <w:tab/>
          </w:r>
          <w:r>
            <w:rPr>
              <w:noProof/>
            </w:rPr>
            <w:fldChar w:fldCharType="begin"/>
          </w:r>
          <w:r>
            <w:rPr>
              <w:noProof/>
            </w:rPr>
            <w:instrText xml:space="preserve"> PAGEREF _Toc334363102 \h </w:instrText>
          </w:r>
          <w:r>
            <w:rPr>
              <w:noProof/>
            </w:rPr>
          </w:r>
          <w:r>
            <w:rPr>
              <w:noProof/>
            </w:rPr>
            <w:fldChar w:fldCharType="separate"/>
          </w:r>
          <w:r>
            <w:rPr>
              <w:noProof/>
            </w:rPr>
            <w:t>189</w:t>
          </w:r>
          <w:r>
            <w:rPr>
              <w:noProof/>
            </w:rPr>
            <w:fldChar w:fldCharType="end"/>
          </w:r>
        </w:p>
        <w:p w14:paraId="2CFF80F8" w14:textId="77777777" w:rsidR="00871EAA" w:rsidRDefault="00871EAA">
          <w:r>
            <w:rPr>
              <w:b/>
              <w:bCs/>
              <w:noProof/>
            </w:rPr>
            <w:fldChar w:fldCharType="end"/>
          </w:r>
        </w:p>
      </w:sdtContent>
    </w:sdt>
    <w:p w14:paraId="61037279" w14:textId="77777777" w:rsidR="00521CF3" w:rsidRDefault="00521CF3" w:rsidP="00BE7B76">
      <w:pPr>
        <w:pStyle w:val="Heading1"/>
        <w:numPr>
          <w:ilvl w:val="0"/>
          <w:numId w:val="4"/>
        </w:numPr>
      </w:pPr>
      <w:bookmarkStart w:id="4" w:name="_Toc334362968"/>
      <w:r>
        <w:t>Introduction</w:t>
      </w:r>
      <w:bookmarkEnd w:id="4"/>
    </w:p>
    <w:p w14:paraId="5C4B77A1" w14:textId="77777777" w:rsidR="00521CF3" w:rsidRPr="00673D19" w:rsidRDefault="002E54CA" w:rsidP="00521CF3">
      <w:pPr>
        <w:pStyle w:val="Heading2"/>
      </w:pPr>
      <w:bookmarkStart w:id="5" w:name="_Toc334362969"/>
      <w:r>
        <w:t xml:space="preserve">1.1 </w:t>
      </w:r>
      <w:r w:rsidR="00521CF3">
        <w:t>Document Conventions</w:t>
      </w:r>
      <w:bookmarkEnd w:id="5"/>
    </w:p>
    <w:p w14:paraId="56393600"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BD98805"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134428D9"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38DFB837" w14:textId="77777777" w:rsidR="00521CF3" w:rsidRDefault="00521CF3" w:rsidP="00521CF3">
      <w:pPr>
        <w:pStyle w:val="ListParagraph"/>
      </w:pPr>
      <w:r>
        <w:t xml:space="preserve">Example: </w:t>
      </w:r>
      <w:r w:rsidRPr="00252970">
        <w:rPr>
          <w:rFonts w:ascii="Courier New" w:hAnsi="Courier New" w:cs="Courier New"/>
        </w:rPr>
        <w:t>generator</w:t>
      </w:r>
    </w:p>
    <w:p w14:paraId="79AAF656"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2EB931B6"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11B4DF53"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62E81C36"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7D8F3222" w14:textId="77777777"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79833F7B" w14:textId="77777777" w:rsidR="00040394" w:rsidRPr="009F13AA" w:rsidRDefault="00040394" w:rsidP="00040394">
      <w:pPr>
        <w:pStyle w:val="ListParagraph"/>
      </w:pPr>
      <w:r>
        <w:rPr>
          <w:rFonts w:ascii="Calibri" w:hAnsi="Calibri"/>
        </w:rPr>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14:paraId="3B2738B6"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4C987EF6"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AB76EAA" w14:textId="77777777" w:rsidR="00521CF3" w:rsidRDefault="00521CF3" w:rsidP="00521CF3">
            <w:pPr>
              <w:jc w:val="center"/>
              <w:rPr>
                <w:b w:val="0"/>
                <w:bCs w:val="0"/>
              </w:rPr>
            </w:pPr>
            <w:r>
              <w:t>Data Model</w:t>
            </w:r>
          </w:p>
        </w:tc>
        <w:tc>
          <w:tcPr>
            <w:tcW w:w="1277" w:type="dxa"/>
          </w:tcPr>
          <w:p w14:paraId="1A1D53B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722152CB"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0372223F"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06BD545C"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4B866D" w14:textId="77777777" w:rsidR="00521CF3" w:rsidRDefault="00521CF3" w:rsidP="00521CF3">
            <w:r>
              <w:t>OVAL Definitions</w:t>
            </w:r>
          </w:p>
        </w:tc>
        <w:tc>
          <w:tcPr>
            <w:tcW w:w="1277" w:type="dxa"/>
          </w:tcPr>
          <w:p w14:paraId="1970BC05"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14:paraId="14E9DD0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6AD19E93"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14:paraId="5035DCC4"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2859F0B7" w14:textId="77777777" w:rsidR="00521CF3" w:rsidRDefault="00521CF3" w:rsidP="00521CF3">
            <w:r>
              <w:t>OVAL System Characteristics</w:t>
            </w:r>
          </w:p>
        </w:tc>
        <w:tc>
          <w:tcPr>
            <w:tcW w:w="1277" w:type="dxa"/>
          </w:tcPr>
          <w:p w14:paraId="1D74652A"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14:paraId="1559B714"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2DD1444C"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14:paraId="7D86CE4A"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D633E25" w14:textId="77777777" w:rsidR="001C3C16" w:rsidRDefault="001C3C16" w:rsidP="00521CF3">
            <w:r>
              <w:t>Windows Definitions</w:t>
            </w:r>
          </w:p>
        </w:tc>
        <w:tc>
          <w:tcPr>
            <w:tcW w:w="1277" w:type="dxa"/>
          </w:tcPr>
          <w:p w14:paraId="2353DD59"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14:paraId="635F52E2"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5AFB80BE"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14:paraId="482BD696"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37A4E1D9" w14:textId="77777777" w:rsidR="001C3C16" w:rsidRDefault="001C3C16" w:rsidP="00521CF3">
            <w:r>
              <w:t>Windows System Characteristics</w:t>
            </w:r>
          </w:p>
        </w:tc>
        <w:tc>
          <w:tcPr>
            <w:tcW w:w="1277" w:type="dxa"/>
          </w:tcPr>
          <w:p w14:paraId="4B790A23"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14:paraId="7D86C56A"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36507882"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14:paraId="54D41DA5" w14:textId="77777777" w:rsidR="00521CF3" w:rsidRDefault="00521CF3" w:rsidP="00521CF3"/>
    <w:p w14:paraId="68822505"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63D3281A" w14:textId="77777777" w:rsidR="00521CF3" w:rsidRDefault="00967DE7" w:rsidP="00521CF3">
      <w:pPr>
        <w:pStyle w:val="Heading2"/>
        <w:numPr>
          <w:ilvl w:val="1"/>
          <w:numId w:val="0"/>
        </w:numPr>
        <w:ind w:left="576" w:hanging="576"/>
        <w:rPr>
          <w:rFonts w:eastAsia="Times New Roman"/>
        </w:rPr>
      </w:pPr>
      <w:bookmarkStart w:id="6" w:name="_Toc334362970"/>
      <w:r>
        <w:rPr>
          <w:rFonts w:eastAsia="Times New Roman"/>
        </w:rPr>
        <w:t xml:space="preserve">1.2 </w:t>
      </w:r>
      <w:r w:rsidR="00521CF3">
        <w:rPr>
          <w:rFonts w:eastAsia="Times New Roman"/>
        </w:rPr>
        <w:t>Document Structure</w:t>
      </w:r>
      <w:bookmarkEnd w:id="6"/>
    </w:p>
    <w:p w14:paraId="36B64DE1"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0AD681D0" w14:textId="77777777" w:rsidR="00521CF3" w:rsidRDefault="00521CF3" w:rsidP="00BE7B76">
      <w:pPr>
        <w:pStyle w:val="ListParagraph"/>
        <w:numPr>
          <w:ilvl w:val="0"/>
          <w:numId w:val="1"/>
        </w:numPr>
      </w:pPr>
      <w:r>
        <w:t>Section 1 – Introduction</w:t>
      </w:r>
    </w:p>
    <w:p w14:paraId="623ED091"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ED439DF" w14:textId="77777777" w:rsidR="00521CF3" w:rsidRDefault="00521CF3" w:rsidP="00BE7B76">
      <w:pPr>
        <w:pStyle w:val="ListParagraph"/>
        <w:numPr>
          <w:ilvl w:val="0"/>
          <w:numId w:val="1"/>
        </w:numPr>
      </w:pPr>
      <w:r>
        <w:t xml:space="preserve">Appendix A </w:t>
      </w:r>
      <w:r w:rsidRPr="00D829F3">
        <w:t>–</w:t>
      </w:r>
      <w:r>
        <w:t xml:space="preserve"> References</w:t>
      </w:r>
    </w:p>
    <w:p w14:paraId="4EBCE8C4" w14:textId="77777777" w:rsidR="00521CF3" w:rsidRDefault="00521CF3" w:rsidP="00BE7B76">
      <w:pPr>
        <w:pStyle w:val="ListParagraph"/>
        <w:numPr>
          <w:ilvl w:val="0"/>
          <w:numId w:val="1"/>
        </w:numPr>
      </w:pPr>
      <w:r>
        <w:t xml:space="preserve">Appendix B </w:t>
      </w:r>
      <w:r w:rsidRPr="00D829F3">
        <w:t>–</w:t>
      </w:r>
      <w:r>
        <w:t xml:space="preserve"> Change Log</w:t>
      </w:r>
    </w:p>
    <w:p w14:paraId="403A8F5B"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219A5BF8" w14:textId="77777777" w:rsidR="00A14685" w:rsidRDefault="00554016" w:rsidP="00BE7B76">
      <w:pPr>
        <w:pStyle w:val="Heading1"/>
        <w:numPr>
          <w:ilvl w:val="0"/>
          <w:numId w:val="5"/>
        </w:numPr>
      </w:pPr>
      <w:bookmarkStart w:id="7" w:name="_Toc334362971"/>
      <w:r>
        <w:t xml:space="preserve">OVAL </w:t>
      </w:r>
      <w:r w:rsidR="00ED06CD">
        <w:t>Language Windows Component</w:t>
      </w:r>
      <w:r w:rsidR="00844501">
        <w:t xml:space="preserve"> Model</w:t>
      </w:r>
      <w:bookmarkEnd w:id="7"/>
    </w:p>
    <w:p w14:paraId="39C6FEA1" w14:textId="77777777" w:rsidR="00BF6B1F" w:rsidRPr="00BF6B1F" w:rsidRDefault="00BF6B1F" w:rsidP="004A31A8">
      <w:r>
        <w:t>The OVAL Language Windows Component Data Model is the platform-specific extension of the OVAL Language Data Model for Microsoft Windows operating systems.</w:t>
      </w:r>
    </w:p>
    <w:p w14:paraId="22232F8C" w14:textId="77777777" w:rsidR="00EB5CBD" w:rsidRDefault="00EB5CBD" w:rsidP="00BE7B76">
      <w:pPr>
        <w:pStyle w:val="Heading2"/>
        <w:numPr>
          <w:ilvl w:val="1"/>
          <w:numId w:val="5"/>
        </w:numPr>
      </w:pPr>
      <w:bookmarkStart w:id="8" w:name="_Toc334362972"/>
      <w:r>
        <w:t>Data Model Conventions</w:t>
      </w:r>
      <w:bookmarkEnd w:id="8"/>
    </w:p>
    <w:p w14:paraId="3AE3C528" w14:textId="77777777" w:rsidR="00EB5CBD" w:rsidRPr="00EB5CBD" w:rsidRDefault="00EB5CBD" w:rsidP="004A31A8">
      <w:r>
        <w:t>This document follows the data model conventions described in Section 4.1 of the OVAL Language Specification.</w:t>
      </w:r>
    </w:p>
    <w:p w14:paraId="4F0F6B51" w14:textId="77777777" w:rsidR="00792765" w:rsidRDefault="00792765" w:rsidP="00BE7B76">
      <w:pPr>
        <w:pStyle w:val="Heading2"/>
        <w:numPr>
          <w:ilvl w:val="1"/>
          <w:numId w:val="5"/>
        </w:numPr>
      </w:pPr>
      <w:bookmarkStart w:id="9" w:name="_Toc308163866"/>
      <w:bookmarkStart w:id="10" w:name="_Toc308440416"/>
      <w:bookmarkStart w:id="11" w:name="_Toc278864774"/>
      <w:bookmarkStart w:id="12" w:name="_Toc334362973"/>
      <w:bookmarkEnd w:id="9"/>
      <w:bookmarkEnd w:id="10"/>
      <w:r>
        <w:t>win-def:file_test</w:t>
      </w:r>
      <w:bookmarkEnd w:id="12"/>
    </w:p>
    <w:p w14:paraId="1D94EFD3"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75C12C9E" w14:textId="77777777" w:rsidR="00792765" w:rsidRDefault="00792765" w:rsidP="00792765">
      <w:pPr>
        <w:jc w:val="center"/>
      </w:pPr>
      <w:r>
        <w:object w:dxaOrig="6708" w:dyaOrig="4336" w14:anchorId="635D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0" o:title=""/>
          </v:shape>
          <o:OLEObject Type="Embed" ProgID="Visio.Drawing.11" ShapeID="_x0000_i1025" DrawAspect="Content" ObjectID="_1408108528" r:id="rId11"/>
        </w:object>
      </w:r>
    </w:p>
    <w:p w14:paraId="0ED9A7BB" w14:textId="77777777" w:rsidR="00792765" w:rsidRPr="0058377E" w:rsidRDefault="00792765" w:rsidP="00BE7B76">
      <w:pPr>
        <w:pStyle w:val="Heading3"/>
        <w:numPr>
          <w:ilvl w:val="2"/>
          <w:numId w:val="5"/>
        </w:numPr>
        <w:rPr>
          <w:rStyle w:val="Emphasis"/>
          <w:i w:val="0"/>
          <w:iCs w:val="0"/>
        </w:rPr>
      </w:pPr>
      <w:bookmarkStart w:id="13" w:name="_Toc334362974"/>
      <w:r w:rsidRPr="0058377E">
        <w:rPr>
          <w:rStyle w:val="Emphasis"/>
          <w:i w:val="0"/>
          <w:iCs w:val="0"/>
        </w:rPr>
        <w:t>Known Supported Platforms</w:t>
      </w:r>
      <w:bookmarkEnd w:id="13"/>
    </w:p>
    <w:p w14:paraId="4F046E00" w14:textId="77777777" w:rsidR="00792765" w:rsidRDefault="00792765" w:rsidP="00BE7B76">
      <w:pPr>
        <w:pStyle w:val="ListParagraph"/>
        <w:numPr>
          <w:ilvl w:val="0"/>
          <w:numId w:val="3"/>
        </w:numPr>
      </w:pPr>
      <w:r>
        <w:t>Windows XP</w:t>
      </w:r>
    </w:p>
    <w:p w14:paraId="77FCD142" w14:textId="77777777" w:rsidR="00792765" w:rsidRDefault="00792765" w:rsidP="00BE7B76">
      <w:pPr>
        <w:pStyle w:val="ListParagraph"/>
        <w:numPr>
          <w:ilvl w:val="0"/>
          <w:numId w:val="3"/>
        </w:numPr>
      </w:pPr>
      <w:r>
        <w:t>Windows Vista</w:t>
      </w:r>
    </w:p>
    <w:p w14:paraId="38F4DA52" w14:textId="77777777" w:rsidR="00792765" w:rsidRPr="00CD0931" w:rsidRDefault="00792765" w:rsidP="00BE7B76">
      <w:pPr>
        <w:pStyle w:val="ListParagraph"/>
        <w:numPr>
          <w:ilvl w:val="0"/>
          <w:numId w:val="3"/>
        </w:numPr>
      </w:pPr>
      <w:r>
        <w:t>Windows 7</w:t>
      </w:r>
    </w:p>
    <w:p w14:paraId="246853AF" w14:textId="77777777" w:rsidR="00792765" w:rsidRDefault="00792765" w:rsidP="00BE7B76">
      <w:pPr>
        <w:pStyle w:val="Heading2"/>
        <w:numPr>
          <w:ilvl w:val="1"/>
          <w:numId w:val="5"/>
        </w:numPr>
      </w:pPr>
      <w:bookmarkStart w:id="14" w:name="_Toc334362975"/>
      <w:r>
        <w:t>win-def:file_</w:t>
      </w:r>
      <w:r w:rsidRPr="00B429BF">
        <w:t>object</w:t>
      </w:r>
      <w:bookmarkEnd w:id="14"/>
    </w:p>
    <w:p w14:paraId="515F1686"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47EFE420" w14:textId="77777777" w:rsidR="00792765" w:rsidRDefault="000118F1" w:rsidP="00792765">
      <w:pPr>
        <w:jc w:val="center"/>
      </w:pPr>
      <w:r>
        <w:object w:dxaOrig="6728" w:dyaOrig="4856" w14:anchorId="116EEDC2">
          <v:shape id="_x0000_i1026" type="#_x0000_t75" style="width:336pt;height:247pt" o:ole="">
            <v:imagedata r:id="rId12" o:title=""/>
          </v:shape>
          <o:OLEObject Type="Embed" ProgID="Visio.Drawing.11" ShapeID="_x0000_i1026" DrawAspect="Content" ObjectID="_1408108529" r:id="rId13"/>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2674FF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F8A79" w14:textId="77777777" w:rsidR="00792765" w:rsidRDefault="00792765" w:rsidP="009B4965">
            <w:pPr>
              <w:jc w:val="center"/>
              <w:rPr>
                <w:b w:val="0"/>
                <w:bCs w:val="0"/>
              </w:rPr>
            </w:pPr>
            <w:r>
              <w:t>Property</w:t>
            </w:r>
          </w:p>
        </w:tc>
        <w:tc>
          <w:tcPr>
            <w:tcW w:w="0" w:type="auto"/>
          </w:tcPr>
          <w:p w14:paraId="44401E8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AE0AB7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81FB0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2D452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FD6675C"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18661D2" w14:textId="77777777" w:rsidR="00792765" w:rsidRDefault="00792765" w:rsidP="009B4965">
            <w:r>
              <w:t>set</w:t>
            </w:r>
          </w:p>
        </w:tc>
        <w:tc>
          <w:tcPr>
            <w:tcW w:w="0" w:type="auto"/>
          </w:tcPr>
          <w:p w14:paraId="4B6399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714A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DE8BA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5756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0597E5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F3B0C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075495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2F86F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011A4DD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F47FCF3" w14:textId="77777777" w:rsidR="00792765" w:rsidRDefault="00792765" w:rsidP="009B4965">
            <w:r>
              <w:t>behaviors</w:t>
            </w:r>
          </w:p>
        </w:tc>
        <w:tc>
          <w:tcPr>
            <w:tcW w:w="0" w:type="auto"/>
          </w:tcPr>
          <w:p w14:paraId="07BFEF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962A9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9195B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CE8FC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532429A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9507A" w14:textId="77777777" w:rsidR="00792765" w:rsidRPr="009676C4" w:rsidRDefault="00792765" w:rsidP="009B4965">
            <w:r>
              <w:t>filepath</w:t>
            </w:r>
          </w:p>
        </w:tc>
        <w:tc>
          <w:tcPr>
            <w:tcW w:w="0" w:type="auto"/>
          </w:tcPr>
          <w:p w14:paraId="71013F9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7F0B4E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48580A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4A55BB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BC1B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65A1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425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2D73A2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27BF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37F4AC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7A47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14:paraId="2E28B5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B8EB34"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5B2CCBF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D5E6D2B" w14:textId="77777777" w:rsidR="00792765" w:rsidRDefault="00792765" w:rsidP="009B4965">
            <w:r>
              <w:t>path</w:t>
            </w:r>
          </w:p>
        </w:tc>
        <w:tc>
          <w:tcPr>
            <w:tcW w:w="0" w:type="auto"/>
          </w:tcPr>
          <w:p w14:paraId="1A8ED660"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4C2ECD9"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75054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66AAF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488D03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4D045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AD4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B937F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805AE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D3096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A1128" w14:textId="77777777" w:rsidR="00792765" w:rsidRDefault="00792765" w:rsidP="009B4965">
            <w:r>
              <w:t>filename</w:t>
            </w:r>
          </w:p>
        </w:tc>
        <w:tc>
          <w:tcPr>
            <w:tcW w:w="0" w:type="auto"/>
          </w:tcPr>
          <w:p w14:paraId="1191157C"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F1E36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BACD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98EA0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2557CA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03E2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221F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7C2829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34B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640C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C52BD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6E283E61"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FA3A1C" w14:textId="77777777" w:rsidR="00792765" w:rsidRDefault="007A1F28" w:rsidP="009B4965">
            <w:r>
              <w:t>F</w:t>
            </w:r>
            <w:r w:rsidR="00792765">
              <w:t>ilter</w:t>
            </w:r>
          </w:p>
        </w:tc>
        <w:tc>
          <w:tcPr>
            <w:tcW w:w="0" w:type="auto"/>
          </w:tcPr>
          <w:p w14:paraId="09940A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0F64C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2901C8A9"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447BB4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58D948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2B3FE1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18EDF0A6" w14:textId="77777777" w:rsidR="00792765" w:rsidRDefault="00792765" w:rsidP="00792765"/>
    <w:p w14:paraId="7B35C8DF" w14:textId="77777777" w:rsidR="00792765" w:rsidRDefault="00792765" w:rsidP="00BE7B76">
      <w:pPr>
        <w:pStyle w:val="Heading2"/>
        <w:numPr>
          <w:ilvl w:val="1"/>
          <w:numId w:val="5"/>
        </w:numPr>
      </w:pPr>
      <w:bookmarkStart w:id="16" w:name="_Toc334362976"/>
      <w:r>
        <w:t>win-def:FileBehaviors</w:t>
      </w:r>
      <w:bookmarkEnd w:id="16"/>
    </w:p>
    <w:p w14:paraId="59681888"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14:paraId="38D2600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20DA0"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5D515C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544A5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59B7B35"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47A72D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A6965" w14:textId="77777777" w:rsidR="00792765" w:rsidRPr="00B5129E" w:rsidRDefault="00792765" w:rsidP="009B4965">
            <w:pPr>
              <w:rPr>
                <w:rFonts w:cstheme="minorHAnsi"/>
              </w:rPr>
            </w:pPr>
            <w:r w:rsidRPr="00B5129E">
              <w:rPr>
                <w:rFonts w:cstheme="minorHAnsi"/>
              </w:rPr>
              <w:t>max_depth</w:t>
            </w:r>
          </w:p>
        </w:tc>
        <w:tc>
          <w:tcPr>
            <w:tcW w:w="0" w:type="auto"/>
          </w:tcPr>
          <w:p w14:paraId="7F6A2FC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27B757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FA7BFD4"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176F3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6B69F8E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7FAF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4C84864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20FFC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7400696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4ED869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5F5593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13C99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F2936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0DE0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2E66E8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008C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592858D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616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44E84B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B302A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3B646840"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893E988" w14:textId="77777777" w:rsidR="00792765" w:rsidRPr="00B5129E" w:rsidRDefault="00792765" w:rsidP="009B4965">
            <w:pPr>
              <w:rPr>
                <w:rFonts w:cstheme="minorHAnsi"/>
              </w:rPr>
            </w:pPr>
            <w:r w:rsidRPr="00B5129E">
              <w:rPr>
                <w:rFonts w:cstheme="minorHAnsi"/>
              </w:rPr>
              <w:t>recurse_direction</w:t>
            </w:r>
          </w:p>
        </w:tc>
        <w:tc>
          <w:tcPr>
            <w:tcW w:w="0" w:type="auto"/>
          </w:tcPr>
          <w:p w14:paraId="5D73014A"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14:paraId="20054987"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05E28B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EFFFE4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1DC9B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F5F1511"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5DB822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C10E6A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F6DD0E4"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22F379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1796562"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59334E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052706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5AEC36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8A67A2" w14:textId="77777777"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4B6944F"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234CE0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003904" w14:textId="77777777" w:rsidR="00792765" w:rsidRPr="00B5129E" w:rsidRDefault="00792765" w:rsidP="009B4965">
            <w:pPr>
              <w:rPr>
                <w:rFonts w:cstheme="minorHAnsi"/>
              </w:rPr>
            </w:pPr>
            <w:r w:rsidRPr="00B5129E">
              <w:rPr>
                <w:rFonts w:cstheme="minorHAnsi"/>
              </w:rPr>
              <w:t>recurse_file_system</w:t>
            </w:r>
          </w:p>
        </w:tc>
        <w:tc>
          <w:tcPr>
            <w:tcW w:w="0" w:type="auto"/>
          </w:tcPr>
          <w:p w14:paraId="21981929"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6309F10A"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F7100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D3A541A"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41B970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2198B6B"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906283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C4297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1CD77A3"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527381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428E69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202235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675309"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5E956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3B9FB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10E999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B0B5A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10106794"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ED1F6EE" w14:textId="77777777" w:rsidR="00792765" w:rsidRPr="00B5129E" w:rsidRDefault="00792765" w:rsidP="009B4965">
            <w:pPr>
              <w:rPr>
                <w:rFonts w:cstheme="minorHAnsi"/>
              </w:rPr>
            </w:pPr>
            <w:r w:rsidRPr="00B5129E">
              <w:rPr>
                <w:rFonts w:cstheme="minorHAnsi"/>
              </w:rPr>
              <w:t>windows_view</w:t>
            </w:r>
          </w:p>
        </w:tc>
        <w:tc>
          <w:tcPr>
            <w:tcW w:w="0" w:type="auto"/>
          </w:tcPr>
          <w:p w14:paraId="67FAEE5C"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209740D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59EACBA"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3553FC1" w14:textId="77777777"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487B7C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476163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13F8AA3"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7DB641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3F5944D"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0F47305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916D97E"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3CA286B9"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14:paraId="421739C7" w14:textId="77777777"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60625BE6" w14:textId="77777777" w:rsidR="00792765" w:rsidRDefault="00792765" w:rsidP="00792765"/>
    <w:p w14:paraId="386C7D2B" w14:textId="77777777" w:rsidR="00792765" w:rsidRDefault="00792765" w:rsidP="00BE7B76">
      <w:pPr>
        <w:pStyle w:val="Heading2"/>
        <w:numPr>
          <w:ilvl w:val="1"/>
          <w:numId w:val="5"/>
        </w:numPr>
      </w:pPr>
      <w:bookmarkStart w:id="17" w:name="_Toc334362977"/>
      <w:r>
        <w:t>win-def:file_state</w:t>
      </w:r>
      <w:bookmarkEnd w:id="17"/>
    </w:p>
    <w:p w14:paraId="350AA2B4"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7410A330" w14:textId="77777777" w:rsidR="00792765" w:rsidRPr="00025742" w:rsidRDefault="00792765" w:rsidP="00792765">
      <w:pPr>
        <w:jc w:val="center"/>
      </w:pPr>
      <w:r>
        <w:object w:dxaOrig="4725" w:dyaOrig="6309" w14:anchorId="67A3F62E">
          <v:shape id="_x0000_i1027" type="#_x0000_t75" style="width:232pt;height:317pt" o:ole="">
            <v:imagedata r:id="rId14" o:title=""/>
          </v:shape>
          <o:OLEObject Type="Embed" ProgID="Visio.Drawing.11" ShapeID="_x0000_i1027" DrawAspect="Content" ObjectID="_1408108530" r:id="rId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018E020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D515370"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73FAB1D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7385BA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6C53BD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39C62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434E06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FF0FEB8" w14:textId="77777777" w:rsidR="00792765" w:rsidRPr="009676C4" w:rsidRDefault="00792765" w:rsidP="009B4965">
            <w:r>
              <w:t>filepath</w:t>
            </w:r>
          </w:p>
        </w:tc>
        <w:tc>
          <w:tcPr>
            <w:tcW w:w="1550" w:type="pct"/>
          </w:tcPr>
          <w:p w14:paraId="1B689E7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793A3A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5F929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A72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10B61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BA0B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14:paraId="2860F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94D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7BE1C8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CE2AD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07F2BD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6681CB" w14:textId="77777777" w:rsidR="00792765" w:rsidRDefault="007A1F28" w:rsidP="009B4965">
            <w:r>
              <w:t>P</w:t>
            </w:r>
            <w:r w:rsidR="00792765">
              <w:t>ath</w:t>
            </w:r>
          </w:p>
        </w:tc>
        <w:tc>
          <w:tcPr>
            <w:tcW w:w="1550" w:type="pct"/>
          </w:tcPr>
          <w:p w14:paraId="2E8E14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53E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32AAF35"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79032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1EABB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32FF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35CE8A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C2502B" w14:textId="77777777" w:rsidR="00792765" w:rsidRDefault="00792765" w:rsidP="009B4965">
            <w:r>
              <w:t>filename</w:t>
            </w:r>
          </w:p>
        </w:tc>
        <w:tc>
          <w:tcPr>
            <w:tcW w:w="1550" w:type="pct"/>
          </w:tcPr>
          <w:p w14:paraId="6E8A52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B961E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E7F5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2089D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F80B1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139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54D090C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A7BB1D" w14:textId="77777777" w:rsidR="00792765" w:rsidRDefault="00792765" w:rsidP="009B4965">
            <w:r>
              <w:t>owner</w:t>
            </w:r>
          </w:p>
        </w:tc>
        <w:tc>
          <w:tcPr>
            <w:tcW w:w="1550" w:type="pct"/>
          </w:tcPr>
          <w:p w14:paraId="70C235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6597EE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09B8D7A"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8F49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260B43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3104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08880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473531"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EC2184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4E5B42" w14:textId="77777777" w:rsidR="00792765" w:rsidRDefault="007A1F28" w:rsidP="009B4965">
            <w:r>
              <w:t>S</w:t>
            </w:r>
            <w:r w:rsidR="00792765">
              <w:t>ize</w:t>
            </w:r>
          </w:p>
        </w:tc>
        <w:tc>
          <w:tcPr>
            <w:tcW w:w="1550" w:type="pct"/>
          </w:tcPr>
          <w:p w14:paraId="390FEB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2D18A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BB414E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9397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1D38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07BBF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7BEF31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72AC5DF" w14:textId="77777777" w:rsidR="00792765" w:rsidRDefault="00792765" w:rsidP="009B4965">
            <w:r>
              <w:t>a_time</w:t>
            </w:r>
          </w:p>
        </w:tc>
        <w:tc>
          <w:tcPr>
            <w:tcW w:w="1550" w:type="pct"/>
          </w:tcPr>
          <w:p w14:paraId="5EF5C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14E982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D43EE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11BF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DE3AE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B8CE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6D2D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B528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14:paraId="4AD14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28591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58BD7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24B13C2" w14:textId="77777777" w:rsidR="00792765" w:rsidRDefault="00792765" w:rsidP="009B4965">
            <w:r>
              <w:t>c_time</w:t>
            </w:r>
          </w:p>
        </w:tc>
        <w:tc>
          <w:tcPr>
            <w:tcW w:w="1550" w:type="pct"/>
          </w:tcPr>
          <w:p w14:paraId="3541B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41ED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55573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AFF46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3E310F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30C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A6B33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A315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148860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ED9688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7D038DE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0D3C536" w14:textId="77777777" w:rsidR="00792765" w:rsidRDefault="00792765" w:rsidP="009B4965">
            <w:r>
              <w:t>m_time</w:t>
            </w:r>
          </w:p>
        </w:tc>
        <w:tc>
          <w:tcPr>
            <w:tcW w:w="1550" w:type="pct"/>
          </w:tcPr>
          <w:p w14:paraId="3741A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BFC3D3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6C527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48056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A782E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A78E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14:paraId="2A0C77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59BF1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057C61D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C67762B" w14:textId="77777777" w:rsidR="00792765" w:rsidRDefault="00792765" w:rsidP="009B4965">
            <w:r>
              <w:t>ms_checksum</w:t>
            </w:r>
          </w:p>
        </w:tc>
        <w:tc>
          <w:tcPr>
            <w:tcW w:w="1550" w:type="pct"/>
          </w:tcPr>
          <w:p w14:paraId="782CF9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066F8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95AAAB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65418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434867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A49F3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71500AC5"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0FC12CD3" w14:textId="77777777" w:rsidR="00792765" w:rsidRDefault="00792765" w:rsidP="009B4965">
            <w:r>
              <w:t>version</w:t>
            </w:r>
          </w:p>
        </w:tc>
        <w:tc>
          <w:tcPr>
            <w:tcW w:w="1550" w:type="pct"/>
          </w:tcPr>
          <w:p w14:paraId="00E160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1399A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79DEC5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7240B6F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7B899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3FE651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C4ADE6"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FB2B2E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6BA2CF1" w14:textId="77777777" w:rsidR="00792765" w:rsidRDefault="00792765" w:rsidP="009B4965">
            <w:r>
              <w:t>type</w:t>
            </w:r>
          </w:p>
        </w:tc>
        <w:tc>
          <w:tcPr>
            <w:tcW w:w="1550" w:type="pct"/>
          </w:tcPr>
          <w:p w14:paraId="4F5AF06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EC51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1A89EE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899948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6E378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0F90AE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78571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14:paraId="2B6098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586FB33" w14:textId="77777777" w:rsidR="00792765" w:rsidRDefault="00792765" w:rsidP="009B4965">
            <w:r>
              <w:t>development_class</w:t>
            </w:r>
          </w:p>
        </w:tc>
        <w:tc>
          <w:tcPr>
            <w:tcW w:w="1550" w:type="pct"/>
          </w:tcPr>
          <w:p w14:paraId="165FA9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14:paraId="6F0686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86D0AB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40A52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5D0DD75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70AE1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776F1F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192D0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27"/>
            </w:r>
            <w:r>
              <w:rPr>
                <w:rFonts w:cstheme="minorHAnsi"/>
                <w:color w:val="000000"/>
              </w:rPr>
              <w:t>.</w:t>
            </w:r>
          </w:p>
          <w:p w14:paraId="49E114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E8ADC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534EA10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3D27F3C" w14:textId="77777777" w:rsidR="00792765" w:rsidRDefault="00792765" w:rsidP="009B4965">
            <w:r>
              <w:t>company</w:t>
            </w:r>
          </w:p>
        </w:tc>
        <w:tc>
          <w:tcPr>
            <w:tcW w:w="1550" w:type="pct"/>
          </w:tcPr>
          <w:p w14:paraId="2D67F2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7C7FF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97C3F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F46B2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163220D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21AF4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79C3AE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A840F51" w14:textId="77777777" w:rsidR="00792765" w:rsidRDefault="00792765" w:rsidP="009B4965">
            <w:r>
              <w:t>internal_name</w:t>
            </w:r>
          </w:p>
        </w:tc>
        <w:tc>
          <w:tcPr>
            <w:tcW w:w="1550" w:type="pct"/>
          </w:tcPr>
          <w:p w14:paraId="074C49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4A7D5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05B6390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5F3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152B1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782F85"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B5F709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315ABC3" w14:textId="77777777" w:rsidR="00792765" w:rsidRDefault="00792765" w:rsidP="009B4965">
            <w:r>
              <w:t>language</w:t>
            </w:r>
          </w:p>
        </w:tc>
        <w:tc>
          <w:tcPr>
            <w:tcW w:w="1550" w:type="pct"/>
          </w:tcPr>
          <w:p w14:paraId="516B48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BBC0B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8021BB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3ED20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B1142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2F230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5B4A52B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76E979C" w14:textId="77777777" w:rsidR="00792765" w:rsidRDefault="00792765" w:rsidP="009B4965">
            <w:r>
              <w:t>original_filename</w:t>
            </w:r>
          </w:p>
        </w:tc>
        <w:tc>
          <w:tcPr>
            <w:tcW w:w="1550" w:type="pct"/>
          </w:tcPr>
          <w:p w14:paraId="78BB1E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3D8285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33F233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836166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0E06FE3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D5404D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7FD933E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D533F0B" w14:textId="77777777" w:rsidR="00792765" w:rsidRDefault="00792765" w:rsidP="009B4965">
            <w:r>
              <w:t>product_name</w:t>
            </w:r>
          </w:p>
        </w:tc>
        <w:tc>
          <w:tcPr>
            <w:tcW w:w="1550" w:type="pct"/>
          </w:tcPr>
          <w:p w14:paraId="0DA674A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5D69EA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59096E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F8EA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363753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80D0D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013B3729"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AA916A9" w14:textId="77777777" w:rsidR="00792765" w:rsidRDefault="00792765" w:rsidP="009B4965">
            <w:r>
              <w:t>product_version</w:t>
            </w:r>
          </w:p>
        </w:tc>
        <w:tc>
          <w:tcPr>
            <w:tcW w:w="1550" w:type="pct"/>
          </w:tcPr>
          <w:p w14:paraId="53D7210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F1B800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5D0C89D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51158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57434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1609EA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5693C4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14:paraId="24F983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7BFC38F" w14:textId="77777777" w:rsidR="00792765" w:rsidRDefault="00792765" w:rsidP="009B4965">
            <w:r>
              <w:t>windows_view</w:t>
            </w:r>
          </w:p>
        </w:tc>
        <w:tc>
          <w:tcPr>
            <w:tcW w:w="1550" w:type="pct"/>
          </w:tcPr>
          <w:p w14:paraId="72BE30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5566A0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14:paraId="5F2D4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6E1BE8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D579B9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133A227B" w14:textId="77777777" w:rsidR="00792765" w:rsidRDefault="00792765" w:rsidP="00BE7B76">
      <w:pPr>
        <w:pStyle w:val="Heading2"/>
        <w:numPr>
          <w:ilvl w:val="1"/>
          <w:numId w:val="5"/>
        </w:numPr>
      </w:pPr>
      <w:bookmarkStart w:id="18" w:name="_Toc334362978"/>
      <w:r>
        <w:t>win-sc:file_item</w:t>
      </w:r>
      <w:bookmarkEnd w:id="18"/>
    </w:p>
    <w:p w14:paraId="38498E5E"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78E78323" w14:textId="77777777" w:rsidR="00792765" w:rsidRPr="00025742" w:rsidRDefault="00792765" w:rsidP="00792765">
      <w:pPr>
        <w:jc w:val="center"/>
      </w:pPr>
      <w:r>
        <w:object w:dxaOrig="4136" w:dyaOrig="5845" w14:anchorId="18282039">
          <v:shape id="_x0000_i1028" type="#_x0000_t75" style="width:203pt;height:293pt" o:ole="">
            <v:imagedata r:id="rId16" o:title=""/>
          </v:shape>
          <o:OLEObject Type="Embed" ProgID="Visio.Drawing.11" ShapeID="_x0000_i1028" DrawAspect="Content" ObjectID="_1408108531" r:id="rId17"/>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0AA9281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49ED17F" w14:textId="77777777" w:rsidR="00792765" w:rsidRDefault="00792765" w:rsidP="009B4965">
            <w:pPr>
              <w:jc w:val="center"/>
              <w:rPr>
                <w:b w:val="0"/>
                <w:bCs w:val="0"/>
              </w:rPr>
            </w:pPr>
            <w:r>
              <w:t>Property</w:t>
            </w:r>
          </w:p>
        </w:tc>
        <w:tc>
          <w:tcPr>
            <w:tcW w:w="2880" w:type="dxa"/>
          </w:tcPr>
          <w:p w14:paraId="3BD7D1A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19399D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68185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1E0DDC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F35BCC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6739316" w14:textId="77777777" w:rsidR="00792765" w:rsidRPr="009676C4" w:rsidRDefault="00792765" w:rsidP="009B4965">
            <w:r>
              <w:t>filepath</w:t>
            </w:r>
          </w:p>
        </w:tc>
        <w:tc>
          <w:tcPr>
            <w:tcW w:w="2880" w:type="dxa"/>
          </w:tcPr>
          <w:p w14:paraId="6ADE64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0B79F2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F61305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E8995EF"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49E1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05B84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2025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6E9830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F99CA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2A0867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70388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0D89301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B9721EA" w14:textId="77777777" w:rsidR="00792765" w:rsidRDefault="00792765" w:rsidP="009B4965">
            <w:r>
              <w:t>path</w:t>
            </w:r>
          </w:p>
        </w:tc>
        <w:tc>
          <w:tcPr>
            <w:tcW w:w="2880" w:type="dxa"/>
          </w:tcPr>
          <w:p w14:paraId="2FFCD3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54E4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0C1F0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B36548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E546E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831F5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A30F27"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0BAFCD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06FC42" w14:textId="77777777" w:rsidR="00792765" w:rsidRDefault="00792765" w:rsidP="009B4965">
            <w:r>
              <w:t>filename</w:t>
            </w:r>
          </w:p>
        </w:tc>
        <w:tc>
          <w:tcPr>
            <w:tcW w:w="2880" w:type="dxa"/>
          </w:tcPr>
          <w:p w14:paraId="1E084D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F88E2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16BD5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FB5E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66525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0ABD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A4D0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14:paraId="5CEDDB4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2C13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A761E1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082EE92" w14:textId="77777777" w:rsidR="00792765" w:rsidRDefault="00792765" w:rsidP="009B4965">
            <w:r>
              <w:t>owner</w:t>
            </w:r>
          </w:p>
        </w:tc>
        <w:tc>
          <w:tcPr>
            <w:tcW w:w="2880" w:type="dxa"/>
          </w:tcPr>
          <w:p w14:paraId="5A0713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C815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90FB7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06C6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DF869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DF20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8E92B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243361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246CFD"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66C7E8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6D660C" w14:textId="77777777" w:rsidR="00792765" w:rsidRDefault="00792765" w:rsidP="009B4965">
            <w:r>
              <w:t>size</w:t>
            </w:r>
          </w:p>
        </w:tc>
        <w:tc>
          <w:tcPr>
            <w:tcW w:w="2880" w:type="dxa"/>
          </w:tcPr>
          <w:p w14:paraId="4FF0A0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5D441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0512E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2B292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7B90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56FA2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0EEA734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1D85C0" w14:textId="77777777" w:rsidR="00792765" w:rsidRDefault="00792765" w:rsidP="009B4965">
            <w:r>
              <w:t>a_time</w:t>
            </w:r>
          </w:p>
        </w:tc>
        <w:tc>
          <w:tcPr>
            <w:tcW w:w="2880" w:type="dxa"/>
          </w:tcPr>
          <w:p w14:paraId="6DA0E0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FD09E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157000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A86A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51704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15B4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1EABAD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1E8B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1DD03D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C1691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351A46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541F70" w14:textId="77777777" w:rsidR="00792765" w:rsidRDefault="00792765" w:rsidP="009B4965">
            <w:r>
              <w:t>c_time</w:t>
            </w:r>
          </w:p>
        </w:tc>
        <w:tc>
          <w:tcPr>
            <w:tcW w:w="2880" w:type="dxa"/>
          </w:tcPr>
          <w:p w14:paraId="5D46E6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4087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486395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C5292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6BACA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E73F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7082A49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F1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34E97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1C7DF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78BAB2E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BFF27B6" w14:textId="77777777" w:rsidR="00792765" w:rsidRDefault="00792765" w:rsidP="009B4965">
            <w:r>
              <w:t>m_time</w:t>
            </w:r>
          </w:p>
        </w:tc>
        <w:tc>
          <w:tcPr>
            <w:tcW w:w="2880" w:type="dxa"/>
          </w:tcPr>
          <w:p w14:paraId="16A33E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0FA7FF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B10722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0F8B92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60E31B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9769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2AA5C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A3F35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2DB870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6F575D" w14:textId="77777777" w:rsidR="00792765" w:rsidRDefault="00792765" w:rsidP="009B4965">
            <w:r>
              <w:t>ms_checksum</w:t>
            </w:r>
          </w:p>
        </w:tc>
        <w:tc>
          <w:tcPr>
            <w:tcW w:w="2880" w:type="dxa"/>
          </w:tcPr>
          <w:p w14:paraId="23774A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27F4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9E64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F736C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A286E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1C1FB5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7BA6B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66B00500"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17D34299" w14:textId="77777777" w:rsidR="00792765" w:rsidRDefault="00792765" w:rsidP="009B4965">
            <w:r>
              <w:t>version</w:t>
            </w:r>
          </w:p>
        </w:tc>
        <w:tc>
          <w:tcPr>
            <w:tcW w:w="2880" w:type="dxa"/>
          </w:tcPr>
          <w:p w14:paraId="1EAEB3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F1FD6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736EF9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3602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93A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B1BD0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1C387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0FCF5F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BCB8EE" w14:textId="77777777" w:rsidR="00792765" w:rsidRDefault="00792765" w:rsidP="009B4965">
            <w:r>
              <w:t>type</w:t>
            </w:r>
          </w:p>
        </w:tc>
        <w:tc>
          <w:tcPr>
            <w:tcW w:w="2880" w:type="dxa"/>
          </w:tcPr>
          <w:p w14:paraId="280F33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6A362E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3B946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896729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72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2FE84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25879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15541B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1949109" w14:textId="77777777" w:rsidR="00792765" w:rsidRDefault="00792765" w:rsidP="009B4965">
            <w:r>
              <w:t>development_class</w:t>
            </w:r>
          </w:p>
        </w:tc>
        <w:tc>
          <w:tcPr>
            <w:tcW w:w="2880" w:type="dxa"/>
          </w:tcPr>
          <w:p w14:paraId="5B8CCF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3F4C11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F9FB3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CB8AE5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468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81CEE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60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BD08B1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A7477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5121DE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7136E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49DF576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EC61F76" w14:textId="77777777" w:rsidR="00792765" w:rsidRDefault="00792765" w:rsidP="009B4965">
            <w:r>
              <w:t>company</w:t>
            </w:r>
          </w:p>
        </w:tc>
        <w:tc>
          <w:tcPr>
            <w:tcW w:w="2880" w:type="dxa"/>
          </w:tcPr>
          <w:p w14:paraId="31B1A4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070154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902CA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B12C41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F9727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71A9C7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576C3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4CAB491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8296AC2" w14:textId="77777777" w:rsidR="00792765" w:rsidRDefault="00792765" w:rsidP="009B4965">
            <w:r>
              <w:t>internal_name</w:t>
            </w:r>
          </w:p>
        </w:tc>
        <w:tc>
          <w:tcPr>
            <w:tcW w:w="2880" w:type="dxa"/>
          </w:tcPr>
          <w:p w14:paraId="07F141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D6AF86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BC99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09351E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ADF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21047F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5A4C1CA"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6BBCBBF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2209235" w14:textId="77777777" w:rsidR="00792765" w:rsidRDefault="00792765" w:rsidP="009B4965">
            <w:r>
              <w:t>language</w:t>
            </w:r>
          </w:p>
        </w:tc>
        <w:tc>
          <w:tcPr>
            <w:tcW w:w="2880" w:type="dxa"/>
          </w:tcPr>
          <w:p w14:paraId="1695EF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11193D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0586B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B305D0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6E97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22AEA40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6CE8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1B4F9BD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2831CA3" w14:textId="77777777" w:rsidR="00792765" w:rsidRDefault="00792765" w:rsidP="009B4965">
            <w:r>
              <w:t>original_filename</w:t>
            </w:r>
          </w:p>
        </w:tc>
        <w:tc>
          <w:tcPr>
            <w:tcW w:w="2880" w:type="dxa"/>
          </w:tcPr>
          <w:p w14:paraId="3AEE7E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6A759E1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3D3F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89209B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8ABF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46D67AB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2FBC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7514584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81B617F" w14:textId="77777777" w:rsidR="00792765" w:rsidRDefault="00792765" w:rsidP="009B4965">
            <w:r>
              <w:t>product_name</w:t>
            </w:r>
          </w:p>
        </w:tc>
        <w:tc>
          <w:tcPr>
            <w:tcW w:w="2880" w:type="dxa"/>
          </w:tcPr>
          <w:p w14:paraId="2D783AC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8739E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694E6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5F61B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B344C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206F30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4ADA80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378CC4A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88AA08A" w14:textId="77777777" w:rsidR="00792765" w:rsidRDefault="00792765" w:rsidP="009B4965">
            <w:r>
              <w:t>product_version</w:t>
            </w:r>
          </w:p>
        </w:tc>
        <w:tc>
          <w:tcPr>
            <w:tcW w:w="2880" w:type="dxa"/>
          </w:tcPr>
          <w:p w14:paraId="693D89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78CD01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6BCE80F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6C3738C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D8B41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0257FA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331A83"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14:paraId="0C1AF1C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E61C3FB" w14:textId="77777777" w:rsidR="00792765" w:rsidRDefault="00792765" w:rsidP="009B4965">
            <w:r>
              <w:t>windows_view</w:t>
            </w:r>
          </w:p>
        </w:tc>
        <w:tc>
          <w:tcPr>
            <w:tcW w:w="2880" w:type="dxa"/>
          </w:tcPr>
          <w:p w14:paraId="77A846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0D927B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14:paraId="479FFB5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7ACBE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4ECD10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collected</w:t>
            </w:r>
            <w:r w:rsidRPr="00F73C71">
              <w:rPr>
                <w:rFonts w:cstheme="minorHAnsi"/>
                <w:color w:val="000000"/>
              </w:rPr>
              <w:t>.</w:t>
            </w:r>
          </w:p>
        </w:tc>
      </w:tr>
    </w:tbl>
    <w:p w14:paraId="00BA0DAE" w14:textId="77777777" w:rsidR="00792765" w:rsidRDefault="00792765" w:rsidP="00BE7B76">
      <w:pPr>
        <w:pStyle w:val="Heading2"/>
        <w:numPr>
          <w:ilvl w:val="1"/>
          <w:numId w:val="5"/>
        </w:numPr>
      </w:pPr>
      <w:bookmarkStart w:id="19" w:name="_Toc334362979"/>
      <w:r>
        <w:t>win-def:EntityStateFileTypeType</w:t>
      </w:r>
      <w:bookmarkEnd w:id="19"/>
    </w:p>
    <w:p w14:paraId="7CAB6A07"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07EF3B65"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570F99FC"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C933F4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7B6F9F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FC658CB" w14:textId="77777777" w:rsidR="00792765" w:rsidRPr="00A719C5" w:rsidRDefault="00792765" w:rsidP="009B4965">
            <w:r>
              <w:t>FILE_ATTRIBUTE_ DIRECTORY</w:t>
            </w:r>
          </w:p>
        </w:tc>
        <w:tc>
          <w:tcPr>
            <w:tcW w:w="6408" w:type="dxa"/>
            <w:tcBorders>
              <w:left w:val="single" w:sz="4" w:space="0" w:color="auto"/>
            </w:tcBorders>
          </w:tcPr>
          <w:p w14:paraId="7749726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37DE753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21A142A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42865E5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C84FE7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C42B21D" w14:textId="77777777" w:rsidR="00792765" w:rsidRDefault="00792765" w:rsidP="009B4965">
            <w:r>
              <w:t>FILE_TYPE_DISK</w:t>
            </w:r>
          </w:p>
        </w:tc>
        <w:tc>
          <w:tcPr>
            <w:tcW w:w="6408" w:type="dxa"/>
            <w:tcBorders>
              <w:left w:val="single" w:sz="4" w:space="0" w:color="auto"/>
            </w:tcBorders>
          </w:tcPr>
          <w:p w14:paraId="55B7F0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2A4442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5238741" w14:textId="77777777" w:rsidR="00792765" w:rsidRDefault="00792765" w:rsidP="009B4965">
            <w:r>
              <w:t>FILE_TYPE_PIPE</w:t>
            </w:r>
          </w:p>
        </w:tc>
        <w:tc>
          <w:tcPr>
            <w:tcW w:w="6408" w:type="dxa"/>
            <w:tcBorders>
              <w:left w:val="single" w:sz="4" w:space="0" w:color="auto"/>
            </w:tcBorders>
          </w:tcPr>
          <w:p w14:paraId="1F08A8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1245F52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7BF508D" w14:textId="77777777" w:rsidR="00792765" w:rsidRDefault="00792765" w:rsidP="009B4965">
            <w:r>
              <w:t>FILE_TYPE_REMOTE</w:t>
            </w:r>
          </w:p>
        </w:tc>
        <w:tc>
          <w:tcPr>
            <w:tcW w:w="6408" w:type="dxa"/>
            <w:tcBorders>
              <w:left w:val="single" w:sz="4" w:space="0" w:color="auto"/>
            </w:tcBorders>
          </w:tcPr>
          <w:p w14:paraId="2181F9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50B645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0DA045A" w14:textId="77777777" w:rsidR="00792765" w:rsidRDefault="00792765" w:rsidP="009B4965">
            <w:r>
              <w:t>FILE_TYPE_UNKNOWN</w:t>
            </w:r>
          </w:p>
        </w:tc>
        <w:tc>
          <w:tcPr>
            <w:tcW w:w="6408" w:type="dxa"/>
            <w:tcBorders>
              <w:left w:val="single" w:sz="4" w:space="0" w:color="auto"/>
            </w:tcBorders>
          </w:tcPr>
          <w:p w14:paraId="66E5B2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581EEF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401FD" w14:textId="77777777" w:rsidR="00792765" w:rsidRPr="00BD4CA7" w:rsidRDefault="00792765" w:rsidP="009B4965">
            <w:pPr>
              <w:rPr>
                <w:i/>
              </w:rPr>
            </w:pPr>
            <w:r>
              <w:rPr>
                <w:i/>
              </w:rPr>
              <w:t>&lt;empty string&gt;</w:t>
            </w:r>
          </w:p>
        </w:tc>
        <w:tc>
          <w:tcPr>
            <w:tcW w:w="6408" w:type="dxa"/>
            <w:tcBorders>
              <w:left w:val="single" w:sz="4" w:space="0" w:color="auto"/>
            </w:tcBorders>
          </w:tcPr>
          <w:p w14:paraId="279D3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4B87B66" w14:textId="77777777" w:rsidR="00792765" w:rsidRDefault="00792765" w:rsidP="00792765"/>
    <w:p w14:paraId="6462EED0" w14:textId="77777777" w:rsidR="00792765" w:rsidRDefault="00792765" w:rsidP="00BE7B76">
      <w:pPr>
        <w:pStyle w:val="Heading2"/>
        <w:numPr>
          <w:ilvl w:val="1"/>
          <w:numId w:val="5"/>
        </w:numPr>
      </w:pPr>
      <w:bookmarkStart w:id="20" w:name="_Toc334362980"/>
      <w:r>
        <w:t>win-sc:EntityItemFileTypeType</w:t>
      </w:r>
      <w:bookmarkEnd w:id="20"/>
    </w:p>
    <w:p w14:paraId="42709E05"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065DA5E"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56AF457"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232C953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054EB4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E770B22" w14:textId="77777777" w:rsidR="00792765" w:rsidRPr="00A719C5" w:rsidRDefault="00792765" w:rsidP="009B4965">
            <w:r>
              <w:t>FILE_ATTRIBUTE_DIRECTORY</w:t>
            </w:r>
          </w:p>
        </w:tc>
        <w:tc>
          <w:tcPr>
            <w:tcW w:w="6408" w:type="dxa"/>
            <w:tcBorders>
              <w:left w:val="single" w:sz="4" w:space="0" w:color="auto"/>
            </w:tcBorders>
          </w:tcPr>
          <w:p w14:paraId="17F3000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5CF8A8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34D1E6DE"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7392ACB6"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6C25BC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A6C81C4" w14:textId="77777777" w:rsidR="00792765" w:rsidRDefault="00792765" w:rsidP="009B4965">
            <w:r>
              <w:t>FILE_TYPE_DISK</w:t>
            </w:r>
          </w:p>
        </w:tc>
        <w:tc>
          <w:tcPr>
            <w:tcW w:w="6408" w:type="dxa"/>
            <w:tcBorders>
              <w:left w:val="single" w:sz="4" w:space="0" w:color="auto"/>
            </w:tcBorders>
          </w:tcPr>
          <w:p w14:paraId="3FBB12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05483057"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4689A6" w14:textId="77777777" w:rsidR="00792765" w:rsidRDefault="00792765" w:rsidP="009B4965">
            <w:r>
              <w:t>FILE_TYPE_PIPE</w:t>
            </w:r>
          </w:p>
        </w:tc>
        <w:tc>
          <w:tcPr>
            <w:tcW w:w="6408" w:type="dxa"/>
            <w:tcBorders>
              <w:left w:val="single" w:sz="4" w:space="0" w:color="auto"/>
            </w:tcBorders>
          </w:tcPr>
          <w:p w14:paraId="521B88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50B5A1E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D732896" w14:textId="77777777" w:rsidR="00792765" w:rsidRDefault="00792765" w:rsidP="009B4965">
            <w:r>
              <w:t>FILE_TYPE_REMOTE</w:t>
            </w:r>
          </w:p>
        </w:tc>
        <w:tc>
          <w:tcPr>
            <w:tcW w:w="6408" w:type="dxa"/>
            <w:tcBorders>
              <w:left w:val="single" w:sz="4" w:space="0" w:color="auto"/>
            </w:tcBorders>
          </w:tcPr>
          <w:p w14:paraId="05E8D81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57666F0F"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311B8D8" w14:textId="77777777" w:rsidR="00792765" w:rsidRDefault="00792765" w:rsidP="009B4965">
            <w:r>
              <w:t>FILE_TYPE_UNKNOWN</w:t>
            </w:r>
          </w:p>
        </w:tc>
        <w:tc>
          <w:tcPr>
            <w:tcW w:w="6408" w:type="dxa"/>
            <w:tcBorders>
              <w:left w:val="single" w:sz="4" w:space="0" w:color="auto"/>
            </w:tcBorders>
          </w:tcPr>
          <w:p w14:paraId="39ED15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14:paraId="430AFAC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BF7608" w14:textId="77777777" w:rsidR="00792765" w:rsidRPr="00BD4CA7" w:rsidRDefault="00792765" w:rsidP="009B4965">
            <w:pPr>
              <w:rPr>
                <w:i/>
              </w:rPr>
            </w:pPr>
            <w:r>
              <w:rPr>
                <w:i/>
              </w:rPr>
              <w:t>&lt;empty string&gt;</w:t>
            </w:r>
          </w:p>
        </w:tc>
        <w:tc>
          <w:tcPr>
            <w:tcW w:w="6408" w:type="dxa"/>
            <w:tcBorders>
              <w:left w:val="single" w:sz="4" w:space="0" w:color="auto"/>
            </w:tcBorders>
          </w:tcPr>
          <w:p w14:paraId="3F1FD3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742E368" w14:textId="77777777" w:rsidR="00792765" w:rsidRDefault="00792765" w:rsidP="00792765"/>
    <w:p w14:paraId="7C1ADB14" w14:textId="77777777" w:rsidR="00792765" w:rsidRDefault="00792765" w:rsidP="00BE7B76">
      <w:pPr>
        <w:pStyle w:val="Heading2"/>
        <w:numPr>
          <w:ilvl w:val="1"/>
          <w:numId w:val="6"/>
        </w:numPr>
      </w:pPr>
      <w:bookmarkStart w:id="21" w:name="_Toc334362981"/>
      <w:r>
        <w:t>win-def:EntityStateWindowsViewType</w:t>
      </w:r>
      <w:bookmarkEnd w:id="21"/>
    </w:p>
    <w:p w14:paraId="2D53875A" w14:textId="77777777"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14:paraId="53B300D4"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87C4F8C"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5404B57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AFAC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33BA5B" w14:textId="77777777" w:rsidR="00792765" w:rsidRPr="00A719C5" w:rsidRDefault="00792765" w:rsidP="009B4965">
            <w:r>
              <w:t>32_bit</w:t>
            </w:r>
          </w:p>
        </w:tc>
        <w:tc>
          <w:tcPr>
            <w:tcW w:w="0" w:type="auto"/>
            <w:tcBorders>
              <w:left w:val="single" w:sz="4" w:space="0" w:color="auto"/>
            </w:tcBorders>
          </w:tcPr>
          <w:p w14:paraId="7C80F9C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545A449"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132684C"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05D7DCF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1CD0B8E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BC69B5" w14:textId="77777777" w:rsidR="00792765" w:rsidRPr="00BD4CA7" w:rsidRDefault="00792765" w:rsidP="009B4965">
            <w:pPr>
              <w:rPr>
                <w:i/>
              </w:rPr>
            </w:pPr>
            <w:r>
              <w:rPr>
                <w:i/>
              </w:rPr>
              <w:t>&lt;empty string&gt;</w:t>
            </w:r>
          </w:p>
        </w:tc>
        <w:tc>
          <w:tcPr>
            <w:tcW w:w="0" w:type="auto"/>
            <w:tcBorders>
              <w:left w:val="single" w:sz="4" w:space="0" w:color="auto"/>
            </w:tcBorders>
          </w:tcPr>
          <w:p w14:paraId="26300F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E51A633" w14:textId="77777777" w:rsidR="00792765" w:rsidRDefault="00792765" w:rsidP="00BE7B76">
      <w:pPr>
        <w:pStyle w:val="Heading2"/>
        <w:numPr>
          <w:ilvl w:val="1"/>
          <w:numId w:val="6"/>
        </w:numPr>
      </w:pPr>
      <w:bookmarkStart w:id="22" w:name="_Toc334362982"/>
      <w:r>
        <w:t>win-sc:EntityItemWindowsViewType</w:t>
      </w:r>
      <w:bookmarkEnd w:id="22"/>
    </w:p>
    <w:p w14:paraId="6D619BC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11465C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4A3579F"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19655F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5FDA8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91A61C" w14:textId="77777777" w:rsidR="00792765" w:rsidRPr="00A719C5" w:rsidRDefault="00792765" w:rsidP="009B4965">
            <w:r>
              <w:t>32_bit</w:t>
            </w:r>
          </w:p>
        </w:tc>
        <w:tc>
          <w:tcPr>
            <w:tcW w:w="0" w:type="auto"/>
            <w:tcBorders>
              <w:left w:val="single" w:sz="4" w:space="0" w:color="auto"/>
            </w:tcBorders>
          </w:tcPr>
          <w:p w14:paraId="7C9E750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64C91E3E"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F25C2D5"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6B04EB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FC02B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9A274A" w14:textId="77777777" w:rsidR="00792765" w:rsidRPr="00BD4CA7" w:rsidRDefault="00792765" w:rsidP="009B4965">
            <w:pPr>
              <w:rPr>
                <w:i/>
              </w:rPr>
            </w:pPr>
            <w:r>
              <w:rPr>
                <w:i/>
              </w:rPr>
              <w:t>&lt;empty string&gt;</w:t>
            </w:r>
          </w:p>
        </w:tc>
        <w:tc>
          <w:tcPr>
            <w:tcW w:w="0" w:type="auto"/>
            <w:tcBorders>
              <w:left w:val="single" w:sz="4" w:space="0" w:color="auto"/>
            </w:tcBorders>
          </w:tcPr>
          <w:p w14:paraId="3EE1F1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6B0005AF" w14:textId="77777777"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14:paraId="7AE6EC34" w14:textId="77777777" w:rsidR="00792765" w:rsidRDefault="00792765" w:rsidP="00792765"/>
    <w:p w14:paraId="08007ACF" w14:textId="77777777" w:rsidR="00792765" w:rsidRDefault="00792765" w:rsidP="00792765"/>
    <w:p w14:paraId="15740AAE" w14:textId="77777777" w:rsidR="00792765" w:rsidRDefault="00792765" w:rsidP="00792765"/>
    <w:p w14:paraId="1FCA6086" w14:textId="77777777" w:rsidR="00792765" w:rsidRDefault="00792765" w:rsidP="00792765"/>
    <w:p w14:paraId="31E5A7B5" w14:textId="77777777" w:rsidR="00792765" w:rsidRDefault="00792765" w:rsidP="00792765"/>
    <w:p w14:paraId="525F98FA" w14:textId="77777777" w:rsidR="00792765" w:rsidRDefault="00792765" w:rsidP="00792765"/>
    <w:p w14:paraId="387CA0F0" w14:textId="77777777" w:rsidR="00792765" w:rsidRDefault="00792765" w:rsidP="00792765"/>
    <w:p w14:paraId="2036E32B" w14:textId="77777777" w:rsidR="00792765" w:rsidRDefault="00792765" w:rsidP="00792765"/>
    <w:p w14:paraId="74B5A323" w14:textId="77777777" w:rsidR="00792765" w:rsidRDefault="00792765" w:rsidP="00792765"/>
    <w:p w14:paraId="77407098" w14:textId="77777777" w:rsidR="007A1F28" w:rsidRDefault="007A1F28" w:rsidP="00792765"/>
    <w:p w14:paraId="7E2C7339" w14:textId="77777777" w:rsidR="007A1F28" w:rsidRDefault="007A1F28" w:rsidP="00792765"/>
    <w:p w14:paraId="0A4D433A" w14:textId="77777777" w:rsidR="007A1F28" w:rsidRDefault="007A1F28" w:rsidP="00792765"/>
    <w:p w14:paraId="5118C2BD" w14:textId="77777777" w:rsidR="007A1F28" w:rsidRDefault="007A1F28" w:rsidP="00792765"/>
    <w:p w14:paraId="3DF3AF1E" w14:textId="77777777" w:rsidR="007A1F28" w:rsidRDefault="007A1F28" w:rsidP="00792765"/>
    <w:p w14:paraId="4891DF4D" w14:textId="77777777" w:rsidR="007A1F28" w:rsidRDefault="007A1F28" w:rsidP="00792765"/>
    <w:p w14:paraId="1F3058CD" w14:textId="77777777" w:rsidR="00792765" w:rsidRDefault="00792765" w:rsidP="00BE7B76">
      <w:pPr>
        <w:pStyle w:val="Heading2"/>
        <w:numPr>
          <w:ilvl w:val="1"/>
          <w:numId w:val="6"/>
        </w:numPr>
      </w:pPr>
      <w:bookmarkStart w:id="29" w:name="_Toc334362983"/>
      <w:r>
        <w:t>win-def:registry_test</w:t>
      </w:r>
      <w:bookmarkEnd w:id="29"/>
    </w:p>
    <w:p w14:paraId="1CCB836C"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5668F88E">
          <v:shape id="_x0000_i1029" type="#_x0000_t75" style="width:318pt;height:180pt" o:ole="">
            <v:imagedata r:id="rId18" o:title=""/>
          </v:shape>
          <o:OLEObject Type="Embed" ProgID="Visio.Drawing.11" ShapeID="_x0000_i1029" DrawAspect="Content" ObjectID="_1408108532" r:id="rId19"/>
        </w:object>
      </w:r>
    </w:p>
    <w:p w14:paraId="467D7CA2" w14:textId="77777777" w:rsidR="00792765" w:rsidRDefault="00792765" w:rsidP="00BE7B76">
      <w:pPr>
        <w:pStyle w:val="Heading3"/>
        <w:numPr>
          <w:ilvl w:val="2"/>
          <w:numId w:val="6"/>
        </w:numPr>
        <w:rPr>
          <w:rStyle w:val="Emphasis"/>
          <w:i w:val="0"/>
        </w:rPr>
      </w:pPr>
      <w:bookmarkStart w:id="30" w:name="_Toc334362984"/>
      <w:r w:rsidRPr="00143ED0">
        <w:rPr>
          <w:rStyle w:val="Emphasis"/>
          <w:i w:val="0"/>
        </w:rPr>
        <w:t xml:space="preserve">Known </w:t>
      </w:r>
      <w:r>
        <w:rPr>
          <w:rStyle w:val="Emphasis"/>
          <w:i w:val="0"/>
        </w:rPr>
        <w:t>Supported Platforms</w:t>
      </w:r>
      <w:bookmarkEnd w:id="30"/>
    </w:p>
    <w:p w14:paraId="572327BF" w14:textId="77777777" w:rsidR="00792765" w:rsidRDefault="00792765" w:rsidP="00BE7B76">
      <w:pPr>
        <w:pStyle w:val="ListParagraph"/>
        <w:numPr>
          <w:ilvl w:val="0"/>
          <w:numId w:val="3"/>
        </w:numPr>
      </w:pPr>
      <w:r>
        <w:t>Windows XP</w:t>
      </w:r>
    </w:p>
    <w:p w14:paraId="7AB89C81" w14:textId="77777777" w:rsidR="00792765" w:rsidRDefault="00792765" w:rsidP="00BE7B76">
      <w:pPr>
        <w:pStyle w:val="ListParagraph"/>
        <w:numPr>
          <w:ilvl w:val="0"/>
          <w:numId w:val="3"/>
        </w:numPr>
      </w:pPr>
      <w:r>
        <w:t>Windows Vista</w:t>
      </w:r>
    </w:p>
    <w:p w14:paraId="17590411" w14:textId="77777777" w:rsidR="00792765" w:rsidRDefault="00792765" w:rsidP="00BE7B76">
      <w:pPr>
        <w:pStyle w:val="ListParagraph"/>
        <w:numPr>
          <w:ilvl w:val="0"/>
          <w:numId w:val="3"/>
        </w:numPr>
      </w:pPr>
      <w:r>
        <w:t>Windows 7</w:t>
      </w:r>
    </w:p>
    <w:p w14:paraId="7B788189" w14:textId="19192CA3" w:rsidR="006B136B" w:rsidRDefault="006B136B" w:rsidP="00BE7B76">
      <w:pPr>
        <w:pStyle w:val="ListParagraph"/>
        <w:numPr>
          <w:ilvl w:val="0"/>
          <w:numId w:val="3"/>
        </w:numPr>
      </w:pPr>
      <w:r>
        <w:t>Windows 8</w:t>
      </w:r>
    </w:p>
    <w:p w14:paraId="590E6A84" w14:textId="75D22528" w:rsidR="006B136B" w:rsidRDefault="006B136B" w:rsidP="00BE7B76">
      <w:pPr>
        <w:pStyle w:val="ListParagraph"/>
        <w:numPr>
          <w:ilvl w:val="0"/>
          <w:numId w:val="3"/>
        </w:numPr>
      </w:pPr>
      <w:r>
        <w:t>Windows 10</w:t>
      </w:r>
    </w:p>
    <w:p w14:paraId="1B8BEFBA" w14:textId="405CE71E" w:rsidR="006B136B" w:rsidRDefault="006B136B" w:rsidP="00BE7B76">
      <w:pPr>
        <w:pStyle w:val="ListParagraph"/>
        <w:numPr>
          <w:ilvl w:val="0"/>
          <w:numId w:val="3"/>
        </w:numPr>
      </w:pPr>
      <w:r>
        <w:t>Windows Server 2003</w:t>
      </w:r>
    </w:p>
    <w:p w14:paraId="627868E4" w14:textId="471B4024" w:rsidR="006B136B" w:rsidRDefault="006B136B" w:rsidP="00BE7B76">
      <w:pPr>
        <w:pStyle w:val="ListParagraph"/>
        <w:numPr>
          <w:ilvl w:val="0"/>
          <w:numId w:val="3"/>
        </w:numPr>
      </w:pPr>
      <w:r>
        <w:t>Windows Server 2008 and R2</w:t>
      </w:r>
    </w:p>
    <w:p w14:paraId="19E8555D" w14:textId="011F7E92" w:rsidR="006B136B" w:rsidRPr="00CD0931" w:rsidRDefault="006B136B" w:rsidP="00BE7B76">
      <w:pPr>
        <w:pStyle w:val="ListParagraph"/>
        <w:numPr>
          <w:ilvl w:val="0"/>
          <w:numId w:val="3"/>
        </w:numPr>
      </w:pPr>
      <w:r>
        <w:t>Windows Server 2012</w:t>
      </w:r>
    </w:p>
    <w:p w14:paraId="4CFDB5C0" w14:textId="77777777" w:rsidR="00792765" w:rsidRDefault="00792765" w:rsidP="00BE7B76">
      <w:pPr>
        <w:pStyle w:val="Heading2"/>
        <w:numPr>
          <w:ilvl w:val="1"/>
          <w:numId w:val="6"/>
        </w:numPr>
      </w:pPr>
      <w:bookmarkStart w:id="31" w:name="_Toc334362985"/>
      <w:r>
        <w:t>win-def:registry_object</w:t>
      </w:r>
      <w:bookmarkEnd w:id="31"/>
      <w:r w:rsidDel="00341AB3">
        <w:t xml:space="preserve"> </w:t>
      </w:r>
    </w:p>
    <w:p w14:paraId="3C325BB8"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72F57AEE" w14:textId="77777777" w:rsidR="00792765" w:rsidRDefault="000118F1" w:rsidP="00792765">
      <w:r>
        <w:object w:dxaOrig="8643" w:dyaOrig="5064" w14:anchorId="1414553A">
          <v:shape id="_x0000_i1030" type="#_x0000_t75" style="width:6in;height:251pt" o:ole="">
            <v:imagedata r:id="rId20" o:title=""/>
          </v:shape>
          <o:OLEObject Type="Embed" ProgID="Visio.Drawing.11" ShapeID="_x0000_i1030" DrawAspect="Content" ObjectID="_1408108533" r:id="rId2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4165CAC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E79FB8A" w14:textId="77777777" w:rsidR="00792765" w:rsidRDefault="00792765" w:rsidP="009B4965">
            <w:pPr>
              <w:jc w:val="center"/>
              <w:rPr>
                <w:b w:val="0"/>
                <w:bCs w:val="0"/>
              </w:rPr>
            </w:pPr>
            <w:r>
              <w:t>Property</w:t>
            </w:r>
          </w:p>
        </w:tc>
        <w:tc>
          <w:tcPr>
            <w:tcW w:w="1551" w:type="pct"/>
          </w:tcPr>
          <w:p w14:paraId="38B3B95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61DB3B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29947E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3D675C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7CC744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79219287" w14:textId="77777777" w:rsidR="00792765" w:rsidRDefault="00792765" w:rsidP="009B4965">
            <w:r>
              <w:t>set</w:t>
            </w:r>
          </w:p>
        </w:tc>
        <w:tc>
          <w:tcPr>
            <w:tcW w:w="1551" w:type="pct"/>
          </w:tcPr>
          <w:p w14:paraId="17FF3B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59AA4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8A38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04B57D5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419722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0E31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619BAA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BDE3C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7D2E7C20"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9949C6F" w14:textId="77777777" w:rsidR="00792765" w:rsidRDefault="00792765" w:rsidP="009B4965">
            <w:r>
              <w:t>behaviors</w:t>
            </w:r>
          </w:p>
        </w:tc>
        <w:tc>
          <w:tcPr>
            <w:tcW w:w="1551" w:type="pct"/>
          </w:tcPr>
          <w:p w14:paraId="6542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33AD20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13B9D0E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A90B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4E9371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B5CD6A0" w14:textId="77777777" w:rsidR="00792765" w:rsidRPr="009676C4" w:rsidRDefault="00792765" w:rsidP="009B4965">
            <w:r>
              <w:t>hive</w:t>
            </w:r>
          </w:p>
        </w:tc>
        <w:tc>
          <w:tcPr>
            <w:tcW w:w="1551" w:type="pct"/>
          </w:tcPr>
          <w:p w14:paraId="33A2B3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3D9C807"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54DB594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7DFC12F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4A706D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561F73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882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7F267B4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0965624F" w14:textId="77777777" w:rsidR="00792765" w:rsidRDefault="00792765" w:rsidP="009B4965">
            <w:r>
              <w:t>key</w:t>
            </w:r>
          </w:p>
        </w:tc>
        <w:tc>
          <w:tcPr>
            <w:tcW w:w="1551" w:type="pct"/>
          </w:tcPr>
          <w:p w14:paraId="11792E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10B9165"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63D5BD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19D23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3064F7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C758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587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5FC246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D028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58CA5D5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253961B" w14:textId="77777777" w:rsidR="00792765" w:rsidRDefault="00792765" w:rsidP="009B4965">
            <w:r>
              <w:t>name</w:t>
            </w:r>
          </w:p>
        </w:tc>
        <w:tc>
          <w:tcPr>
            <w:tcW w:w="1551" w:type="pct"/>
          </w:tcPr>
          <w:p w14:paraId="5BB238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F2DF37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0E22E3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0012E15A"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F5BD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31F1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5EB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0CD6E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179C0C"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14:paraId="701115BE"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66C8CED" w14:textId="77777777" w:rsidR="00792765" w:rsidRDefault="00792765" w:rsidP="009B4965">
            <w:r>
              <w:t>filter</w:t>
            </w:r>
          </w:p>
        </w:tc>
        <w:tc>
          <w:tcPr>
            <w:tcW w:w="1551" w:type="pct"/>
          </w:tcPr>
          <w:p w14:paraId="6D675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31CC5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811496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A3953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2437C0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09D29E5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A7C0552" w14:textId="77777777" w:rsidR="00792765" w:rsidRDefault="00792765" w:rsidP="00792765"/>
    <w:p w14:paraId="62E4F8D2" w14:textId="77777777" w:rsidR="00792765" w:rsidRDefault="00792765" w:rsidP="00BE7B76">
      <w:pPr>
        <w:pStyle w:val="Heading2"/>
        <w:numPr>
          <w:ilvl w:val="1"/>
          <w:numId w:val="6"/>
        </w:numPr>
      </w:pPr>
      <w:bookmarkStart w:id="32" w:name="_Toc334362986"/>
      <w:r>
        <w:t>win-def:RegistryBehaviors</w:t>
      </w:r>
      <w:bookmarkEnd w:id="32"/>
    </w:p>
    <w:p w14:paraId="052A8EEC"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2B20C4C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CB9A629"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92856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6B7BE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BC54CD2"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74A4A56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2329810D" w14:textId="77777777" w:rsidR="00792765" w:rsidRPr="00B5129E" w:rsidRDefault="00792765" w:rsidP="009B4965">
            <w:pPr>
              <w:rPr>
                <w:rFonts w:cstheme="minorHAnsi"/>
              </w:rPr>
            </w:pPr>
            <w:r w:rsidRPr="00B5129E">
              <w:rPr>
                <w:rFonts w:cstheme="minorHAnsi"/>
              </w:rPr>
              <w:t>max_depth</w:t>
            </w:r>
          </w:p>
        </w:tc>
        <w:tc>
          <w:tcPr>
            <w:tcW w:w="511" w:type="pct"/>
          </w:tcPr>
          <w:p w14:paraId="0A488E24"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1C81BA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7D59AF4"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A6613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41EBC435"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D3079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6D5DEC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D04C5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430E5DF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193849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7B4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5243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09E2D6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5E52E1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CA8651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3BFD6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3F741E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4C97B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208C62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4B87D1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1CC617D5"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6B6AB237" w14:textId="77777777" w:rsidR="00792765" w:rsidRPr="00B5129E" w:rsidRDefault="00792765" w:rsidP="009B4965">
            <w:pPr>
              <w:rPr>
                <w:rFonts w:cstheme="minorHAnsi"/>
              </w:rPr>
            </w:pPr>
            <w:r w:rsidRPr="00B5129E">
              <w:rPr>
                <w:rFonts w:cstheme="minorHAnsi"/>
              </w:rPr>
              <w:t>recurse_direction</w:t>
            </w:r>
          </w:p>
        </w:tc>
        <w:tc>
          <w:tcPr>
            <w:tcW w:w="511" w:type="pct"/>
          </w:tcPr>
          <w:p w14:paraId="7743D89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00D93FB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296E63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AEA9C1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65738EE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D3E73B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7FE95D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36A7E48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1F617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EBE15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4C31BA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ABA611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4B2B21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B0C7D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8EEB675"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8DA60F2"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7608E375"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768CF9C7" w14:textId="77777777" w:rsidR="00792765" w:rsidRPr="00B5129E" w:rsidRDefault="00792765" w:rsidP="009B4965">
            <w:pPr>
              <w:rPr>
                <w:rFonts w:cstheme="minorHAnsi"/>
              </w:rPr>
            </w:pPr>
            <w:r w:rsidRPr="00B5129E">
              <w:rPr>
                <w:rFonts w:cstheme="minorHAnsi"/>
              </w:rPr>
              <w:t>windows_view</w:t>
            </w:r>
          </w:p>
        </w:tc>
        <w:tc>
          <w:tcPr>
            <w:tcW w:w="511" w:type="pct"/>
          </w:tcPr>
          <w:p w14:paraId="1957385D"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4219FF0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7A58C48B"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A78FA0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4E1C26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28EF55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B84140"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7ABD9B7"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C146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6E3881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D94888"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12C04AF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4E0AF7C3" w14:textId="77777777" w:rsidR="00792765" w:rsidRDefault="00792765" w:rsidP="00792765"/>
    <w:p w14:paraId="15CFE236" w14:textId="77777777" w:rsidR="00792765" w:rsidRDefault="00792765" w:rsidP="00BE7B76">
      <w:pPr>
        <w:pStyle w:val="Heading2"/>
        <w:numPr>
          <w:ilvl w:val="1"/>
          <w:numId w:val="6"/>
        </w:numPr>
      </w:pPr>
      <w:r>
        <w:t xml:space="preserve"> </w:t>
      </w:r>
      <w:bookmarkStart w:id="33" w:name="_Toc334362987"/>
      <w:r>
        <w:t>win-def:registry_state</w:t>
      </w:r>
      <w:bookmarkEnd w:id="33"/>
    </w:p>
    <w:p w14:paraId="6325FA72"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4305D688" w14:textId="77777777" w:rsidR="00792765" w:rsidRDefault="000118F1" w:rsidP="00792765">
      <w:r>
        <w:object w:dxaOrig="4199" w:dyaOrig="5233" w14:anchorId="6B164C4A">
          <v:shape id="_x0000_i1031" type="#_x0000_t75" style="width:210pt;height:264pt" o:ole="">
            <v:imagedata r:id="rId22" o:title=""/>
          </v:shape>
          <o:OLEObject Type="Embed" ProgID="Visio.Drawing.11" ShapeID="_x0000_i1031" DrawAspect="Content" ObjectID="_1408108534" r:id="rId23"/>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2231E37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204078E" w14:textId="77777777" w:rsidR="00792765" w:rsidRDefault="00792765" w:rsidP="009B4965">
            <w:pPr>
              <w:jc w:val="center"/>
              <w:rPr>
                <w:b w:val="0"/>
                <w:bCs w:val="0"/>
              </w:rPr>
            </w:pPr>
            <w:r>
              <w:t>Property</w:t>
            </w:r>
          </w:p>
        </w:tc>
        <w:tc>
          <w:tcPr>
            <w:tcW w:w="1551" w:type="pct"/>
          </w:tcPr>
          <w:p w14:paraId="7FA2BE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80C3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3D7288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503BD39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485F24A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EEFECE6" w14:textId="77777777" w:rsidR="00792765" w:rsidRPr="009676C4" w:rsidRDefault="00792765" w:rsidP="009B4965">
            <w:r>
              <w:t>hive</w:t>
            </w:r>
          </w:p>
        </w:tc>
        <w:tc>
          <w:tcPr>
            <w:tcW w:w="1551" w:type="pct"/>
          </w:tcPr>
          <w:p w14:paraId="056014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20E208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0301DF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D924B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A6352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6F5798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8611A2"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63427EF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50D17D9" w14:textId="77777777" w:rsidR="00792765" w:rsidRDefault="00792765" w:rsidP="009B4965">
            <w:r>
              <w:t>key</w:t>
            </w:r>
          </w:p>
        </w:tc>
        <w:tc>
          <w:tcPr>
            <w:tcW w:w="1551" w:type="pct"/>
          </w:tcPr>
          <w:p w14:paraId="62588D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A4358F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04B7E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F0BA53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CCDF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4F36B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815FB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165A9B0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90CE6FB" w14:textId="77777777" w:rsidR="00792765" w:rsidRDefault="00792765" w:rsidP="009B4965">
            <w:r>
              <w:t>name</w:t>
            </w:r>
          </w:p>
        </w:tc>
        <w:tc>
          <w:tcPr>
            <w:tcW w:w="1551" w:type="pct"/>
          </w:tcPr>
          <w:p w14:paraId="4F05CF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EBA5B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6740EF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121132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CE7C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2E35C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6976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240472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9A7A81"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18EE5BB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2CF93DAC" w14:textId="77777777" w:rsidR="00792765" w:rsidRDefault="00792765" w:rsidP="009B4965">
            <w:r>
              <w:t>last_write_time</w:t>
            </w:r>
          </w:p>
        </w:tc>
        <w:tc>
          <w:tcPr>
            <w:tcW w:w="1551" w:type="pct"/>
          </w:tcPr>
          <w:p w14:paraId="70BFADD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047C56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107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839E7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6079B9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DEB0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245F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0143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4950A2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24B44C06"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33D5365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modified. </w:t>
            </w:r>
          </w:p>
          <w:p w14:paraId="15921E8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21AA6ECC"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26959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A3472D"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A9D63A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B40870C" w14:textId="77777777" w:rsidR="00792765" w:rsidRDefault="00792765" w:rsidP="009B4965">
            <w:r>
              <w:t>type</w:t>
            </w:r>
          </w:p>
        </w:tc>
        <w:tc>
          <w:tcPr>
            <w:tcW w:w="1551" w:type="pct"/>
          </w:tcPr>
          <w:p w14:paraId="458980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71357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C0777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592E5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F86A8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BFA940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0DE1D5"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41FADA4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304A4C8" w14:textId="77777777" w:rsidR="00792765" w:rsidRDefault="00792765" w:rsidP="009B4965">
            <w:r>
              <w:t>value</w:t>
            </w:r>
          </w:p>
        </w:tc>
        <w:tc>
          <w:tcPr>
            <w:tcW w:w="1551" w:type="pct"/>
          </w:tcPr>
          <w:p w14:paraId="24325F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84B3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6CF8E7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23E401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D0800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37154B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6EF80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6D10A8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1183D2"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7CD6B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F954244" w14:textId="77777777" w:rsidR="00792765" w:rsidRDefault="00792765" w:rsidP="009B4965">
            <w:r>
              <w:t>windows_view</w:t>
            </w:r>
          </w:p>
        </w:tc>
        <w:tc>
          <w:tcPr>
            <w:tcW w:w="1551" w:type="pct"/>
          </w:tcPr>
          <w:p w14:paraId="2C1C0E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B6289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1E3256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C3045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2D6FDE3"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552A7E35" w14:textId="77777777" w:rsidR="00792765" w:rsidRDefault="00792765" w:rsidP="00792765"/>
    <w:p w14:paraId="5A389BBB" w14:textId="77777777" w:rsidR="00792765" w:rsidRDefault="00792765" w:rsidP="00BE7B76">
      <w:pPr>
        <w:pStyle w:val="Heading2"/>
        <w:numPr>
          <w:ilvl w:val="1"/>
          <w:numId w:val="6"/>
        </w:numPr>
      </w:pPr>
      <w:bookmarkStart w:id="34" w:name="_Toc334362988"/>
      <w:r>
        <w:t>win-sc:registry_item</w:t>
      </w:r>
      <w:bookmarkEnd w:id="34"/>
    </w:p>
    <w:p w14:paraId="48BB4507"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353ED31" w14:textId="77777777" w:rsidR="00792765" w:rsidRDefault="000118F1" w:rsidP="00792765">
      <w:r>
        <w:object w:dxaOrig="4136" w:dyaOrig="3609" w14:anchorId="517991E4">
          <v:shape id="_x0000_i1032" type="#_x0000_t75" style="width:211pt;height:181pt" o:ole="">
            <v:imagedata r:id="rId24" o:title=""/>
          </v:shape>
          <o:OLEObject Type="Embed" ProgID="Visio.Drawing.11" ShapeID="_x0000_i1032" DrawAspect="Content" ObjectID="_1408108535" r:id="rId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14:paraId="42E9BB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5BF4DDC" w14:textId="77777777" w:rsidR="00792765" w:rsidRDefault="00792765" w:rsidP="009B4965">
            <w:pPr>
              <w:jc w:val="center"/>
              <w:rPr>
                <w:b w:val="0"/>
                <w:bCs w:val="0"/>
              </w:rPr>
            </w:pPr>
            <w:r>
              <w:t>Property</w:t>
            </w:r>
          </w:p>
        </w:tc>
        <w:tc>
          <w:tcPr>
            <w:tcW w:w="1551" w:type="pct"/>
          </w:tcPr>
          <w:p w14:paraId="271AE1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4D5104F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837498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C0C67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218B1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D6D8E8" w14:textId="77777777" w:rsidR="00CA1267" w:rsidRPr="009676C4" w:rsidRDefault="00CA1267" w:rsidP="009B4965">
            <w:r>
              <w:t>hive</w:t>
            </w:r>
          </w:p>
        </w:tc>
        <w:tc>
          <w:tcPr>
            <w:tcW w:w="1551" w:type="pct"/>
          </w:tcPr>
          <w:p w14:paraId="1C4BF48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8F1AE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14:paraId="5ACE7F3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F2875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93FF1B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5281D9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051C3B"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6A92E701"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18508447" w14:textId="77777777" w:rsidR="00CA1267" w:rsidRDefault="00CA1267" w:rsidP="009B4965">
            <w:r>
              <w:t>key</w:t>
            </w:r>
          </w:p>
        </w:tc>
        <w:tc>
          <w:tcPr>
            <w:tcW w:w="1551" w:type="pct"/>
          </w:tcPr>
          <w:p w14:paraId="63EF553B" w14:textId="77777777"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14:paraId="6FA5B689"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3589A82"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92C471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2AF28D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4BEE639"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31DAB4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B50A73" w14:textId="77777777" w:rsidR="00CA1267" w:rsidRDefault="00CA1267" w:rsidP="009B4965">
            <w:r>
              <w:t>name</w:t>
            </w:r>
          </w:p>
        </w:tc>
        <w:tc>
          <w:tcPr>
            <w:tcW w:w="1551" w:type="pct"/>
          </w:tcPr>
          <w:p w14:paraId="5C5EA5A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14:paraId="3605191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CA1182A"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4B291106"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017EE02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6940B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FE5319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CED6F"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2EBBB277"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744037C7" w14:textId="77777777" w:rsidR="00CA1267" w:rsidRDefault="00CA1267" w:rsidP="009B4965">
            <w:r>
              <w:t>last_write_time</w:t>
            </w:r>
          </w:p>
        </w:tc>
        <w:tc>
          <w:tcPr>
            <w:tcW w:w="1551" w:type="pct"/>
          </w:tcPr>
          <w:p w14:paraId="5EA8B298"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14:paraId="08D8613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01729D7"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ACFE4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5EA426FC"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8840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5C6E3C1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040AA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1218BF3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14:paraId="5A6D97E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96A0FE0"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4EFE7B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registry name, the last write time does not correlate </w:t>
            </w:r>
          </w:p>
          <w:p w14:paraId="7299C53A"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1030292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2A8546E"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59F8F02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BA430A" w14:textId="77777777" w:rsidR="00CA1267" w:rsidRDefault="006C6BB7" w:rsidP="009B4965">
            <w:r>
              <w:t>t</w:t>
            </w:r>
            <w:r w:rsidR="00CA1267">
              <w:t>ype</w:t>
            </w:r>
          </w:p>
        </w:tc>
        <w:tc>
          <w:tcPr>
            <w:tcW w:w="1551" w:type="pct"/>
          </w:tcPr>
          <w:p w14:paraId="11AABF3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5E772A2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14:paraId="1C98ED57"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1D5EDE9"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714CC2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3E9AD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B57290"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50E2B83"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3E20F875" w14:textId="77777777" w:rsidR="00CA1267" w:rsidRDefault="00CA1267" w:rsidP="009B4965">
            <w:r>
              <w:t>value</w:t>
            </w:r>
          </w:p>
        </w:tc>
        <w:tc>
          <w:tcPr>
            <w:tcW w:w="1551" w:type="pct"/>
          </w:tcPr>
          <w:p w14:paraId="11E86B8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C712D4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14:paraId="3CE1AD9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8CE572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EF30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2C26190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C99DC4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45A39FD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3839CD"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14:paraId="6C661CA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A829B7" w14:textId="77777777" w:rsidR="00CA1267" w:rsidRDefault="00CA1267" w:rsidP="009B4965">
            <w:r>
              <w:t>windows_view</w:t>
            </w:r>
          </w:p>
        </w:tc>
        <w:tc>
          <w:tcPr>
            <w:tcW w:w="1551" w:type="pct"/>
          </w:tcPr>
          <w:p w14:paraId="1D552541"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682E4EF"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14:paraId="4695991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41FC3C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1A685C2"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2465D67D" w14:textId="77777777" w:rsidR="00792765" w:rsidRDefault="00792765" w:rsidP="00BE7B76">
      <w:pPr>
        <w:pStyle w:val="Heading2"/>
        <w:numPr>
          <w:ilvl w:val="1"/>
          <w:numId w:val="6"/>
        </w:numPr>
      </w:pPr>
      <w:bookmarkStart w:id="35" w:name="_Toc334362989"/>
      <w:r>
        <w:t>win-def:EntityObjectRegistryHiveType</w:t>
      </w:r>
      <w:bookmarkEnd w:id="35"/>
    </w:p>
    <w:p w14:paraId="71E231AE"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38DC40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0D98C9DD"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984DB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7C2930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4ACF46B" w14:textId="77777777" w:rsidR="00792765" w:rsidRPr="00A719C5" w:rsidRDefault="00792765" w:rsidP="009B4965">
            <w:r>
              <w:t>HKEY_CLASSES_ROOT</w:t>
            </w:r>
          </w:p>
        </w:tc>
        <w:tc>
          <w:tcPr>
            <w:tcW w:w="3675" w:type="pct"/>
            <w:tcBorders>
              <w:left w:val="single" w:sz="4" w:space="0" w:color="auto"/>
            </w:tcBorders>
          </w:tcPr>
          <w:p w14:paraId="2A29919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4487FC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E8FA9EC"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08767A8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24CB563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C5B38EF" w14:textId="77777777" w:rsidR="00792765" w:rsidRDefault="00792765" w:rsidP="009B4965">
            <w:r>
              <w:t>HKEY_CURRENT_USER</w:t>
            </w:r>
          </w:p>
        </w:tc>
        <w:tc>
          <w:tcPr>
            <w:tcW w:w="3675" w:type="pct"/>
            <w:tcBorders>
              <w:left w:val="single" w:sz="4" w:space="0" w:color="auto"/>
            </w:tcBorders>
          </w:tcPr>
          <w:p w14:paraId="42A3E6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5CAFB760"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B63592" w14:textId="77777777" w:rsidR="00792765" w:rsidRDefault="00792765" w:rsidP="009B4965">
            <w:r>
              <w:t>HKEY_LOCAL_MACHINE</w:t>
            </w:r>
          </w:p>
        </w:tc>
        <w:tc>
          <w:tcPr>
            <w:tcW w:w="3675" w:type="pct"/>
            <w:tcBorders>
              <w:left w:val="single" w:sz="4" w:space="0" w:color="auto"/>
            </w:tcBorders>
          </w:tcPr>
          <w:p w14:paraId="1431FC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7321335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C1ABCA8" w14:textId="77777777" w:rsidR="00792765" w:rsidRDefault="00792765" w:rsidP="009B4965">
            <w:r>
              <w:t>HKEY_USERS</w:t>
            </w:r>
          </w:p>
        </w:tc>
        <w:tc>
          <w:tcPr>
            <w:tcW w:w="3675" w:type="pct"/>
            <w:tcBorders>
              <w:left w:val="single" w:sz="4" w:space="0" w:color="auto"/>
            </w:tcBorders>
          </w:tcPr>
          <w:p w14:paraId="08C470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40C76C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BBB778E" w14:textId="77777777" w:rsidR="00792765" w:rsidRPr="00BD4CA7" w:rsidRDefault="00792765" w:rsidP="009B4965">
            <w:pPr>
              <w:rPr>
                <w:i/>
              </w:rPr>
            </w:pPr>
            <w:r>
              <w:rPr>
                <w:i/>
              </w:rPr>
              <w:t>&lt;empty string&gt;</w:t>
            </w:r>
          </w:p>
        </w:tc>
        <w:tc>
          <w:tcPr>
            <w:tcW w:w="3675" w:type="pct"/>
            <w:tcBorders>
              <w:left w:val="single" w:sz="4" w:space="0" w:color="auto"/>
            </w:tcBorders>
          </w:tcPr>
          <w:p w14:paraId="41E672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DAD0718" w14:textId="77777777" w:rsidR="00792765" w:rsidRDefault="00792765" w:rsidP="00BE7B76">
      <w:pPr>
        <w:pStyle w:val="Heading2"/>
        <w:numPr>
          <w:ilvl w:val="1"/>
          <w:numId w:val="6"/>
        </w:numPr>
      </w:pPr>
      <w:bookmarkStart w:id="36" w:name="_Toc334362990"/>
      <w:r>
        <w:t>win-def:EntityStateRegistryHiveType</w:t>
      </w:r>
      <w:bookmarkEnd w:id="36"/>
    </w:p>
    <w:p w14:paraId="31F5EDC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709CC9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42AEA3E9"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0D2EE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80D9A9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DFB5696" w14:textId="77777777" w:rsidR="00792765" w:rsidRPr="00A719C5" w:rsidRDefault="00792765" w:rsidP="009B4965">
            <w:r>
              <w:t>HKEY_CLASSES_ROOT</w:t>
            </w:r>
          </w:p>
        </w:tc>
        <w:tc>
          <w:tcPr>
            <w:tcW w:w="3675" w:type="pct"/>
            <w:tcBorders>
              <w:left w:val="single" w:sz="4" w:space="0" w:color="auto"/>
            </w:tcBorders>
          </w:tcPr>
          <w:p w14:paraId="3E359122"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B03832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CF1945D"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AD57C0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3085A5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0CCAB31" w14:textId="77777777" w:rsidR="00792765" w:rsidRDefault="00792765" w:rsidP="009B4965">
            <w:r>
              <w:t>HKEY_CURRENT_USER</w:t>
            </w:r>
          </w:p>
        </w:tc>
        <w:tc>
          <w:tcPr>
            <w:tcW w:w="3675" w:type="pct"/>
            <w:tcBorders>
              <w:left w:val="single" w:sz="4" w:space="0" w:color="auto"/>
            </w:tcBorders>
          </w:tcPr>
          <w:p w14:paraId="56D060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0952452E"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016CE05" w14:textId="77777777" w:rsidR="006B136B" w:rsidRDefault="006B136B" w:rsidP="00B0351F">
            <w:r>
              <w:t>HKEY_CURRENT_USER_LOCAL_SETTINGS</w:t>
            </w:r>
          </w:p>
        </w:tc>
        <w:tc>
          <w:tcPr>
            <w:tcW w:w="3675" w:type="pct"/>
            <w:tcBorders>
              <w:left w:val="single" w:sz="4" w:space="0" w:color="auto"/>
            </w:tcBorders>
          </w:tcPr>
          <w:p w14:paraId="05EA51D6"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7A071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27EFAE6" w14:textId="77777777" w:rsidR="00792765" w:rsidRDefault="00792765" w:rsidP="009B4965">
            <w:r>
              <w:t>HKEY_LOCAL_MACHINE</w:t>
            </w:r>
          </w:p>
        </w:tc>
        <w:tc>
          <w:tcPr>
            <w:tcW w:w="3675" w:type="pct"/>
            <w:tcBorders>
              <w:left w:val="single" w:sz="4" w:space="0" w:color="auto"/>
            </w:tcBorders>
          </w:tcPr>
          <w:p w14:paraId="1C6C18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4ABA6AE"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DFD695E" w14:textId="77777777" w:rsidR="00792765" w:rsidRDefault="00792765" w:rsidP="009B4965">
            <w:r>
              <w:t>HKEY_USERS</w:t>
            </w:r>
          </w:p>
        </w:tc>
        <w:tc>
          <w:tcPr>
            <w:tcW w:w="3675" w:type="pct"/>
            <w:tcBorders>
              <w:left w:val="single" w:sz="4" w:space="0" w:color="auto"/>
            </w:tcBorders>
          </w:tcPr>
          <w:p w14:paraId="7DC048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2A8CC43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826453D" w14:textId="77777777" w:rsidR="00792765" w:rsidRPr="00BD4CA7" w:rsidRDefault="00792765" w:rsidP="009B4965">
            <w:pPr>
              <w:rPr>
                <w:i/>
              </w:rPr>
            </w:pPr>
            <w:r>
              <w:rPr>
                <w:i/>
              </w:rPr>
              <w:t>&lt;empty string&gt;</w:t>
            </w:r>
          </w:p>
        </w:tc>
        <w:tc>
          <w:tcPr>
            <w:tcW w:w="3675" w:type="pct"/>
            <w:tcBorders>
              <w:left w:val="single" w:sz="4" w:space="0" w:color="auto"/>
            </w:tcBorders>
          </w:tcPr>
          <w:p w14:paraId="4F3B21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550266D" w14:textId="77777777" w:rsidR="00792765" w:rsidRDefault="00792765" w:rsidP="00BE7B76">
      <w:pPr>
        <w:pStyle w:val="Heading2"/>
        <w:numPr>
          <w:ilvl w:val="1"/>
          <w:numId w:val="6"/>
        </w:numPr>
      </w:pPr>
      <w:bookmarkStart w:id="37" w:name="_Toc334362991"/>
      <w:r>
        <w:t>win-sc:EntityItemRegistryHiveType</w:t>
      </w:r>
      <w:bookmarkEnd w:id="37"/>
    </w:p>
    <w:p w14:paraId="1EDF297F"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4B66500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247B763"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453516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B5D065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F1A040D" w14:textId="77777777" w:rsidR="00792765" w:rsidRPr="00A719C5" w:rsidRDefault="00792765" w:rsidP="009B4965">
            <w:r>
              <w:t>HKEY_CLASSES_ROOT</w:t>
            </w:r>
          </w:p>
        </w:tc>
        <w:tc>
          <w:tcPr>
            <w:tcW w:w="3675" w:type="pct"/>
            <w:tcBorders>
              <w:left w:val="single" w:sz="4" w:space="0" w:color="auto"/>
            </w:tcBorders>
          </w:tcPr>
          <w:p w14:paraId="141A2DD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AAAA202"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AC82545"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7B4AABB8"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2FE54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1623C7" w14:textId="77777777" w:rsidR="00792765" w:rsidRDefault="00792765" w:rsidP="009B4965">
            <w:r>
              <w:t>HKEY_CURRENT_USER</w:t>
            </w:r>
          </w:p>
        </w:tc>
        <w:tc>
          <w:tcPr>
            <w:tcW w:w="3675" w:type="pct"/>
            <w:tcBorders>
              <w:left w:val="single" w:sz="4" w:space="0" w:color="auto"/>
            </w:tcBorders>
          </w:tcPr>
          <w:p w14:paraId="0F678F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623B6483"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7AC0FC2" w14:textId="77777777" w:rsidR="006B136B" w:rsidRDefault="006B136B" w:rsidP="00B0351F">
            <w:r>
              <w:t>HKEY_CURRENT_USER_LOCAL_SETTINGS</w:t>
            </w:r>
          </w:p>
        </w:tc>
        <w:tc>
          <w:tcPr>
            <w:tcW w:w="3675" w:type="pct"/>
            <w:tcBorders>
              <w:left w:val="single" w:sz="4" w:space="0" w:color="auto"/>
            </w:tcBorders>
          </w:tcPr>
          <w:p w14:paraId="1EE56AB5"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565EF4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F40F7E" w14:textId="77777777" w:rsidR="00792765" w:rsidRDefault="00792765" w:rsidP="009B4965">
            <w:r>
              <w:t>HKEY_LOCAL_MACHINE</w:t>
            </w:r>
          </w:p>
        </w:tc>
        <w:tc>
          <w:tcPr>
            <w:tcW w:w="3675" w:type="pct"/>
            <w:tcBorders>
              <w:left w:val="single" w:sz="4" w:space="0" w:color="auto"/>
            </w:tcBorders>
          </w:tcPr>
          <w:p w14:paraId="4B033D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2D76C9A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E3C947" w14:textId="77777777" w:rsidR="00792765" w:rsidRDefault="00792765" w:rsidP="009B4965">
            <w:r>
              <w:t>HKEY_USERS</w:t>
            </w:r>
          </w:p>
        </w:tc>
        <w:tc>
          <w:tcPr>
            <w:tcW w:w="3675" w:type="pct"/>
            <w:tcBorders>
              <w:left w:val="single" w:sz="4" w:space="0" w:color="auto"/>
            </w:tcBorders>
          </w:tcPr>
          <w:p w14:paraId="24AD75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4548B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23ADA4" w14:textId="77777777" w:rsidR="00792765" w:rsidRPr="00BD4CA7" w:rsidRDefault="00792765" w:rsidP="009B4965">
            <w:pPr>
              <w:rPr>
                <w:i/>
              </w:rPr>
            </w:pPr>
            <w:r>
              <w:rPr>
                <w:i/>
              </w:rPr>
              <w:t>&lt;empty string&gt;</w:t>
            </w:r>
          </w:p>
        </w:tc>
        <w:tc>
          <w:tcPr>
            <w:tcW w:w="3675" w:type="pct"/>
            <w:tcBorders>
              <w:left w:val="single" w:sz="4" w:space="0" w:color="auto"/>
            </w:tcBorders>
          </w:tcPr>
          <w:p w14:paraId="10C944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A8814BB" w14:textId="77777777" w:rsidR="00792765" w:rsidRDefault="00792765" w:rsidP="00792765"/>
    <w:p w14:paraId="21900E6C" w14:textId="77777777" w:rsidR="00792765" w:rsidRDefault="00792765" w:rsidP="00BE7B76">
      <w:pPr>
        <w:pStyle w:val="Heading2"/>
        <w:numPr>
          <w:ilvl w:val="1"/>
          <w:numId w:val="6"/>
        </w:numPr>
      </w:pPr>
      <w:bookmarkStart w:id="38" w:name="_Toc334362992"/>
      <w:r>
        <w:t>win-def:EntityStateRegistryTypeType</w:t>
      </w:r>
      <w:bookmarkEnd w:id="38"/>
      <w:r>
        <w:t xml:space="preserve"> </w:t>
      </w:r>
    </w:p>
    <w:p w14:paraId="2E85F976"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1016693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4BFEE7E"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22D54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E59B391"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CDFEF9" w14:textId="77777777" w:rsidR="00792765" w:rsidRPr="00A719C5" w:rsidRDefault="00792765" w:rsidP="009B4965">
            <w:r>
              <w:t>reg_binary</w:t>
            </w:r>
          </w:p>
        </w:tc>
        <w:tc>
          <w:tcPr>
            <w:tcW w:w="3675" w:type="pct"/>
            <w:tcBorders>
              <w:left w:val="single" w:sz="4" w:space="0" w:color="auto"/>
            </w:tcBorders>
          </w:tcPr>
          <w:p w14:paraId="67BB7A8F"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161CD260"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724A7F90"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2F0CB8D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4A7B24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BF696A" w14:textId="77777777" w:rsidR="00DA2180" w:rsidRDefault="00DA2180" w:rsidP="009377A7">
            <w:r>
              <w:t>reg_dword_little_endian</w:t>
            </w:r>
          </w:p>
        </w:tc>
        <w:tc>
          <w:tcPr>
            <w:tcW w:w="3675" w:type="pct"/>
            <w:tcBorders>
              <w:left w:val="single" w:sz="4" w:space="0" w:color="auto"/>
            </w:tcBorders>
          </w:tcPr>
          <w:p w14:paraId="4C3BFEB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4ACBE001"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07055E5" w14:textId="77777777" w:rsidR="00DA2180" w:rsidRDefault="00DA2180" w:rsidP="009377A7">
            <w:r>
              <w:t>reg_dword_big_endian</w:t>
            </w:r>
          </w:p>
        </w:tc>
        <w:tc>
          <w:tcPr>
            <w:tcW w:w="3675" w:type="pct"/>
            <w:tcBorders>
              <w:top w:val="single" w:sz="8" w:space="0" w:color="000000" w:themeColor="text1"/>
              <w:left w:val="single" w:sz="4" w:space="0" w:color="auto"/>
              <w:bottom w:val="single" w:sz="8" w:space="0" w:color="000000" w:themeColor="text1"/>
            </w:tcBorders>
          </w:tcPr>
          <w:p w14:paraId="109BF9D3"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2E4EA8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A5D63BA" w14:textId="77777777" w:rsidR="00DA2180" w:rsidRDefault="00DA2180" w:rsidP="009B4965">
            <w:r>
              <w:t>reg_expand_sz</w:t>
            </w:r>
          </w:p>
        </w:tc>
        <w:tc>
          <w:tcPr>
            <w:tcW w:w="3675" w:type="pct"/>
            <w:tcBorders>
              <w:left w:val="single" w:sz="4" w:space="0" w:color="auto"/>
            </w:tcBorders>
          </w:tcPr>
          <w:p w14:paraId="3BC7967C"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A955D9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3077625" w14:textId="77777777" w:rsidR="00B431C8" w:rsidRDefault="00B431C8" w:rsidP="009B4965">
            <w:r>
              <w:t>reg_link</w:t>
            </w:r>
          </w:p>
        </w:tc>
        <w:tc>
          <w:tcPr>
            <w:tcW w:w="3675" w:type="pct"/>
            <w:tcBorders>
              <w:left w:val="single" w:sz="4" w:space="0" w:color="auto"/>
            </w:tcBorders>
          </w:tcPr>
          <w:p w14:paraId="604C4F91"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79B32CFE"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355E78" w14:textId="77777777" w:rsidR="00DA2180" w:rsidRDefault="00DA2180" w:rsidP="009B4965">
            <w:r>
              <w:t>reg_multi_sz</w:t>
            </w:r>
          </w:p>
        </w:tc>
        <w:tc>
          <w:tcPr>
            <w:tcW w:w="3675" w:type="pct"/>
            <w:tcBorders>
              <w:left w:val="single" w:sz="4" w:space="0" w:color="auto"/>
            </w:tcBorders>
          </w:tcPr>
          <w:p w14:paraId="3D762D43"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0B057172"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9D1FB51" w14:textId="77777777" w:rsidR="00DA2180" w:rsidRDefault="00DA2180" w:rsidP="009B4965">
            <w:r>
              <w:t>reg_none</w:t>
            </w:r>
          </w:p>
        </w:tc>
        <w:tc>
          <w:tcPr>
            <w:tcW w:w="3675" w:type="pct"/>
            <w:tcBorders>
              <w:left w:val="single" w:sz="4" w:space="0" w:color="auto"/>
            </w:tcBorders>
          </w:tcPr>
          <w:p w14:paraId="37A333C2"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54AEEF1D"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DDDF54" w14:textId="77777777" w:rsidR="00DA2180" w:rsidRDefault="00DA2180" w:rsidP="009B4965">
            <w:r>
              <w:t>reg_qword</w:t>
            </w:r>
          </w:p>
        </w:tc>
        <w:tc>
          <w:tcPr>
            <w:tcW w:w="3675" w:type="pct"/>
            <w:tcBorders>
              <w:left w:val="single" w:sz="4" w:space="0" w:color="auto"/>
            </w:tcBorders>
          </w:tcPr>
          <w:p w14:paraId="5CCD8D34"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1D1B574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618029A" w14:textId="77777777" w:rsidR="005631BE" w:rsidRDefault="005631BE" w:rsidP="009B4965">
            <w:r>
              <w:t>reg_qword_little_endian</w:t>
            </w:r>
          </w:p>
        </w:tc>
        <w:tc>
          <w:tcPr>
            <w:tcW w:w="3675" w:type="pct"/>
            <w:tcBorders>
              <w:left w:val="single" w:sz="4" w:space="0" w:color="auto"/>
            </w:tcBorders>
          </w:tcPr>
          <w:p w14:paraId="7228AA54"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4603C35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F0BEF9" w14:textId="77777777" w:rsidR="00DA2180" w:rsidRDefault="00DA2180" w:rsidP="009B4965">
            <w:r>
              <w:t>reg_sz</w:t>
            </w:r>
          </w:p>
        </w:tc>
        <w:tc>
          <w:tcPr>
            <w:tcW w:w="3675" w:type="pct"/>
            <w:tcBorders>
              <w:left w:val="single" w:sz="4" w:space="0" w:color="auto"/>
            </w:tcBorders>
          </w:tcPr>
          <w:p w14:paraId="7ADB316B"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3EE85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969C8FC" w14:textId="77777777" w:rsidR="00DA2180" w:rsidRPr="00BD4CA7" w:rsidRDefault="00DA2180" w:rsidP="009B4965">
            <w:pPr>
              <w:rPr>
                <w:i/>
              </w:rPr>
            </w:pPr>
            <w:r>
              <w:rPr>
                <w:i/>
              </w:rPr>
              <w:t>&lt;empty string&gt;</w:t>
            </w:r>
          </w:p>
        </w:tc>
        <w:tc>
          <w:tcPr>
            <w:tcW w:w="3675" w:type="pct"/>
            <w:tcBorders>
              <w:left w:val="single" w:sz="4" w:space="0" w:color="auto"/>
            </w:tcBorders>
          </w:tcPr>
          <w:p w14:paraId="0A502000"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2B1B729" w14:textId="77777777" w:rsidR="00792765" w:rsidRDefault="00792765" w:rsidP="00792765"/>
    <w:p w14:paraId="26CC995B" w14:textId="77777777" w:rsidR="00102605" w:rsidRPr="00102605" w:rsidRDefault="00792765" w:rsidP="00BE7B76">
      <w:pPr>
        <w:pStyle w:val="Heading2"/>
        <w:numPr>
          <w:ilvl w:val="1"/>
          <w:numId w:val="6"/>
        </w:numPr>
      </w:pPr>
      <w:bookmarkStart w:id="39" w:name="_Toc334362993"/>
      <w:r>
        <w:t>win-sc:EntityItemRegistryTypeType</w:t>
      </w:r>
      <w:bookmarkEnd w:id="39"/>
    </w:p>
    <w:p w14:paraId="1223FC79"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382DAB1A"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09995B38"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5B4D1B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332FB8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B09D9F0" w14:textId="77777777" w:rsidR="00792765" w:rsidRPr="00A719C5" w:rsidRDefault="00792765" w:rsidP="009B4965">
            <w:r>
              <w:t>reg_binary</w:t>
            </w:r>
          </w:p>
        </w:tc>
        <w:tc>
          <w:tcPr>
            <w:tcW w:w="3581" w:type="pct"/>
            <w:tcBorders>
              <w:left w:val="single" w:sz="4" w:space="0" w:color="auto"/>
            </w:tcBorders>
          </w:tcPr>
          <w:p w14:paraId="53FAAFB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4C2F320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65E86F43"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21015BE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0C22181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99E846A" w14:textId="77777777" w:rsidR="00325FEE" w:rsidRDefault="00325FEE" w:rsidP="009377A7">
            <w:r>
              <w:t>reg_dword_little_endian</w:t>
            </w:r>
          </w:p>
        </w:tc>
        <w:tc>
          <w:tcPr>
            <w:tcW w:w="3581" w:type="pct"/>
            <w:tcBorders>
              <w:left w:val="single" w:sz="4" w:space="0" w:color="auto"/>
            </w:tcBorders>
          </w:tcPr>
          <w:p w14:paraId="614AC2DA"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1011E28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1301E2C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4A64976C"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3B1BF3B7"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92B214B" w14:textId="77777777" w:rsidR="00325FEE" w:rsidRDefault="00325FEE" w:rsidP="009B4965">
            <w:r>
              <w:t>reg_expand_sz</w:t>
            </w:r>
          </w:p>
        </w:tc>
        <w:tc>
          <w:tcPr>
            <w:tcW w:w="3581" w:type="pct"/>
            <w:tcBorders>
              <w:left w:val="single" w:sz="4" w:space="0" w:color="auto"/>
            </w:tcBorders>
          </w:tcPr>
          <w:p w14:paraId="26A8F71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500CFAD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617C76" w14:textId="77777777" w:rsidR="00AB1484" w:rsidRDefault="00AB1484" w:rsidP="009B4965">
            <w:r>
              <w:t>reg_link</w:t>
            </w:r>
          </w:p>
        </w:tc>
        <w:tc>
          <w:tcPr>
            <w:tcW w:w="3581" w:type="pct"/>
            <w:tcBorders>
              <w:left w:val="single" w:sz="4" w:space="0" w:color="auto"/>
            </w:tcBorders>
          </w:tcPr>
          <w:p w14:paraId="48F0918F"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4B4F33F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D009095" w14:textId="77777777" w:rsidR="00325FEE" w:rsidRDefault="00325FEE" w:rsidP="009B4965">
            <w:r>
              <w:t>reg_multi_sz</w:t>
            </w:r>
          </w:p>
        </w:tc>
        <w:tc>
          <w:tcPr>
            <w:tcW w:w="3581" w:type="pct"/>
            <w:tcBorders>
              <w:left w:val="single" w:sz="4" w:space="0" w:color="auto"/>
            </w:tcBorders>
          </w:tcPr>
          <w:p w14:paraId="39B7629F"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1A7DDC7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8899280" w14:textId="77777777" w:rsidR="00325FEE" w:rsidRDefault="00325FEE" w:rsidP="009B4965">
            <w:r>
              <w:t>reg_none</w:t>
            </w:r>
          </w:p>
        </w:tc>
        <w:tc>
          <w:tcPr>
            <w:tcW w:w="3581" w:type="pct"/>
            <w:tcBorders>
              <w:left w:val="single" w:sz="4" w:space="0" w:color="auto"/>
            </w:tcBorders>
          </w:tcPr>
          <w:p w14:paraId="10C61770"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64837DD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9804EBF" w14:textId="77777777" w:rsidR="00325FEE" w:rsidRDefault="00325FEE" w:rsidP="009B4965">
            <w:r>
              <w:t>reg_qword</w:t>
            </w:r>
          </w:p>
        </w:tc>
        <w:tc>
          <w:tcPr>
            <w:tcW w:w="3581" w:type="pct"/>
            <w:tcBorders>
              <w:left w:val="single" w:sz="4" w:space="0" w:color="auto"/>
            </w:tcBorders>
          </w:tcPr>
          <w:p w14:paraId="7A59DD16"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52C8E034"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37E9943" w14:textId="77777777" w:rsidR="00DD7251" w:rsidRDefault="00DD7251" w:rsidP="009377A7">
            <w:r>
              <w:t>reg_qword_little_endian</w:t>
            </w:r>
          </w:p>
        </w:tc>
        <w:tc>
          <w:tcPr>
            <w:tcW w:w="3581" w:type="pct"/>
            <w:tcBorders>
              <w:left w:val="single" w:sz="4" w:space="0" w:color="auto"/>
            </w:tcBorders>
          </w:tcPr>
          <w:p w14:paraId="4ACA6D1D"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7FB4CE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F4E0F97" w14:textId="77777777" w:rsidR="00DD7251" w:rsidRDefault="00DD7251" w:rsidP="009B4965">
            <w:r>
              <w:t>reg_sz</w:t>
            </w:r>
          </w:p>
        </w:tc>
        <w:tc>
          <w:tcPr>
            <w:tcW w:w="3581" w:type="pct"/>
            <w:tcBorders>
              <w:left w:val="single" w:sz="4" w:space="0" w:color="auto"/>
            </w:tcBorders>
          </w:tcPr>
          <w:p w14:paraId="70B918DA"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29A849A8"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EC2B899" w14:textId="77777777" w:rsidR="00DD7251" w:rsidRPr="00BD4CA7" w:rsidRDefault="00DD7251" w:rsidP="009B4965">
            <w:pPr>
              <w:rPr>
                <w:i/>
              </w:rPr>
            </w:pPr>
            <w:r>
              <w:rPr>
                <w:i/>
              </w:rPr>
              <w:t>&lt;empty string&gt;</w:t>
            </w:r>
          </w:p>
        </w:tc>
        <w:tc>
          <w:tcPr>
            <w:tcW w:w="3581" w:type="pct"/>
            <w:tcBorders>
              <w:left w:val="single" w:sz="4" w:space="0" w:color="auto"/>
            </w:tcBorders>
          </w:tcPr>
          <w:p w14:paraId="1F30AEA2"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81E6C7A" w14:textId="77777777" w:rsidR="00792765" w:rsidRDefault="00792765" w:rsidP="00792765"/>
    <w:p w14:paraId="023451E0" w14:textId="77777777" w:rsidR="00792765" w:rsidRDefault="00792765" w:rsidP="00792765"/>
    <w:p w14:paraId="2C35B1C7" w14:textId="77777777" w:rsidR="00792765" w:rsidRDefault="00792765" w:rsidP="00792765"/>
    <w:p w14:paraId="22F1EA00" w14:textId="77777777" w:rsidR="00792765" w:rsidRPr="007D21D8" w:rsidRDefault="00792765" w:rsidP="00BE7B76">
      <w:pPr>
        <w:pStyle w:val="Heading2"/>
        <w:numPr>
          <w:ilvl w:val="1"/>
          <w:numId w:val="6"/>
        </w:numPr>
      </w:pPr>
      <w:bookmarkStart w:id="40" w:name="_Toc334362994"/>
      <w:r w:rsidRPr="007D21D8">
        <w:t>win-def:fileeffectiverights53_test</w:t>
      </w:r>
      <w:bookmarkEnd w:id="40"/>
    </w:p>
    <w:p w14:paraId="35AAD027"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w14:anchorId="3FDEBDF5">
          <v:shape id="_x0000_i1033" type="#_x0000_t75" style="width:384pt;height:210pt" o:ole="">
            <v:imagedata r:id="rId26" o:title=""/>
          </v:shape>
          <o:OLEObject Type="Embed" ProgID="Visio.Drawing.11" ShapeID="_x0000_i1033" DrawAspect="Content" ObjectID="_1408108536" r:id="rId27"/>
        </w:object>
      </w:r>
    </w:p>
    <w:p w14:paraId="75002CF3" w14:textId="77777777" w:rsidR="00792765" w:rsidRDefault="00792765" w:rsidP="00BE7B76">
      <w:pPr>
        <w:pStyle w:val="Heading3"/>
        <w:numPr>
          <w:ilvl w:val="2"/>
          <w:numId w:val="6"/>
        </w:numPr>
        <w:rPr>
          <w:rStyle w:val="Emphasis"/>
          <w:i w:val="0"/>
        </w:rPr>
      </w:pPr>
      <w:r>
        <w:rPr>
          <w:rStyle w:val="Emphasis"/>
          <w:i w:val="0"/>
        </w:rPr>
        <w:tab/>
      </w:r>
      <w:bookmarkStart w:id="41" w:name="_Toc334362995"/>
      <w:commentRangeStart w:id="42"/>
      <w:r w:rsidRPr="00143ED0">
        <w:rPr>
          <w:rStyle w:val="Emphasis"/>
          <w:i w:val="0"/>
        </w:rPr>
        <w:t xml:space="preserve">Known </w:t>
      </w:r>
      <w:r>
        <w:rPr>
          <w:rStyle w:val="Emphasis"/>
          <w:i w:val="0"/>
        </w:rPr>
        <w:t>Supported Platforms</w:t>
      </w:r>
      <w:commentRangeEnd w:id="42"/>
      <w:r>
        <w:rPr>
          <w:rStyle w:val="CommentReference"/>
          <w:rFonts w:asciiTheme="minorHAnsi" w:eastAsiaTheme="minorHAnsi" w:hAnsiTheme="minorHAnsi" w:cstheme="minorBidi"/>
          <w:b w:val="0"/>
          <w:bCs w:val="0"/>
          <w:color w:val="auto"/>
        </w:rPr>
        <w:commentReference w:id="42"/>
      </w:r>
      <w:bookmarkEnd w:id="41"/>
    </w:p>
    <w:p w14:paraId="22C95CBE" w14:textId="77777777" w:rsidR="00792765" w:rsidRDefault="00792765" w:rsidP="00BE7B76">
      <w:pPr>
        <w:pStyle w:val="ListParagraph"/>
        <w:numPr>
          <w:ilvl w:val="0"/>
          <w:numId w:val="3"/>
        </w:numPr>
      </w:pPr>
      <w:r>
        <w:t>Windows XP</w:t>
      </w:r>
    </w:p>
    <w:p w14:paraId="21F79F3F" w14:textId="77777777" w:rsidR="00792765" w:rsidRDefault="00792765" w:rsidP="00BE7B76">
      <w:pPr>
        <w:pStyle w:val="ListParagraph"/>
        <w:numPr>
          <w:ilvl w:val="0"/>
          <w:numId w:val="3"/>
        </w:numPr>
      </w:pPr>
      <w:r>
        <w:t>Windows Vista</w:t>
      </w:r>
    </w:p>
    <w:p w14:paraId="33A4EC89" w14:textId="77777777" w:rsidR="00792765" w:rsidRPr="00CD0931" w:rsidRDefault="00792765" w:rsidP="00BE7B76">
      <w:pPr>
        <w:pStyle w:val="ListParagraph"/>
        <w:numPr>
          <w:ilvl w:val="0"/>
          <w:numId w:val="3"/>
        </w:numPr>
      </w:pPr>
      <w:r>
        <w:t>Windows 7</w:t>
      </w:r>
    </w:p>
    <w:p w14:paraId="59130388" w14:textId="77777777" w:rsidR="00792765" w:rsidRDefault="00792765" w:rsidP="00BE7B76">
      <w:pPr>
        <w:pStyle w:val="Heading2"/>
        <w:numPr>
          <w:ilvl w:val="1"/>
          <w:numId w:val="6"/>
        </w:numPr>
      </w:pPr>
      <w:bookmarkStart w:id="43" w:name="_Toc334362996"/>
      <w:r>
        <w:t>win-def:fileeffectiverights53_object</w:t>
      </w:r>
      <w:bookmarkEnd w:id="43"/>
      <w:r w:rsidDel="00341AB3">
        <w:t xml:space="preserve"> </w:t>
      </w:r>
    </w:p>
    <w:p w14:paraId="497B6859"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29"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directiories and all file types as defined in the EntityStateFileTypeType </w:t>
      </w:r>
      <w:r>
        <w:object w:dxaOrig="8716" w:dyaOrig="4611" w14:anchorId="5F2A2995">
          <v:shape id="_x0000_i1034" type="#_x0000_t75" style="width:6in;height:229pt" o:ole="">
            <v:imagedata r:id="rId30" o:title=""/>
          </v:shape>
          <o:OLEObject Type="Embed" ProgID="Visio.Drawing.11" ShapeID="_x0000_i1034" DrawAspect="Content" ObjectID="_1408108537" r:id="rId3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F55ADF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5F0669" w14:textId="77777777" w:rsidR="00792765" w:rsidRDefault="00792765" w:rsidP="009B4965">
            <w:pPr>
              <w:jc w:val="center"/>
              <w:rPr>
                <w:b w:val="0"/>
                <w:bCs w:val="0"/>
              </w:rPr>
            </w:pPr>
            <w:r>
              <w:t>Property</w:t>
            </w:r>
          </w:p>
        </w:tc>
        <w:tc>
          <w:tcPr>
            <w:tcW w:w="1551" w:type="pct"/>
          </w:tcPr>
          <w:p w14:paraId="3E85A9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8B47AA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2ED1FA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489676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9D04AB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24FFA1E4" w14:textId="77777777" w:rsidR="00792765" w:rsidRDefault="00D142D6" w:rsidP="009B4965">
            <w:r>
              <w:t>S</w:t>
            </w:r>
            <w:r w:rsidR="00792765">
              <w:t>et</w:t>
            </w:r>
          </w:p>
        </w:tc>
        <w:tc>
          <w:tcPr>
            <w:tcW w:w="1551" w:type="pct"/>
          </w:tcPr>
          <w:p w14:paraId="7DF274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59688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9DD64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5D67C7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716D79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FE9A2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14:paraId="10FB9E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FEE0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42F6CC2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16CE1A5B" w14:textId="77777777" w:rsidR="00792765" w:rsidRDefault="00792765" w:rsidP="009B4965">
            <w:r>
              <w:t>behaviors</w:t>
            </w:r>
          </w:p>
        </w:tc>
        <w:tc>
          <w:tcPr>
            <w:tcW w:w="1551" w:type="pct"/>
          </w:tcPr>
          <w:p w14:paraId="7BD5D5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5696B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8424A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23BD0E5"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BC9AC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system.</w:t>
            </w:r>
          </w:p>
        </w:tc>
      </w:tr>
      <w:tr w:rsidR="00792765" w:rsidRPr="009F2226" w14:paraId="2DD834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102B6EF" w14:textId="77777777" w:rsidR="00792765" w:rsidRPr="009676C4" w:rsidRDefault="00D142D6" w:rsidP="009B4965">
            <w:r>
              <w:t>f</w:t>
            </w:r>
            <w:r w:rsidR="00792765">
              <w:t>ilepath</w:t>
            </w:r>
          </w:p>
        </w:tc>
        <w:tc>
          <w:tcPr>
            <w:tcW w:w="1551" w:type="pct"/>
          </w:tcPr>
          <w:p w14:paraId="30309C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3E660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802533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C3E2EAF"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1891A5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68D96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E1A5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B8D89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F219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5BE99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DC9E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59BB8FD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A6DB286" w14:textId="77777777" w:rsidR="00792765" w:rsidRDefault="00D142D6" w:rsidP="009B4965">
            <w:r>
              <w:t>p</w:t>
            </w:r>
            <w:r w:rsidR="00792765">
              <w:t>ath</w:t>
            </w:r>
          </w:p>
        </w:tc>
        <w:tc>
          <w:tcPr>
            <w:tcW w:w="1551" w:type="pct"/>
          </w:tcPr>
          <w:p w14:paraId="3D669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4E1AD6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00C569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066CED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31952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804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3BC6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462B0D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CA4CF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75AF529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B8A24B8" w14:textId="77777777" w:rsidR="00792765" w:rsidRDefault="00792765" w:rsidP="009B4965">
            <w:r>
              <w:t>filename</w:t>
            </w:r>
          </w:p>
        </w:tc>
        <w:tc>
          <w:tcPr>
            <w:tcW w:w="1551" w:type="pct"/>
          </w:tcPr>
          <w:p w14:paraId="4DAF52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A067A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5973A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5A46A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1F9F11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6A65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BFAA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0402AA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63187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185D84F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1FF78E3" w14:textId="77777777" w:rsidR="00792765" w:rsidRDefault="00792765" w:rsidP="009B4965">
            <w:r>
              <w:t>trustee_sid</w:t>
            </w:r>
          </w:p>
        </w:tc>
        <w:tc>
          <w:tcPr>
            <w:tcW w:w="1551" w:type="pct"/>
          </w:tcPr>
          <w:p w14:paraId="20CD92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96DAFE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5001E5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73CC068D"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5243B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A10FC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B30F4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903DED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6C2A25D" w14:textId="77777777" w:rsidR="00792765" w:rsidRDefault="00792765" w:rsidP="009B4965">
            <w:r>
              <w:t>filter</w:t>
            </w:r>
          </w:p>
        </w:tc>
        <w:tc>
          <w:tcPr>
            <w:tcW w:w="1551" w:type="pct"/>
          </w:tcPr>
          <w:p w14:paraId="03DBB1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E294B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313E03B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32122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19328A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E93E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4883C9C" w14:textId="77777777" w:rsidR="00792765" w:rsidRDefault="00792765" w:rsidP="00792765"/>
    <w:p w14:paraId="298A2575" w14:textId="77777777" w:rsidR="00792765" w:rsidRDefault="00792765" w:rsidP="00BE7B76">
      <w:pPr>
        <w:pStyle w:val="Heading2"/>
        <w:numPr>
          <w:ilvl w:val="1"/>
          <w:numId w:val="6"/>
        </w:numPr>
      </w:pPr>
      <w:bookmarkStart w:id="44" w:name="_Toc334362997"/>
      <w:r>
        <w:t>FileEffectiveRights53Behaviors</w:t>
      </w:r>
      <w:bookmarkEnd w:id="44"/>
    </w:p>
    <w:p w14:paraId="33CBCBDA"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2C583593" w14:textId="77777777" w:rsidR="00792765" w:rsidRPr="00810AEC" w:rsidRDefault="00792765" w:rsidP="00792765">
      <w:pPr>
        <w:rPr>
          <w:i/>
        </w:rPr>
      </w:pPr>
      <w:r>
        <w:object w:dxaOrig="4239" w:dyaOrig="2829" w14:anchorId="6F8A2134">
          <v:shape id="_x0000_i1035" type="#_x0000_t75" style="width:211pt;height:2in" o:ole="">
            <v:imagedata r:id="rId32" o:title=""/>
          </v:shape>
          <o:OLEObject Type="Embed" ProgID="Visio.Drawing.11" ShapeID="_x0000_i1035" DrawAspect="Content" ObjectID="_1408108538" r:id="rId33"/>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F0F1C6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F0C17E7"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C80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BF020A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36211AD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5DCE4EA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1C11F50" w14:textId="77777777" w:rsidR="00792765" w:rsidRPr="00BA65C7" w:rsidRDefault="00792765" w:rsidP="009B4965">
            <w:pPr>
              <w:rPr>
                <w:rFonts w:cstheme="minorHAnsi"/>
              </w:rPr>
            </w:pPr>
            <w:r>
              <w:rPr>
                <w:rFonts w:cstheme="minorHAnsi"/>
              </w:rPr>
              <w:t>include_group</w:t>
            </w:r>
          </w:p>
        </w:tc>
        <w:tc>
          <w:tcPr>
            <w:tcW w:w="463" w:type="pct"/>
          </w:tcPr>
          <w:p w14:paraId="18DB2AF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B0CE72E"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290D9D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540D3D"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558C859F"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AEF01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E28A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87258F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65CC4D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9C724A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17D64176"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9A0C1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3F5499DC"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EAC5261" w14:textId="77777777" w:rsidR="00792765" w:rsidRPr="00BA65C7" w:rsidRDefault="00792765" w:rsidP="009B4965">
            <w:pPr>
              <w:rPr>
                <w:rFonts w:cstheme="minorHAnsi"/>
              </w:rPr>
            </w:pPr>
            <w:r>
              <w:rPr>
                <w:rFonts w:cstheme="minorHAnsi"/>
              </w:rPr>
              <w:t>resolve_group</w:t>
            </w:r>
          </w:p>
        </w:tc>
        <w:tc>
          <w:tcPr>
            <w:tcW w:w="463" w:type="pct"/>
          </w:tcPr>
          <w:p w14:paraId="43E13ACA"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3299324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3A2A67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7D4121A"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6DC71C8D"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0A9F3467"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AA0B8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E8988D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53AC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5E1CB2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FE3B8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6D3EB7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A074E3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254F4A80"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DE9D9C7"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2B9F5C6C" w14:textId="77777777" w:rsidR="00792765" w:rsidRDefault="00792765" w:rsidP="00792765"/>
    <w:p w14:paraId="1BA96A5C" w14:textId="77777777" w:rsidR="00792765" w:rsidRDefault="00792765" w:rsidP="00BE7B76">
      <w:pPr>
        <w:pStyle w:val="Heading2"/>
        <w:numPr>
          <w:ilvl w:val="1"/>
          <w:numId w:val="6"/>
        </w:numPr>
      </w:pPr>
      <w:r>
        <w:t xml:space="preserve"> </w:t>
      </w:r>
      <w:bookmarkStart w:id="45" w:name="_Toc334362998"/>
      <w:r>
        <w:t>win-def:fileeffectiverights53_state</w:t>
      </w:r>
      <w:bookmarkEnd w:id="45"/>
    </w:p>
    <w:p w14:paraId="4D621E11"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4828596D" w14:textId="77777777" w:rsidR="00792765" w:rsidRDefault="00792765" w:rsidP="00792765">
      <w:r>
        <w:object w:dxaOrig="4234" w:dyaOrig="7137" w14:anchorId="2128AD32">
          <v:shape id="_x0000_i1036" type="#_x0000_t75" style="width:210pt;height:353pt" o:ole="">
            <v:imagedata r:id="rId34" o:title=""/>
          </v:shape>
          <o:OLEObject Type="Embed" ProgID="Visio.Drawing.11" ShapeID="_x0000_i1036" DrawAspect="Content" ObjectID="_1408108539" r:id="rId35"/>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14:paraId="331C1049"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14:paraId="4EFB8FFA" w14:textId="77777777" w:rsidR="00792765" w:rsidRDefault="00792765" w:rsidP="009B4965">
            <w:pPr>
              <w:jc w:val="center"/>
              <w:rPr>
                <w:b w:val="0"/>
                <w:bCs w:val="0"/>
              </w:rPr>
            </w:pPr>
            <w:r>
              <w:t>Property</w:t>
            </w:r>
          </w:p>
        </w:tc>
        <w:tc>
          <w:tcPr>
            <w:tcW w:w="1497" w:type="pct"/>
          </w:tcPr>
          <w:p w14:paraId="23CF3A7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14:paraId="6001EB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14:paraId="44C691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14:paraId="10B60CF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14:paraId="2DCBCAAC"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6A98EF8" w14:textId="77777777" w:rsidR="00336F22" w:rsidRPr="009676C4" w:rsidRDefault="00E91B41" w:rsidP="009B4965">
            <w:r>
              <w:t>f</w:t>
            </w:r>
            <w:r w:rsidR="00336F22">
              <w:t>ilepath</w:t>
            </w:r>
          </w:p>
        </w:tc>
        <w:tc>
          <w:tcPr>
            <w:tcW w:w="1497" w:type="pct"/>
          </w:tcPr>
          <w:p w14:paraId="41DEA0C0"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14C9CBBB"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1C998094"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7E677B8"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F8BB26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D47C3C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52D8EB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5FC8E6E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E553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0D2865D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D7C5CA"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14:paraId="7CE0030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E2AFEB9" w14:textId="77777777" w:rsidR="00336F22" w:rsidRDefault="00E91B41" w:rsidP="009B4965">
            <w:r>
              <w:t>p</w:t>
            </w:r>
            <w:r w:rsidR="00336F22">
              <w:t>ath</w:t>
            </w:r>
          </w:p>
        </w:tc>
        <w:tc>
          <w:tcPr>
            <w:tcW w:w="1497" w:type="pct"/>
          </w:tcPr>
          <w:p w14:paraId="527B020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5409CC70"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16F4D53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9A50B87"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BB824B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26659A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B8B14B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1A6ACA3"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39C24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14:paraId="176D7E6B"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8E1E5F6" w14:textId="77777777" w:rsidR="00336F22" w:rsidRDefault="00336F22" w:rsidP="009B4965">
            <w:r>
              <w:t>filename</w:t>
            </w:r>
          </w:p>
        </w:tc>
        <w:tc>
          <w:tcPr>
            <w:tcW w:w="1497" w:type="pct"/>
          </w:tcPr>
          <w:p w14:paraId="4D3FEFD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28E13DBC"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640A3055"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5ED2151"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524049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71D1829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8C350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56DBE4C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E56556"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14:paraId="2989326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E97911B" w14:textId="77777777" w:rsidR="00336F22" w:rsidRDefault="00336F22" w:rsidP="009B4965">
            <w:r>
              <w:t>trustee_sid</w:t>
            </w:r>
          </w:p>
        </w:tc>
        <w:tc>
          <w:tcPr>
            <w:tcW w:w="1497" w:type="pct"/>
          </w:tcPr>
          <w:p w14:paraId="77A6A88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F9C163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320D076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8E303CB"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8154DB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645491C5"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69164C"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14:paraId="45A1CF25"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F5EAC1A" w14:textId="77777777" w:rsidR="00792765" w:rsidRDefault="00792765" w:rsidP="009B4965">
            <w:r>
              <w:t>standard_delete</w:t>
            </w:r>
          </w:p>
        </w:tc>
        <w:tc>
          <w:tcPr>
            <w:tcW w:w="1497" w:type="pct"/>
          </w:tcPr>
          <w:p w14:paraId="3DFD14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10454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E2350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BE4D2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47773CA"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14:paraId="7B88722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B949235" w14:textId="77777777" w:rsidR="00792765" w:rsidRDefault="00792765" w:rsidP="009B4965">
            <w:r>
              <w:t>standard_read_control</w:t>
            </w:r>
          </w:p>
        </w:tc>
        <w:tc>
          <w:tcPr>
            <w:tcW w:w="1497" w:type="pct"/>
          </w:tcPr>
          <w:p w14:paraId="3DB9FE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35DC4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5F41F4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004BDE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9A2F47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14:paraId="250FE17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8F7DE9" w14:textId="77777777" w:rsidR="00792765" w:rsidRDefault="00792765" w:rsidP="009B4965">
            <w:r>
              <w:t>standard_write_dac</w:t>
            </w:r>
          </w:p>
        </w:tc>
        <w:tc>
          <w:tcPr>
            <w:tcW w:w="1497" w:type="pct"/>
          </w:tcPr>
          <w:p w14:paraId="67DE1B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ECC1F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7CEB5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01D2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A78BDA3"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14:paraId="74A42749"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D4893F9" w14:textId="77777777" w:rsidR="00792765" w:rsidRDefault="00792765" w:rsidP="009B4965">
            <w:r>
              <w:t>standard_write_owner</w:t>
            </w:r>
          </w:p>
        </w:tc>
        <w:tc>
          <w:tcPr>
            <w:tcW w:w="1497" w:type="pct"/>
          </w:tcPr>
          <w:p w14:paraId="1461B5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370C4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182E9E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F9356F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27D1BE6"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14:paraId="699B1551"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8840877" w14:textId="77777777" w:rsidR="00792765" w:rsidRDefault="00792765" w:rsidP="009B4965">
            <w:r>
              <w:t>standard_synchronize</w:t>
            </w:r>
          </w:p>
        </w:tc>
        <w:tc>
          <w:tcPr>
            <w:tcW w:w="1497" w:type="pct"/>
          </w:tcPr>
          <w:p w14:paraId="5C459B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6257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D59D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1616C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35EDEEE"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14:paraId="4EB41D9F"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D8DC1DA" w14:textId="77777777" w:rsidR="00792765" w:rsidRDefault="00792765" w:rsidP="009B4965">
            <w:r>
              <w:t>access_system_security</w:t>
            </w:r>
          </w:p>
        </w:tc>
        <w:tc>
          <w:tcPr>
            <w:tcW w:w="1497" w:type="pct"/>
          </w:tcPr>
          <w:p w14:paraId="4252CA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407E6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E3E231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0D5E6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8F3DEB8"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14:paraId="148B2CE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EE1425D" w14:textId="77777777" w:rsidR="00792765" w:rsidRDefault="00792765" w:rsidP="009B4965">
            <w:r>
              <w:t>generic_read</w:t>
            </w:r>
          </w:p>
        </w:tc>
        <w:tc>
          <w:tcPr>
            <w:tcW w:w="1497" w:type="pct"/>
          </w:tcPr>
          <w:p w14:paraId="52BBCF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A0D0E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F9AC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25457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8A3F21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14:paraId="3E7D4B0B"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A467DDF" w14:textId="77777777" w:rsidR="00792765" w:rsidRDefault="00792765" w:rsidP="009B4965">
            <w:r>
              <w:t>generic_write</w:t>
            </w:r>
          </w:p>
        </w:tc>
        <w:tc>
          <w:tcPr>
            <w:tcW w:w="1497" w:type="pct"/>
          </w:tcPr>
          <w:p w14:paraId="3D57B9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97B81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2215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47D70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B60DF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14:paraId="547E831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7B4BAF0" w14:textId="77777777" w:rsidR="00792765" w:rsidRDefault="00792765" w:rsidP="009B4965">
            <w:r>
              <w:t>generic_execute</w:t>
            </w:r>
          </w:p>
        </w:tc>
        <w:tc>
          <w:tcPr>
            <w:tcW w:w="1497" w:type="pct"/>
          </w:tcPr>
          <w:p w14:paraId="1B7470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FEDE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8ADDB3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0C07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28431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14:paraId="22B5054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478CA93" w14:textId="77777777" w:rsidR="00792765" w:rsidRDefault="00792765" w:rsidP="009B4965">
            <w:r>
              <w:t>generic_all</w:t>
            </w:r>
          </w:p>
        </w:tc>
        <w:tc>
          <w:tcPr>
            <w:tcW w:w="1497" w:type="pct"/>
          </w:tcPr>
          <w:p w14:paraId="790037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5D278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8C12D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606ABD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8FB7B46"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14:paraId="6F6D3410"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14:paraId="1598F86C" w14:textId="77777777" w:rsidR="00792765" w:rsidRDefault="00792765" w:rsidP="009B4965">
            <w:r>
              <w:t>file_read_data</w:t>
            </w:r>
          </w:p>
        </w:tc>
        <w:tc>
          <w:tcPr>
            <w:tcW w:w="1497" w:type="pct"/>
          </w:tcPr>
          <w:p w14:paraId="287F09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9B30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9940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A4209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263F2FA"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14:paraId="4A2FA2BD"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B734272" w14:textId="77777777" w:rsidR="00792765" w:rsidRDefault="00792765" w:rsidP="009B4965">
            <w:r>
              <w:t>file_write_data</w:t>
            </w:r>
          </w:p>
        </w:tc>
        <w:tc>
          <w:tcPr>
            <w:tcW w:w="1497" w:type="pct"/>
          </w:tcPr>
          <w:p w14:paraId="1FC8FA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C3896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1FD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7DF00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11693C4"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14:paraId="78F00489"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0831304" w14:textId="77777777" w:rsidR="00792765" w:rsidRDefault="00792765" w:rsidP="009B4965">
            <w:r>
              <w:t>file_append_data</w:t>
            </w:r>
          </w:p>
        </w:tc>
        <w:tc>
          <w:tcPr>
            <w:tcW w:w="1497" w:type="pct"/>
          </w:tcPr>
          <w:p w14:paraId="5F7D38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1F03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18AD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5D69B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5249EE1"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14:paraId="53044726"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AEB0411" w14:textId="77777777" w:rsidR="00792765" w:rsidRDefault="00792765" w:rsidP="009B4965">
            <w:r>
              <w:t>file_read_ea</w:t>
            </w:r>
          </w:p>
        </w:tc>
        <w:tc>
          <w:tcPr>
            <w:tcW w:w="1497" w:type="pct"/>
          </w:tcPr>
          <w:p w14:paraId="1507C3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D9C4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E51EF4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585460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7F527CA"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14:paraId="72A025AA"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62A63AE" w14:textId="77777777" w:rsidR="00792765" w:rsidRDefault="00792765" w:rsidP="009B4965">
            <w:r>
              <w:t>file_write _ea</w:t>
            </w:r>
          </w:p>
        </w:tc>
        <w:tc>
          <w:tcPr>
            <w:tcW w:w="1497" w:type="pct"/>
          </w:tcPr>
          <w:p w14:paraId="033EF3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1015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C8F5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3233E7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C4949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sidR="00D718A9">
              <w:rPr>
                <w:rStyle w:val="FootnoteReference"/>
                <w:rFonts w:cstheme="minorHAnsi"/>
                <w:color w:val="000000"/>
              </w:rPr>
              <w:footnoteReference w:id="122"/>
            </w:r>
            <w:r>
              <w:rPr>
                <w:rFonts w:cstheme="minorHAnsi"/>
                <w:color w:val="000000"/>
              </w:rPr>
              <w:t>.</w:t>
            </w:r>
          </w:p>
        </w:tc>
      </w:tr>
      <w:tr w:rsidR="00792765" w:rsidRPr="00E74797" w14:paraId="1F459CDE"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4D1EAD0" w14:textId="77777777" w:rsidR="00792765" w:rsidRDefault="00792765" w:rsidP="009B4965">
            <w:r>
              <w:t>file_execute</w:t>
            </w:r>
          </w:p>
        </w:tc>
        <w:tc>
          <w:tcPr>
            <w:tcW w:w="1497" w:type="pct"/>
          </w:tcPr>
          <w:p w14:paraId="0429F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81DB21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0646CB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508B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B4774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14:paraId="7BC2510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C9FC3E5" w14:textId="77777777" w:rsidR="00792765" w:rsidRDefault="00792765" w:rsidP="009B4965">
            <w:r>
              <w:t>file_delete_child</w:t>
            </w:r>
          </w:p>
        </w:tc>
        <w:tc>
          <w:tcPr>
            <w:tcW w:w="1497" w:type="pct"/>
          </w:tcPr>
          <w:p w14:paraId="282AFA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76B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A4946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816E1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0CD36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14:paraId="24D5E47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8AAAB2A" w14:textId="77777777" w:rsidR="00792765" w:rsidRDefault="00792765" w:rsidP="009B4965">
            <w:r>
              <w:t>file_read_attributes</w:t>
            </w:r>
          </w:p>
        </w:tc>
        <w:tc>
          <w:tcPr>
            <w:tcW w:w="1497" w:type="pct"/>
          </w:tcPr>
          <w:p w14:paraId="76756A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14:paraId="118D82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7CC1E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61D8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14:paraId="5A0BD07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A99805" w14:textId="77777777" w:rsidR="00792765" w:rsidRDefault="00792765" w:rsidP="009B4965">
            <w:r>
              <w:t>file_write_attributes</w:t>
            </w:r>
          </w:p>
        </w:tc>
        <w:tc>
          <w:tcPr>
            <w:tcW w:w="1497" w:type="pct"/>
          </w:tcPr>
          <w:p w14:paraId="5139D0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2102C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9B0E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49671D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A9AA7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14:paraId="66F136F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249801C" w14:textId="77777777" w:rsidR="00792765" w:rsidRDefault="00792765" w:rsidP="009B4965">
            <w:r>
              <w:t>windows_view</w:t>
            </w:r>
          </w:p>
        </w:tc>
        <w:tc>
          <w:tcPr>
            <w:tcW w:w="1497" w:type="pct"/>
          </w:tcPr>
          <w:p w14:paraId="28C476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1465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14:paraId="6D7776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B1B46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0736B8A"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4ED5A307" w14:textId="77777777" w:rsidR="00792765" w:rsidRDefault="00792765" w:rsidP="00792765"/>
    <w:p w14:paraId="74DC22EC" w14:textId="77777777" w:rsidR="00792765" w:rsidRPr="008B05C1" w:rsidRDefault="00792765" w:rsidP="00BE7B76">
      <w:pPr>
        <w:pStyle w:val="Heading2"/>
        <w:numPr>
          <w:ilvl w:val="1"/>
          <w:numId w:val="6"/>
        </w:numPr>
      </w:pPr>
      <w:bookmarkStart w:id="46" w:name="_Toc334362999"/>
      <w:r w:rsidRPr="008B05C1">
        <w:t>win-sc:</w:t>
      </w:r>
      <w:r>
        <w:t>fileeffectiverights53</w:t>
      </w:r>
      <w:r w:rsidR="00C87472">
        <w:t>_</w:t>
      </w:r>
      <w:r w:rsidRPr="008B05C1">
        <w:t>item</w:t>
      </w:r>
      <w:bookmarkEnd w:id="46"/>
    </w:p>
    <w:p w14:paraId="3C34C0B4"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4ED194BA" w14:textId="77777777" w:rsidR="00792765" w:rsidRDefault="00792765" w:rsidP="00792765">
      <w:r>
        <w:object w:dxaOrig="4172" w:dyaOrig="6511" w14:anchorId="308920D2">
          <v:shape id="_x0000_i1037" type="#_x0000_t75" style="width:203pt;height:323pt" o:ole="">
            <v:imagedata r:id="rId36" o:title=""/>
          </v:shape>
          <o:OLEObject Type="Embed" ProgID="Visio.Drawing.11" ShapeID="_x0000_i1037" DrawAspect="Content" ObjectID="_1408108540" r:id="rId3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14:paraId="45333BF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438D85" w14:textId="77777777" w:rsidR="00792765" w:rsidRDefault="00792765" w:rsidP="009B4965">
            <w:pPr>
              <w:jc w:val="center"/>
              <w:rPr>
                <w:b w:val="0"/>
                <w:bCs w:val="0"/>
              </w:rPr>
            </w:pPr>
            <w:r>
              <w:t>Property</w:t>
            </w:r>
          </w:p>
        </w:tc>
        <w:tc>
          <w:tcPr>
            <w:tcW w:w="1431" w:type="pct"/>
          </w:tcPr>
          <w:p w14:paraId="0F98FB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AE277C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D1B12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97D0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23D09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9062BF" w14:textId="77777777" w:rsidR="00D718A9" w:rsidRPr="009676C4" w:rsidRDefault="00DD24C7" w:rsidP="009B4965">
            <w:r>
              <w:t>f</w:t>
            </w:r>
            <w:r w:rsidR="00D718A9">
              <w:t>ilepath</w:t>
            </w:r>
          </w:p>
        </w:tc>
        <w:tc>
          <w:tcPr>
            <w:tcW w:w="1431" w:type="pct"/>
          </w:tcPr>
          <w:p w14:paraId="1329286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2D00E525"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663867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2A951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A76C7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8F9503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F878BA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14:paraId="7E0448B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65D12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2E1460D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D4C684"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14:paraId="587C40EE"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3BEA9B2" w14:textId="77777777" w:rsidR="00D718A9" w:rsidRDefault="00D718A9" w:rsidP="009B4965">
            <w:r>
              <w:t>path</w:t>
            </w:r>
          </w:p>
        </w:tc>
        <w:tc>
          <w:tcPr>
            <w:tcW w:w="1431" w:type="pct"/>
          </w:tcPr>
          <w:p w14:paraId="1480D49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D67ED1C"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07001F9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C9BF13"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B40B1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E1ABE0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FA28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01F39B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A20A90"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53EF3D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1D3DCBA" w14:textId="77777777" w:rsidR="00D718A9" w:rsidRDefault="00D718A9" w:rsidP="009B4965">
            <w:r>
              <w:t>filename</w:t>
            </w:r>
          </w:p>
        </w:tc>
        <w:tc>
          <w:tcPr>
            <w:tcW w:w="1431" w:type="pct"/>
          </w:tcPr>
          <w:p w14:paraId="27C7A57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1245EB0"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B515B3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24CED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2E206FC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2D6D76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93FA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09EBD2F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084942"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28878A8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C1426E9" w14:textId="77777777" w:rsidR="00D718A9" w:rsidRDefault="00D718A9" w:rsidP="009B4965">
            <w:r>
              <w:t>trustee_sid</w:t>
            </w:r>
          </w:p>
        </w:tc>
        <w:tc>
          <w:tcPr>
            <w:tcW w:w="1431" w:type="pct"/>
          </w:tcPr>
          <w:p w14:paraId="4C2587D8"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56D943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7EF5FC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5397B3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39538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574685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6C806C"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3DD81E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D90D1D" w14:textId="77777777" w:rsidR="00D718A9" w:rsidRDefault="00D718A9" w:rsidP="009B4965">
            <w:r>
              <w:t>standard_delete</w:t>
            </w:r>
          </w:p>
        </w:tc>
        <w:tc>
          <w:tcPr>
            <w:tcW w:w="1431" w:type="pct"/>
          </w:tcPr>
          <w:p w14:paraId="0BD90FB8" w14:textId="77777777"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13CB4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F1D8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00C6D1"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454F9531"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27051E81" w14:textId="77777777" w:rsidR="00D718A9" w:rsidRDefault="00D718A9" w:rsidP="009B4965">
            <w:r>
              <w:t>standard_read_control</w:t>
            </w:r>
          </w:p>
        </w:tc>
        <w:tc>
          <w:tcPr>
            <w:tcW w:w="1431" w:type="pct"/>
          </w:tcPr>
          <w:p w14:paraId="0A700F8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810B7F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6F27C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54A52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6E4BA75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91B471B" w14:textId="77777777" w:rsidR="00D718A9" w:rsidRDefault="00D718A9" w:rsidP="009B4965">
            <w:r>
              <w:t>standard_write_dac</w:t>
            </w:r>
          </w:p>
        </w:tc>
        <w:tc>
          <w:tcPr>
            <w:tcW w:w="1431" w:type="pct"/>
          </w:tcPr>
          <w:p w14:paraId="4683832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3E4BD0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D89B99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27A133C4"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5E390659"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5EA258" w14:textId="77777777" w:rsidR="00D718A9" w:rsidRDefault="00D718A9" w:rsidP="009B4965">
            <w:r>
              <w:t>standard_write_owner</w:t>
            </w:r>
          </w:p>
        </w:tc>
        <w:tc>
          <w:tcPr>
            <w:tcW w:w="1431" w:type="pct"/>
          </w:tcPr>
          <w:p w14:paraId="3486F49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86230E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FAE4E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C941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7B0A191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B56AAF" w14:textId="77777777" w:rsidR="00D718A9" w:rsidRDefault="00D718A9" w:rsidP="009B4965">
            <w:r>
              <w:t>standard_synchronize</w:t>
            </w:r>
          </w:p>
        </w:tc>
        <w:tc>
          <w:tcPr>
            <w:tcW w:w="1431" w:type="pct"/>
          </w:tcPr>
          <w:p w14:paraId="66CA9A0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5850D2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6C4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6633F"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4CEDBFB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D725456" w14:textId="77777777" w:rsidR="00D718A9" w:rsidRDefault="00D718A9" w:rsidP="009B4965">
            <w:r>
              <w:t>access_system_security</w:t>
            </w:r>
          </w:p>
        </w:tc>
        <w:tc>
          <w:tcPr>
            <w:tcW w:w="1431" w:type="pct"/>
          </w:tcPr>
          <w:p w14:paraId="361A492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976065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DDD38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09BEE8"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72B6BB0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DFDB6A" w14:textId="77777777" w:rsidR="00D718A9" w:rsidRDefault="00D718A9" w:rsidP="009B4965">
            <w:r>
              <w:t>generic_read</w:t>
            </w:r>
          </w:p>
        </w:tc>
        <w:tc>
          <w:tcPr>
            <w:tcW w:w="1431" w:type="pct"/>
          </w:tcPr>
          <w:p w14:paraId="41F163D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4905CB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1AD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96AEA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83035B7"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3188CE" w14:textId="77777777" w:rsidR="00D718A9" w:rsidRDefault="00D718A9" w:rsidP="009B4965">
            <w:r>
              <w:t>generic_write</w:t>
            </w:r>
          </w:p>
        </w:tc>
        <w:tc>
          <w:tcPr>
            <w:tcW w:w="1431" w:type="pct"/>
          </w:tcPr>
          <w:p w14:paraId="725A268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784947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3F312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4E76C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53FEE7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89A3DF" w14:textId="77777777" w:rsidR="00D718A9" w:rsidRDefault="00D718A9" w:rsidP="009B4965">
            <w:r>
              <w:t>generic_execute</w:t>
            </w:r>
          </w:p>
        </w:tc>
        <w:tc>
          <w:tcPr>
            <w:tcW w:w="1431" w:type="pct"/>
          </w:tcPr>
          <w:p w14:paraId="6760553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5B0EE9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BE4D7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E4E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065EEB7D"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4F643FD" w14:textId="77777777" w:rsidR="00D718A9" w:rsidRDefault="00D718A9" w:rsidP="009B4965">
            <w:r>
              <w:t>generic_all</w:t>
            </w:r>
          </w:p>
        </w:tc>
        <w:tc>
          <w:tcPr>
            <w:tcW w:w="1431" w:type="pct"/>
          </w:tcPr>
          <w:p w14:paraId="269B410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D1AE77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F6B7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BACB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4197A214" w14:textId="77777777"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027CD48F" w14:textId="77777777" w:rsidR="00D718A9" w:rsidRDefault="00D718A9" w:rsidP="009B4965">
            <w:r>
              <w:t>file_read_data</w:t>
            </w:r>
          </w:p>
        </w:tc>
        <w:tc>
          <w:tcPr>
            <w:tcW w:w="1431" w:type="pct"/>
          </w:tcPr>
          <w:p w14:paraId="09F323A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4FAA9B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17921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BB62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5D01D9C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1319DAC" w14:textId="77777777" w:rsidR="00D718A9" w:rsidRDefault="00D718A9" w:rsidP="009B4965">
            <w:r>
              <w:t>file_write_data</w:t>
            </w:r>
          </w:p>
        </w:tc>
        <w:tc>
          <w:tcPr>
            <w:tcW w:w="1431" w:type="pct"/>
          </w:tcPr>
          <w:p w14:paraId="177AC97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5C8FCF5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12392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26C93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A47186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0BC9B6" w14:textId="77777777" w:rsidR="00D718A9" w:rsidRDefault="00D718A9" w:rsidP="009B4965">
            <w:r>
              <w:t>file_append_data</w:t>
            </w:r>
          </w:p>
        </w:tc>
        <w:tc>
          <w:tcPr>
            <w:tcW w:w="1431" w:type="pct"/>
          </w:tcPr>
          <w:p w14:paraId="7E46039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F0576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560F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B5D20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46C7FC9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4801AA8" w14:textId="77777777" w:rsidR="00D718A9" w:rsidRDefault="00D718A9" w:rsidP="009B4965">
            <w:r>
              <w:t>file_read_ea</w:t>
            </w:r>
          </w:p>
        </w:tc>
        <w:tc>
          <w:tcPr>
            <w:tcW w:w="1431" w:type="pct"/>
          </w:tcPr>
          <w:p w14:paraId="018B86D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0BF7C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1D06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94212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06E10DE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328554" w14:textId="77777777" w:rsidR="00D718A9" w:rsidRDefault="00D718A9" w:rsidP="009B4965">
            <w:r>
              <w:t>file_write _ea</w:t>
            </w:r>
          </w:p>
        </w:tc>
        <w:tc>
          <w:tcPr>
            <w:tcW w:w="1431" w:type="pct"/>
          </w:tcPr>
          <w:p w14:paraId="0A3191C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AB243D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E1EF4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A465C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1A30D836"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02DEEBC1" w14:textId="77777777" w:rsidR="00D718A9" w:rsidRDefault="00D718A9" w:rsidP="009B4965">
            <w:r>
              <w:t>file_execute</w:t>
            </w:r>
          </w:p>
        </w:tc>
        <w:tc>
          <w:tcPr>
            <w:tcW w:w="1431" w:type="pct"/>
          </w:tcPr>
          <w:p w14:paraId="3D06EB4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4D7C19E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FA4BA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D08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587AEC1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E34B2F" w14:textId="77777777" w:rsidR="00D718A9" w:rsidRDefault="00D718A9" w:rsidP="009B4965">
            <w:r>
              <w:t>file_delete_child</w:t>
            </w:r>
          </w:p>
        </w:tc>
        <w:tc>
          <w:tcPr>
            <w:tcW w:w="1431" w:type="pct"/>
          </w:tcPr>
          <w:p w14:paraId="50C8336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B699E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220F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B7992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3A74B29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EC12645" w14:textId="77777777" w:rsidR="00D718A9" w:rsidRDefault="00D718A9" w:rsidP="009B4965">
            <w:r>
              <w:t>file_read_attributes</w:t>
            </w:r>
          </w:p>
        </w:tc>
        <w:tc>
          <w:tcPr>
            <w:tcW w:w="1431" w:type="pct"/>
          </w:tcPr>
          <w:p w14:paraId="52E6211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18FA10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22770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DBC7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454AB10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9F3567E" w14:textId="77777777" w:rsidR="00D718A9" w:rsidRDefault="00D718A9" w:rsidP="009B4965">
            <w:r>
              <w:t>file_write_attributes</w:t>
            </w:r>
          </w:p>
        </w:tc>
        <w:tc>
          <w:tcPr>
            <w:tcW w:w="1431" w:type="pct"/>
          </w:tcPr>
          <w:p w14:paraId="7749F63D"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B78738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F4D52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A18A7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2188E50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5D764EA8" w14:textId="77777777" w:rsidR="00D718A9" w:rsidRDefault="00D718A9" w:rsidP="009B4965">
            <w:r>
              <w:t>windows_view</w:t>
            </w:r>
          </w:p>
        </w:tc>
        <w:tc>
          <w:tcPr>
            <w:tcW w:w="1431" w:type="pct"/>
          </w:tcPr>
          <w:p w14:paraId="1EB4593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07CECF0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14:paraId="23E8D6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72EA0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88A0AC"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1BC78288" w14:textId="77777777" w:rsidR="00792765" w:rsidRDefault="00792765" w:rsidP="00792765"/>
    <w:p w14:paraId="4FE76356" w14:textId="77777777" w:rsidR="00792765" w:rsidRDefault="00792765" w:rsidP="00792765"/>
    <w:p w14:paraId="7ADAC277" w14:textId="77777777" w:rsidR="00792765" w:rsidRDefault="00792765" w:rsidP="00792765"/>
    <w:p w14:paraId="35634279" w14:textId="77777777" w:rsidR="00792765" w:rsidRDefault="00792765" w:rsidP="00792765"/>
    <w:p w14:paraId="3BF9DD85" w14:textId="77777777" w:rsidR="00591B85" w:rsidRDefault="00591B85" w:rsidP="00591B85"/>
    <w:p w14:paraId="7BB40EAE" w14:textId="77777777" w:rsidR="00591B85" w:rsidRDefault="00591B85" w:rsidP="00591B85"/>
    <w:p w14:paraId="45A42179" w14:textId="77777777" w:rsidR="00591B85" w:rsidRDefault="00591B85" w:rsidP="00591B85"/>
    <w:p w14:paraId="44A4E6F7" w14:textId="77777777" w:rsidR="00591B85" w:rsidRDefault="00591B85" w:rsidP="00591B85"/>
    <w:p w14:paraId="053D5A91" w14:textId="77777777" w:rsidR="00591B85" w:rsidRDefault="00591B85" w:rsidP="00591B85"/>
    <w:p w14:paraId="1DC80F12" w14:textId="77777777" w:rsidR="00591B85" w:rsidRPr="00D718A9" w:rsidRDefault="00591B85" w:rsidP="00BE7B76">
      <w:pPr>
        <w:pStyle w:val="Heading2"/>
        <w:numPr>
          <w:ilvl w:val="1"/>
          <w:numId w:val="6"/>
        </w:numPr>
      </w:pPr>
      <w:bookmarkStart w:id="47" w:name="_Toc334363000"/>
      <w:r w:rsidRPr="00D718A9">
        <w:t>win-def:printereffectiverights_test</w:t>
      </w:r>
      <w:bookmarkEnd w:id="47"/>
    </w:p>
    <w:p w14:paraId="1EF6E754"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17BCE0F9">
          <v:shape id="_x0000_i1038" type="#_x0000_t75" style="width:397pt;height:203pt" o:ole="">
            <v:imagedata r:id="rId38" o:title=""/>
          </v:shape>
          <o:OLEObject Type="Embed" ProgID="Visio.Drawing.11" ShapeID="_x0000_i1038" DrawAspect="Content" ObjectID="_1408108541" r:id="rId39"/>
        </w:object>
      </w:r>
    </w:p>
    <w:p w14:paraId="0115476E" w14:textId="77777777" w:rsidR="00591B85" w:rsidRDefault="00591B85" w:rsidP="00BE7B76">
      <w:pPr>
        <w:pStyle w:val="Heading3"/>
        <w:numPr>
          <w:ilvl w:val="2"/>
          <w:numId w:val="6"/>
        </w:numPr>
        <w:rPr>
          <w:rStyle w:val="Emphasis"/>
          <w:i w:val="0"/>
        </w:rPr>
      </w:pPr>
      <w:bookmarkStart w:id="48" w:name="_Toc334363001"/>
      <w:commentRangeStart w:id="49"/>
      <w:r w:rsidRPr="00143ED0">
        <w:rPr>
          <w:rStyle w:val="Emphasis"/>
          <w:i w:val="0"/>
        </w:rPr>
        <w:t xml:space="preserve">Known </w:t>
      </w:r>
      <w:r>
        <w:rPr>
          <w:rStyle w:val="Emphasis"/>
          <w:i w:val="0"/>
        </w:rPr>
        <w:t>Supported Platforms</w:t>
      </w:r>
      <w:commentRangeEnd w:id="49"/>
      <w:r>
        <w:rPr>
          <w:rStyle w:val="CommentReference"/>
          <w:b w:val="0"/>
          <w:bCs w:val="0"/>
        </w:rPr>
        <w:commentReference w:id="49"/>
      </w:r>
      <w:bookmarkEnd w:id="48"/>
    </w:p>
    <w:p w14:paraId="2861E622" w14:textId="77777777" w:rsidR="00591B85" w:rsidRDefault="00591B85" w:rsidP="00BE7B76">
      <w:pPr>
        <w:pStyle w:val="ListParagraph"/>
        <w:numPr>
          <w:ilvl w:val="0"/>
          <w:numId w:val="3"/>
        </w:numPr>
      </w:pPr>
      <w:r>
        <w:t>Windows XP</w:t>
      </w:r>
    </w:p>
    <w:p w14:paraId="4EC66F68" w14:textId="77777777" w:rsidR="00591B85" w:rsidRDefault="00591B85" w:rsidP="00BE7B76">
      <w:pPr>
        <w:pStyle w:val="ListParagraph"/>
        <w:numPr>
          <w:ilvl w:val="0"/>
          <w:numId w:val="3"/>
        </w:numPr>
      </w:pPr>
      <w:r>
        <w:t>Windows Vista</w:t>
      </w:r>
    </w:p>
    <w:p w14:paraId="2DACD1F2" w14:textId="77777777" w:rsidR="00591B85" w:rsidRPr="00CD0931" w:rsidRDefault="00591B85" w:rsidP="00BE7B76">
      <w:pPr>
        <w:pStyle w:val="ListParagraph"/>
        <w:numPr>
          <w:ilvl w:val="0"/>
          <w:numId w:val="3"/>
        </w:numPr>
      </w:pPr>
      <w:r>
        <w:t>Windows 7</w:t>
      </w:r>
    </w:p>
    <w:p w14:paraId="59FEF4F3" w14:textId="77777777" w:rsidR="00591B85" w:rsidRDefault="00591B85" w:rsidP="00BE7B76">
      <w:pPr>
        <w:pStyle w:val="Heading2"/>
        <w:numPr>
          <w:ilvl w:val="1"/>
          <w:numId w:val="6"/>
        </w:numPr>
      </w:pPr>
      <w:bookmarkStart w:id="50" w:name="_Toc334363002"/>
      <w:r>
        <w:t>win-def:printereffectiverights_object</w:t>
      </w:r>
      <w:bookmarkEnd w:id="50"/>
      <w:r w:rsidDel="00341AB3">
        <w:t xml:space="preserve"> </w:t>
      </w:r>
    </w:p>
    <w:p w14:paraId="2507E56C"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effective rights object. </w:t>
      </w:r>
      <w:r>
        <w:object w:dxaOrig="8571" w:dyaOrig="4784" w14:anchorId="440F6B47">
          <v:shape id="_x0000_i1039" type="#_x0000_t75" style="width:6in;height:241pt" o:ole="">
            <v:imagedata r:id="rId40" o:title=""/>
          </v:shape>
          <o:OLEObject Type="Embed" ProgID="Visio.Drawing.11" ShapeID="_x0000_i1039" DrawAspect="Content" ObjectID="_1408108542" r:id="rId4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6A4E85FC"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AF91D3A" w14:textId="77777777" w:rsidR="00591B85" w:rsidRDefault="00591B85" w:rsidP="003F6455">
            <w:pPr>
              <w:jc w:val="center"/>
              <w:rPr>
                <w:b w:val="0"/>
                <w:bCs w:val="0"/>
              </w:rPr>
            </w:pPr>
            <w:r>
              <w:t>Property</w:t>
            </w:r>
          </w:p>
        </w:tc>
        <w:tc>
          <w:tcPr>
            <w:tcW w:w="1607" w:type="pct"/>
          </w:tcPr>
          <w:p w14:paraId="01E30E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EAAECE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E4E97E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28268F2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A0E057F"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617704F0" w14:textId="77777777" w:rsidR="00591B85" w:rsidRDefault="00591B85" w:rsidP="003F6455">
            <w:r>
              <w:t>set</w:t>
            </w:r>
          </w:p>
        </w:tc>
        <w:tc>
          <w:tcPr>
            <w:tcW w:w="1607" w:type="pct"/>
          </w:tcPr>
          <w:p w14:paraId="2E0556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1DDC50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1088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1D53FC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1B2CD93E"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6F5AE68" w14:textId="77777777" w:rsidR="00591B85" w:rsidRDefault="00591B85" w:rsidP="003F6455">
            <w:r>
              <w:t>behavior</w:t>
            </w:r>
            <w:r w:rsidR="007F71E3">
              <w:t>s</w:t>
            </w:r>
          </w:p>
        </w:tc>
        <w:tc>
          <w:tcPr>
            <w:tcW w:w="1607" w:type="pct"/>
          </w:tcPr>
          <w:p w14:paraId="5A309A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59F6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1FABEE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1DAB14B"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5DD04D28"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1CCD5FA"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96CD9B" w14:textId="77777777" w:rsidR="00591B85" w:rsidRPr="009676C4" w:rsidRDefault="00591B85" w:rsidP="003F6455">
            <w:r>
              <w:t>printer_name</w:t>
            </w:r>
          </w:p>
        </w:tc>
        <w:tc>
          <w:tcPr>
            <w:tcW w:w="1607" w:type="pct"/>
          </w:tcPr>
          <w:p w14:paraId="0E5A81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1396F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5380CC0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F1EFF2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32E7A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192798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3D9F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4497B505"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5A39D972" w14:textId="77777777" w:rsidR="00591B85" w:rsidRDefault="00591B85" w:rsidP="003F6455">
            <w:r>
              <w:t>trustee_sid</w:t>
            </w:r>
          </w:p>
        </w:tc>
        <w:tc>
          <w:tcPr>
            <w:tcW w:w="1607" w:type="pct"/>
          </w:tcPr>
          <w:p w14:paraId="7857CD8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75333F"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14:paraId="3A3BEB8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t>0</w:t>
            </w:r>
            <w:r w:rsidR="00591B85">
              <w:t>..1</w:t>
            </w:r>
          </w:p>
        </w:tc>
        <w:tc>
          <w:tcPr>
            <w:tcW w:w="517" w:type="pct"/>
          </w:tcPr>
          <w:p w14:paraId="27C671C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306D44E"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with a user, group, system, or program (such as a Windows service). </w:t>
            </w:r>
          </w:p>
          <w:p w14:paraId="380B69FC"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DC47D"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940F5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0B0850D8" w14:textId="77777777" w:rsidR="00591B85" w:rsidRDefault="00591B85" w:rsidP="003F6455">
            <w:r>
              <w:t>filter</w:t>
            </w:r>
          </w:p>
        </w:tc>
        <w:tc>
          <w:tcPr>
            <w:tcW w:w="1607" w:type="pct"/>
          </w:tcPr>
          <w:p w14:paraId="591221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27A1931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7C9536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351B485"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708705C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06F60E6D"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31D48BB" w14:textId="77777777" w:rsidR="00591B85" w:rsidRDefault="00591B85" w:rsidP="00591B85"/>
    <w:p w14:paraId="257C1CC1" w14:textId="77777777" w:rsidR="00591B85" w:rsidRDefault="00591B85" w:rsidP="00BE7B76">
      <w:pPr>
        <w:pStyle w:val="Heading2"/>
        <w:numPr>
          <w:ilvl w:val="1"/>
          <w:numId w:val="6"/>
        </w:numPr>
      </w:pPr>
      <w:bookmarkStart w:id="51" w:name="_Toc334363003"/>
      <w:r>
        <w:t>win-def:PrinterEffectiveRightsBehaviors</w:t>
      </w:r>
      <w:bookmarkEnd w:id="51"/>
    </w:p>
    <w:p w14:paraId="2567E464"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BD0D5D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B1A6B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4355CB3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4D62E0A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551BD1C"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51FD635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5A80D1D" w14:textId="77777777" w:rsidR="00591B85" w:rsidRPr="00BA65C7" w:rsidRDefault="00591B85" w:rsidP="003F6455">
            <w:pPr>
              <w:rPr>
                <w:rFonts w:cstheme="minorHAnsi"/>
              </w:rPr>
            </w:pPr>
            <w:r>
              <w:rPr>
                <w:rFonts w:cstheme="minorHAnsi"/>
              </w:rPr>
              <w:t>include_group</w:t>
            </w:r>
          </w:p>
        </w:tc>
        <w:tc>
          <w:tcPr>
            <w:tcW w:w="463" w:type="pct"/>
          </w:tcPr>
          <w:p w14:paraId="7B0C0F5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18B55579"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7F9CC6EA"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C87F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6E3BD1F"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9DB301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D1D147"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04567D98"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1CD9C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EDC8668"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D1D2411"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37EFDB15"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00D7C451" w14:textId="77777777" w:rsidR="00591B85" w:rsidRPr="00BA65C7" w:rsidRDefault="00591B85" w:rsidP="003F6455">
            <w:pPr>
              <w:rPr>
                <w:rFonts w:cstheme="minorHAnsi"/>
              </w:rPr>
            </w:pPr>
            <w:r>
              <w:rPr>
                <w:rFonts w:cstheme="minorHAnsi"/>
              </w:rPr>
              <w:t>resolve_group</w:t>
            </w:r>
          </w:p>
        </w:tc>
        <w:tc>
          <w:tcPr>
            <w:tcW w:w="463" w:type="pct"/>
          </w:tcPr>
          <w:p w14:paraId="7092F924"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516CD03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567DAAC5"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E0D3603"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BDDE0E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1A094F77"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3A4A64"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144C714"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69621B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897F59E"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8B6989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00801A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E33B9EF"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1170D8FF"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4179F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7B487E1" w14:textId="77777777" w:rsidR="00591B85" w:rsidRDefault="00591B85" w:rsidP="00591B85"/>
    <w:p w14:paraId="33CD6EA6" w14:textId="77777777" w:rsidR="00591B85" w:rsidRDefault="00591B85" w:rsidP="00BE7B76">
      <w:pPr>
        <w:pStyle w:val="Heading2"/>
        <w:numPr>
          <w:ilvl w:val="1"/>
          <w:numId w:val="6"/>
        </w:numPr>
      </w:pPr>
      <w:r>
        <w:t xml:space="preserve"> </w:t>
      </w:r>
      <w:bookmarkStart w:id="52" w:name="_Toc334363004"/>
      <w:r>
        <w:t>win-def:printereffectiverights_state</w:t>
      </w:r>
      <w:bookmarkEnd w:id="52"/>
    </w:p>
    <w:p w14:paraId="6B1A9AB6"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6AE3219" w14:textId="77777777" w:rsidR="00591B85" w:rsidRDefault="00591B85" w:rsidP="00591B85">
      <w:r>
        <w:object w:dxaOrig="4368" w:dyaOrig="5261" w14:anchorId="1E934CD3">
          <v:shape id="_x0000_i1040" type="#_x0000_t75" style="width:3in;height:263pt" o:ole="">
            <v:imagedata r:id="rId42" o:title=""/>
          </v:shape>
          <o:OLEObject Type="Embed" ProgID="Visio.Drawing.11" ShapeID="_x0000_i1040" DrawAspect="Content" ObjectID="_1408108543" r:id="rId43"/>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D8C2B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DE33" w14:textId="77777777" w:rsidR="00591B85" w:rsidRDefault="00591B85" w:rsidP="003F6455">
            <w:pPr>
              <w:jc w:val="center"/>
              <w:rPr>
                <w:b w:val="0"/>
                <w:bCs w:val="0"/>
              </w:rPr>
            </w:pPr>
            <w:r>
              <w:t>Property</w:t>
            </w:r>
          </w:p>
        </w:tc>
        <w:tc>
          <w:tcPr>
            <w:tcW w:w="1431" w:type="pct"/>
          </w:tcPr>
          <w:p w14:paraId="028CFA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56F443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899DD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E306E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48CC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5E48DB" w14:textId="77777777" w:rsidR="00591B85" w:rsidRPr="009676C4" w:rsidRDefault="00591B85" w:rsidP="003F6455">
            <w:r>
              <w:t>printer_name</w:t>
            </w:r>
          </w:p>
        </w:tc>
        <w:tc>
          <w:tcPr>
            <w:tcW w:w="1431" w:type="pct"/>
          </w:tcPr>
          <w:p w14:paraId="1D1DC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552C7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D97810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E0B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61B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563E1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C34075"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6A6EF51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C8B065" w14:textId="77777777" w:rsidR="00591B85" w:rsidRDefault="00591B85" w:rsidP="003F6455">
            <w:r>
              <w:t>trustee_sid</w:t>
            </w:r>
          </w:p>
        </w:tc>
        <w:tc>
          <w:tcPr>
            <w:tcW w:w="1431" w:type="pct"/>
          </w:tcPr>
          <w:p w14:paraId="5623E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9A0A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5959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BAED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C82B3"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00E9F7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DCBC0" w14:textId="77777777" w:rsidR="006277BA" w:rsidRDefault="006277BA" w:rsidP="003F6455">
            <w:r>
              <w:t>standard_delete</w:t>
            </w:r>
          </w:p>
        </w:tc>
        <w:tc>
          <w:tcPr>
            <w:tcW w:w="1431" w:type="pct"/>
          </w:tcPr>
          <w:p w14:paraId="353E4E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252B47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9E1F40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C60C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F89145"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678E65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5D3A1" w14:textId="77777777" w:rsidR="006277BA" w:rsidRDefault="006277BA" w:rsidP="003F6455">
            <w:r>
              <w:t>standard_read_control</w:t>
            </w:r>
          </w:p>
        </w:tc>
        <w:tc>
          <w:tcPr>
            <w:tcW w:w="1431" w:type="pct"/>
          </w:tcPr>
          <w:p w14:paraId="1C84A168"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2730D09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16BDE1D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ED0A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E7BEC5"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404FE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4E7C7" w14:textId="77777777" w:rsidR="006277BA" w:rsidRDefault="006277BA" w:rsidP="003F6455">
            <w:r>
              <w:t>standard_write_dac</w:t>
            </w:r>
          </w:p>
        </w:tc>
        <w:tc>
          <w:tcPr>
            <w:tcW w:w="1431" w:type="pct"/>
          </w:tcPr>
          <w:p w14:paraId="549CA9D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192D64B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D7CB93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DB11F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CB1DB"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02D6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563E4F6" w14:textId="77777777" w:rsidR="006277BA" w:rsidRDefault="006277BA" w:rsidP="003F6455">
            <w:r>
              <w:t>standard_write_owner</w:t>
            </w:r>
          </w:p>
        </w:tc>
        <w:tc>
          <w:tcPr>
            <w:tcW w:w="1431" w:type="pct"/>
          </w:tcPr>
          <w:p w14:paraId="7453906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4D6990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7B8850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D3D97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4BBE7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7AD891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68061B" w14:textId="77777777" w:rsidR="006277BA" w:rsidRDefault="006277BA" w:rsidP="003F6455">
            <w:r>
              <w:t>standard_synchronize</w:t>
            </w:r>
          </w:p>
        </w:tc>
        <w:tc>
          <w:tcPr>
            <w:tcW w:w="1431" w:type="pct"/>
          </w:tcPr>
          <w:p w14:paraId="3CBEDCA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123CEE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5C508B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ED744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1EA5B"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5F086B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1606582" w14:textId="77777777" w:rsidR="006277BA" w:rsidRDefault="006277BA" w:rsidP="003F6455">
            <w:r>
              <w:t>access_system_security</w:t>
            </w:r>
          </w:p>
        </w:tc>
        <w:tc>
          <w:tcPr>
            <w:tcW w:w="1431" w:type="pct"/>
          </w:tcPr>
          <w:p w14:paraId="4A231C3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FFF659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3E84CD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D95DF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F61EC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1790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FF9DA0" w14:textId="77777777" w:rsidR="006277BA" w:rsidRDefault="006277BA" w:rsidP="003F6455">
            <w:r>
              <w:t>generic_read</w:t>
            </w:r>
          </w:p>
        </w:tc>
        <w:tc>
          <w:tcPr>
            <w:tcW w:w="1431" w:type="pct"/>
          </w:tcPr>
          <w:p w14:paraId="494EDD0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182A14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B71CFB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39D4C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A4AC7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1258FD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A0FAD01" w14:textId="77777777" w:rsidR="006277BA" w:rsidRDefault="006277BA" w:rsidP="003F6455">
            <w:r>
              <w:t>generic_write</w:t>
            </w:r>
          </w:p>
        </w:tc>
        <w:tc>
          <w:tcPr>
            <w:tcW w:w="1431" w:type="pct"/>
          </w:tcPr>
          <w:p w14:paraId="166CC23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562F943"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1017E4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55EB5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3347DE"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6117A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100EE7" w14:textId="77777777" w:rsidR="006277BA" w:rsidRDefault="006277BA" w:rsidP="003F6455">
            <w:r>
              <w:t>generic_execute</w:t>
            </w:r>
          </w:p>
        </w:tc>
        <w:tc>
          <w:tcPr>
            <w:tcW w:w="1431" w:type="pct"/>
          </w:tcPr>
          <w:p w14:paraId="3218AB4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76FAA4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1E3ECF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076A2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80DFAA"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285BDD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3FB1" w14:textId="77777777" w:rsidR="006277BA" w:rsidRDefault="006277BA" w:rsidP="003F6455">
            <w:r>
              <w:t>generic_all</w:t>
            </w:r>
          </w:p>
        </w:tc>
        <w:tc>
          <w:tcPr>
            <w:tcW w:w="1431" w:type="pct"/>
          </w:tcPr>
          <w:p w14:paraId="5A7463F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E2B952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906E41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4E0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3F66E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0FB0C833"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6755DD65" w14:textId="77777777" w:rsidR="00591B85" w:rsidRDefault="00591B85" w:rsidP="003F6455">
            <w:r>
              <w:t>printer_access_administer</w:t>
            </w:r>
          </w:p>
        </w:tc>
        <w:tc>
          <w:tcPr>
            <w:tcW w:w="1431" w:type="pct"/>
          </w:tcPr>
          <w:p w14:paraId="641B47B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59AA0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8058B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4ED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CA306E"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DF047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BFD1702" w14:textId="77777777" w:rsidR="00591B85" w:rsidRDefault="00591B85" w:rsidP="003F6455">
            <w:r>
              <w:t>printer_access_use</w:t>
            </w:r>
          </w:p>
        </w:tc>
        <w:tc>
          <w:tcPr>
            <w:tcW w:w="1431" w:type="pct"/>
          </w:tcPr>
          <w:p w14:paraId="076870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CAA471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B7631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63FC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E5EE35"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5F2F0A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FDDBE2" w14:textId="77777777" w:rsidR="00591B85" w:rsidRDefault="00591B85" w:rsidP="003F6455">
            <w:r>
              <w:t>job_access_administer</w:t>
            </w:r>
          </w:p>
        </w:tc>
        <w:tc>
          <w:tcPr>
            <w:tcW w:w="1431" w:type="pct"/>
          </w:tcPr>
          <w:p w14:paraId="46E930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B092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894FB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731A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DBB1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CE5E39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99845" w14:textId="77777777" w:rsidR="00591B85" w:rsidRDefault="00591B85" w:rsidP="003F6455">
            <w:r>
              <w:t>job_access_read</w:t>
            </w:r>
          </w:p>
        </w:tc>
        <w:tc>
          <w:tcPr>
            <w:tcW w:w="1431" w:type="pct"/>
          </w:tcPr>
          <w:p w14:paraId="2D13477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AA57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CF0B7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7C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2B15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4A58E1E3" w14:textId="77777777" w:rsidR="00591B85" w:rsidRDefault="00591B85" w:rsidP="00591B85"/>
    <w:p w14:paraId="4EDE9229" w14:textId="77777777" w:rsidR="00591B85" w:rsidRPr="008B05C1" w:rsidRDefault="00591B85" w:rsidP="00BE7B76">
      <w:pPr>
        <w:pStyle w:val="Heading2"/>
        <w:numPr>
          <w:ilvl w:val="1"/>
          <w:numId w:val="6"/>
        </w:numPr>
      </w:pPr>
      <w:bookmarkStart w:id="53" w:name="_Toc334363005"/>
      <w:r w:rsidRPr="008B05C1">
        <w:t>win-sc:</w:t>
      </w:r>
      <w:r>
        <w:t>printereffectiverights_item</w:t>
      </w:r>
      <w:bookmarkEnd w:id="53"/>
    </w:p>
    <w:p w14:paraId="4B9A20C9"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72E89C74" w14:textId="77777777" w:rsidR="00591B85" w:rsidRDefault="00591B85" w:rsidP="00591B85">
      <w:r>
        <w:object w:dxaOrig="4306" w:dyaOrig="4699" w14:anchorId="13F6FFD0">
          <v:shape id="_x0000_i1041" type="#_x0000_t75" style="width:3in;height:235pt" o:ole="">
            <v:imagedata r:id="rId44" o:title=""/>
          </v:shape>
          <o:OLEObject Type="Embed" ProgID="Visio.Drawing.11" ShapeID="_x0000_i1041" DrawAspect="Content" ObjectID="_1408108544" r:id="rId4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C2E6BE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C6FB62" w14:textId="77777777" w:rsidR="00591B85" w:rsidRDefault="00591B85" w:rsidP="003F6455">
            <w:pPr>
              <w:jc w:val="center"/>
              <w:rPr>
                <w:b w:val="0"/>
                <w:bCs w:val="0"/>
              </w:rPr>
            </w:pPr>
            <w:r>
              <w:t>Property</w:t>
            </w:r>
          </w:p>
        </w:tc>
        <w:tc>
          <w:tcPr>
            <w:tcW w:w="1431" w:type="pct"/>
          </w:tcPr>
          <w:p w14:paraId="4CA6D88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CCE15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9EED3C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40349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67853F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ED8D93" w14:textId="77777777" w:rsidR="00C16362" w:rsidRPr="009676C4" w:rsidRDefault="00C16362" w:rsidP="003F6455">
            <w:r>
              <w:t>printer_name</w:t>
            </w:r>
          </w:p>
        </w:tc>
        <w:tc>
          <w:tcPr>
            <w:tcW w:w="1431" w:type="pct"/>
          </w:tcPr>
          <w:p w14:paraId="435D1D6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663D48C3"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81D4CF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1E5753"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0902D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0EBDC28D"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D5EA9"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28CA352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DD49920" w14:textId="77777777" w:rsidR="00C16362" w:rsidRDefault="00C16362" w:rsidP="003F6455">
            <w:r>
              <w:t>trustee_sid</w:t>
            </w:r>
          </w:p>
        </w:tc>
        <w:tc>
          <w:tcPr>
            <w:tcW w:w="1431" w:type="pct"/>
          </w:tcPr>
          <w:p w14:paraId="6003584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7B5EC58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DCBCF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EA728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80FFD"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4D205D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66D823" w14:textId="77777777" w:rsidR="00C16362" w:rsidRDefault="00C16362" w:rsidP="003F6455">
            <w:r>
              <w:t>standard_delete</w:t>
            </w:r>
          </w:p>
        </w:tc>
        <w:tc>
          <w:tcPr>
            <w:tcW w:w="1431" w:type="pct"/>
          </w:tcPr>
          <w:p w14:paraId="347E99E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7E3B91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4096B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E227DF"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04EF88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B26F6C" w14:textId="77777777" w:rsidR="00C16362" w:rsidRDefault="00C16362" w:rsidP="003F6455">
            <w:r>
              <w:t>standard_read_control</w:t>
            </w:r>
          </w:p>
        </w:tc>
        <w:tc>
          <w:tcPr>
            <w:tcW w:w="1431" w:type="pct"/>
          </w:tcPr>
          <w:p w14:paraId="716963B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323497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5EF9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851E7D"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4FE44D9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606083" w14:textId="77777777" w:rsidR="00C16362" w:rsidRDefault="00C16362" w:rsidP="003F6455">
            <w:r>
              <w:t>standard_write_dac</w:t>
            </w:r>
          </w:p>
        </w:tc>
        <w:tc>
          <w:tcPr>
            <w:tcW w:w="1431" w:type="pct"/>
          </w:tcPr>
          <w:p w14:paraId="3063705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1D958B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2CB37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E3140"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0ABCA0C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481CF43" w14:textId="77777777" w:rsidR="00C16362" w:rsidRDefault="00C16362" w:rsidP="003F6455">
            <w:r>
              <w:t>standard_write_owner</w:t>
            </w:r>
          </w:p>
        </w:tc>
        <w:tc>
          <w:tcPr>
            <w:tcW w:w="1431" w:type="pct"/>
          </w:tcPr>
          <w:p w14:paraId="02F8E74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1CE440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1465D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9484F0"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1E9B5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70394F" w14:textId="77777777" w:rsidR="00C16362" w:rsidRDefault="00C16362" w:rsidP="003F6455">
            <w:r>
              <w:t>standard_synchronize</w:t>
            </w:r>
          </w:p>
        </w:tc>
        <w:tc>
          <w:tcPr>
            <w:tcW w:w="1431" w:type="pct"/>
          </w:tcPr>
          <w:p w14:paraId="4953457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A9C303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1900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2F60A4"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E9BDD2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4EC419" w14:textId="77777777" w:rsidR="00C16362" w:rsidRDefault="00C16362" w:rsidP="003F6455">
            <w:r>
              <w:t>access_system_security</w:t>
            </w:r>
          </w:p>
        </w:tc>
        <w:tc>
          <w:tcPr>
            <w:tcW w:w="1431" w:type="pct"/>
          </w:tcPr>
          <w:p w14:paraId="10C5D7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EE58E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5D48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76936"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3DBE5A1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7F5B1C" w14:textId="77777777" w:rsidR="00C16362" w:rsidRDefault="00C16362" w:rsidP="003F6455">
            <w:r>
              <w:t>generic_read</w:t>
            </w:r>
          </w:p>
        </w:tc>
        <w:tc>
          <w:tcPr>
            <w:tcW w:w="1431" w:type="pct"/>
          </w:tcPr>
          <w:p w14:paraId="4CD72FC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6504FE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178CF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6E2F9"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119A1CE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A937AA6" w14:textId="77777777" w:rsidR="00C16362" w:rsidRDefault="00C16362" w:rsidP="003F6455">
            <w:r>
              <w:t>generic_write</w:t>
            </w:r>
          </w:p>
        </w:tc>
        <w:tc>
          <w:tcPr>
            <w:tcW w:w="1431" w:type="pct"/>
          </w:tcPr>
          <w:p w14:paraId="16D51F0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914188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FDA35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1536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3410029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533BAE" w14:textId="77777777" w:rsidR="00C16362" w:rsidRDefault="00C16362" w:rsidP="003F6455">
            <w:r>
              <w:t>generic_execute</w:t>
            </w:r>
          </w:p>
        </w:tc>
        <w:tc>
          <w:tcPr>
            <w:tcW w:w="1431" w:type="pct"/>
          </w:tcPr>
          <w:p w14:paraId="74256EC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17D0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95D4B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0F828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799991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53F0FB9" w14:textId="77777777" w:rsidR="00C16362" w:rsidRDefault="00C16362" w:rsidP="003F6455">
            <w:r>
              <w:t>generic_all</w:t>
            </w:r>
          </w:p>
        </w:tc>
        <w:tc>
          <w:tcPr>
            <w:tcW w:w="1431" w:type="pct"/>
          </w:tcPr>
          <w:p w14:paraId="3F4B1C0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F7E062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0BE5A4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99854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56D6EC1"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1373F1B5" w14:textId="77777777" w:rsidR="00C16362" w:rsidRDefault="00C16362" w:rsidP="003F6455">
            <w:r>
              <w:t>printer_access_administer</w:t>
            </w:r>
          </w:p>
        </w:tc>
        <w:tc>
          <w:tcPr>
            <w:tcW w:w="1431" w:type="pct"/>
          </w:tcPr>
          <w:p w14:paraId="620C58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EA3D6D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74D1C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A0FF43"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67D3E96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3EAB8C" w14:textId="77777777" w:rsidR="00C16362" w:rsidRDefault="00C16362" w:rsidP="003F6455">
            <w:r>
              <w:t>printer_access_use</w:t>
            </w:r>
          </w:p>
        </w:tc>
        <w:tc>
          <w:tcPr>
            <w:tcW w:w="1431" w:type="pct"/>
          </w:tcPr>
          <w:p w14:paraId="5947CDA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2A8AD6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10EA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2AF18"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5B3886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D4140" w14:textId="77777777" w:rsidR="00C16362" w:rsidRDefault="00C16362" w:rsidP="003F6455">
            <w:r>
              <w:t>job_access_administer</w:t>
            </w:r>
          </w:p>
        </w:tc>
        <w:tc>
          <w:tcPr>
            <w:tcW w:w="1431" w:type="pct"/>
          </w:tcPr>
          <w:p w14:paraId="5CAD03E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7B6B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DC56C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ADE8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6A6E4B5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7FC2EA" w14:textId="77777777" w:rsidR="00C16362" w:rsidRDefault="00C16362" w:rsidP="003F6455">
            <w:r>
              <w:t>job_access_read</w:t>
            </w:r>
          </w:p>
        </w:tc>
        <w:tc>
          <w:tcPr>
            <w:tcW w:w="1431" w:type="pct"/>
          </w:tcPr>
          <w:p w14:paraId="1A6553B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C48681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CF374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88FD67"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244DD454" w14:textId="77777777" w:rsidR="00591B85" w:rsidRDefault="00591B85" w:rsidP="00591B85"/>
    <w:p w14:paraId="58D74E11" w14:textId="77777777" w:rsidR="00591B85" w:rsidRDefault="00591B85" w:rsidP="00BE7B76">
      <w:pPr>
        <w:pStyle w:val="Heading2"/>
        <w:numPr>
          <w:ilvl w:val="1"/>
          <w:numId w:val="6"/>
        </w:numPr>
      </w:pPr>
      <w:bookmarkStart w:id="54" w:name="_Toc334363006"/>
      <w:r>
        <w:t>win-def:accesstoken_test</w:t>
      </w:r>
      <w:bookmarkEnd w:id="54"/>
    </w:p>
    <w:p w14:paraId="56DABAD1" w14:textId="77777777" w:rsidR="00E43254"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rsidR="00E43254">
        <w:t xml:space="preserve"> </w:t>
      </w:r>
    </w:p>
    <w:p w14:paraId="203DB932" w14:textId="77777777" w:rsidR="00591B85" w:rsidRDefault="00E43254" w:rsidP="00591B85">
      <w:r w:rsidRPr="00E43254">
        <w:rPr>
          <w:b/>
        </w:rPr>
        <w:t>This test has been deprecated and will be removed in version 6.0 of the language. Due to scalability issues, it is encouraged that you use the userright_test.</w:t>
      </w:r>
      <w:r w:rsidR="00591B85">
        <w:br/>
      </w:r>
      <w:r w:rsidR="00086FE2">
        <w:object w:dxaOrig="6867" w:dyaOrig="3597" w14:anchorId="05C09B25">
          <v:shape id="_x0000_i1042" type="#_x0000_t75" style="width:342pt;height:180pt" o:ole="">
            <v:imagedata r:id="rId46" o:title=""/>
          </v:shape>
          <o:OLEObject Type="Embed" ProgID="Visio.Drawing.11" ShapeID="_x0000_i1042" DrawAspect="Content" ObjectID="_1408108545" r:id="rId47"/>
        </w:object>
      </w:r>
    </w:p>
    <w:p w14:paraId="7AF681C3" w14:textId="77777777" w:rsidR="00591B85" w:rsidRDefault="00591B85" w:rsidP="00BE7B76">
      <w:pPr>
        <w:pStyle w:val="Heading3"/>
        <w:numPr>
          <w:ilvl w:val="2"/>
          <w:numId w:val="6"/>
        </w:numPr>
        <w:rPr>
          <w:rStyle w:val="Emphasis"/>
          <w:i w:val="0"/>
        </w:rPr>
      </w:pPr>
      <w:bookmarkStart w:id="55" w:name="_Toc334363007"/>
      <w:commentRangeStart w:id="56"/>
      <w:r w:rsidRPr="00143ED0">
        <w:rPr>
          <w:rStyle w:val="Emphasis"/>
          <w:i w:val="0"/>
        </w:rPr>
        <w:t xml:space="preserve">Known </w:t>
      </w:r>
      <w:r>
        <w:rPr>
          <w:rStyle w:val="Emphasis"/>
          <w:i w:val="0"/>
        </w:rPr>
        <w:t>Supported Platforms</w:t>
      </w:r>
      <w:commentRangeEnd w:id="56"/>
      <w:r>
        <w:rPr>
          <w:rStyle w:val="CommentReference"/>
          <w:b w:val="0"/>
          <w:bCs w:val="0"/>
        </w:rPr>
        <w:commentReference w:id="56"/>
      </w:r>
      <w:bookmarkEnd w:id="55"/>
    </w:p>
    <w:p w14:paraId="5DDD046F" w14:textId="77777777" w:rsidR="00591B85" w:rsidRDefault="00591B85" w:rsidP="00BE7B76">
      <w:pPr>
        <w:pStyle w:val="ListParagraph"/>
        <w:numPr>
          <w:ilvl w:val="0"/>
          <w:numId w:val="3"/>
        </w:numPr>
      </w:pPr>
      <w:r>
        <w:t>Windows XP</w:t>
      </w:r>
    </w:p>
    <w:p w14:paraId="02FFF410" w14:textId="77777777" w:rsidR="00591B85" w:rsidRDefault="00591B85" w:rsidP="00BE7B76">
      <w:pPr>
        <w:pStyle w:val="ListParagraph"/>
        <w:numPr>
          <w:ilvl w:val="0"/>
          <w:numId w:val="3"/>
        </w:numPr>
      </w:pPr>
      <w:r>
        <w:t>Windows Vista</w:t>
      </w:r>
    </w:p>
    <w:p w14:paraId="3042C635" w14:textId="77777777" w:rsidR="00591B85" w:rsidRPr="00CD0931" w:rsidRDefault="00591B85" w:rsidP="00BE7B76">
      <w:pPr>
        <w:pStyle w:val="ListParagraph"/>
        <w:numPr>
          <w:ilvl w:val="0"/>
          <w:numId w:val="3"/>
        </w:numPr>
      </w:pPr>
      <w:r>
        <w:t>Windows 7</w:t>
      </w:r>
    </w:p>
    <w:p w14:paraId="0CBAA22C" w14:textId="77777777" w:rsidR="00591B85" w:rsidRDefault="00591B85" w:rsidP="00BE7B76">
      <w:pPr>
        <w:pStyle w:val="Heading2"/>
        <w:numPr>
          <w:ilvl w:val="1"/>
          <w:numId w:val="6"/>
        </w:numPr>
      </w:pPr>
      <w:bookmarkStart w:id="57" w:name="_Toc334363008"/>
      <w:r>
        <w:t>win-def:accesstoken_object</w:t>
      </w:r>
      <w:bookmarkEnd w:id="57"/>
      <w:r w:rsidDel="00341AB3">
        <w:t xml:space="preserve"> </w:t>
      </w:r>
    </w:p>
    <w:p w14:paraId="6AD9CE76" w14:textId="77777777" w:rsidR="00D77F38"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p>
    <w:p w14:paraId="6EEC1DF7" w14:textId="37DC99B9" w:rsidR="00591B85" w:rsidRDefault="00D77F38" w:rsidP="00591B85">
      <w:r w:rsidRPr="00E43254">
        <w:rPr>
          <w:b/>
        </w:rPr>
        <w:t xml:space="preserve">This </w:t>
      </w:r>
      <w:r>
        <w:rPr>
          <w:b/>
        </w:rPr>
        <w:t>object</w:t>
      </w:r>
      <w:r w:rsidRPr="00E43254">
        <w:rPr>
          <w:b/>
        </w:rPr>
        <w:t xml:space="preserve"> has been deprecated and will be removed in version 6.0 of the language. Due to scalability issues, it is encouraged that you use the userright_</w:t>
      </w:r>
      <w:r>
        <w:rPr>
          <w:b/>
        </w:rPr>
        <w:t>object</w:t>
      </w:r>
      <w:r w:rsidRPr="00E43254">
        <w:rPr>
          <w:b/>
        </w:rPr>
        <w:t>.</w:t>
      </w:r>
      <w:r w:rsidR="00FF2ABC">
        <w:object w:dxaOrig="6960" w:dyaOrig="4496" w14:anchorId="490C7FFB">
          <v:shape id="_x0000_i1043" type="#_x0000_t75" style="width:348pt;height:221pt" o:ole="">
            <v:imagedata r:id="rId48" o:title=""/>
          </v:shape>
          <o:OLEObject Type="Embed" ProgID="Visio.Drawing.11" ShapeID="_x0000_i1043" DrawAspect="Content" ObjectID="_1408108546" r:id="rId4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4859EA4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73467E78" w14:textId="77777777" w:rsidR="00591B85" w:rsidRDefault="00591B85" w:rsidP="003F6455">
            <w:pPr>
              <w:jc w:val="center"/>
              <w:rPr>
                <w:b w:val="0"/>
                <w:bCs w:val="0"/>
              </w:rPr>
            </w:pPr>
            <w:r>
              <w:t>Property</w:t>
            </w:r>
          </w:p>
        </w:tc>
        <w:tc>
          <w:tcPr>
            <w:tcW w:w="1601" w:type="pct"/>
          </w:tcPr>
          <w:p w14:paraId="726EB7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1C8692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71ACF0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12A112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240554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C7E8AE7" w14:textId="77777777" w:rsidR="00591B85" w:rsidRDefault="00591B85" w:rsidP="003F6455">
            <w:r>
              <w:t>set</w:t>
            </w:r>
          </w:p>
        </w:tc>
        <w:tc>
          <w:tcPr>
            <w:tcW w:w="1601" w:type="pct"/>
          </w:tcPr>
          <w:p w14:paraId="5DA38E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6693CD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4F2ECD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7C8D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4A87E788"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9138603" w14:textId="77777777" w:rsidR="00591B85" w:rsidRDefault="00591B85" w:rsidP="003F6455">
            <w:r>
              <w:t>behavior</w:t>
            </w:r>
            <w:r w:rsidR="007F71E3">
              <w:t>s</w:t>
            </w:r>
          </w:p>
        </w:tc>
        <w:tc>
          <w:tcPr>
            <w:tcW w:w="1601" w:type="pct"/>
          </w:tcPr>
          <w:p w14:paraId="2D09146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60A2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2639EA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16E89731"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3FCF6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14:paraId="3D2807E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ACA1E27" w14:textId="77777777" w:rsidR="00591B85" w:rsidRPr="009676C4" w:rsidRDefault="00591B85" w:rsidP="003F6455">
            <w:r>
              <w:t>security_principle</w:t>
            </w:r>
          </w:p>
        </w:tc>
        <w:tc>
          <w:tcPr>
            <w:tcW w:w="1601" w:type="pct"/>
          </w:tcPr>
          <w:p w14:paraId="16F39E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156B2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1FBC5C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184605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5145676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14:paraId="6E9DE3B7"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5CDE1"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41A503C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43C32618" w14:textId="77777777" w:rsidR="00591B85" w:rsidRDefault="00591B85" w:rsidP="003F6455">
            <w:r>
              <w:t>filter</w:t>
            </w:r>
          </w:p>
        </w:tc>
        <w:tc>
          <w:tcPr>
            <w:tcW w:w="1601" w:type="pct"/>
          </w:tcPr>
          <w:p w14:paraId="30993B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179C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3828343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7969076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D4D569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B0032A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28F60A1" w14:textId="77777777" w:rsidR="00591B85" w:rsidRDefault="00591B85" w:rsidP="00591B85"/>
    <w:p w14:paraId="017AF12F" w14:textId="77777777" w:rsidR="00591B85" w:rsidRDefault="00591B85" w:rsidP="00BE7B76">
      <w:pPr>
        <w:pStyle w:val="Heading2"/>
        <w:numPr>
          <w:ilvl w:val="1"/>
          <w:numId w:val="6"/>
        </w:numPr>
      </w:pPr>
      <w:bookmarkStart w:id="58" w:name="_Toc334363009"/>
      <w:r>
        <w:t>win-def:AccesstokenBehaviors</w:t>
      </w:r>
      <w:bookmarkEnd w:id="58"/>
    </w:p>
    <w:p w14:paraId="648352BE" w14:textId="77777777" w:rsidR="00591B85"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p w14:paraId="250232EA" w14:textId="1DCDD100" w:rsidR="00D77F38" w:rsidRPr="00BA65C7" w:rsidRDefault="00D77F38" w:rsidP="00591B85">
      <w:r w:rsidRPr="00E43254">
        <w:rPr>
          <w:b/>
        </w:rPr>
        <w:t xml:space="preserve">This </w:t>
      </w:r>
      <w:r>
        <w:rPr>
          <w:b/>
        </w:rPr>
        <w:t>behavior</w:t>
      </w:r>
      <w:r w:rsidRPr="00E43254">
        <w:rPr>
          <w:b/>
        </w:rPr>
        <w:t xml:space="preserve"> has been deprecated and will be removed in version 6.0 of the language. Due to scalability issues, it is encouraged that you use the userright_test.</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C2F7895"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0A257C"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294CB88D"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F50BD07"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770C481"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514C5A9"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431BF4C" w14:textId="77777777" w:rsidR="005B09B7" w:rsidRPr="00BA65C7" w:rsidRDefault="005B09B7" w:rsidP="003F6455">
            <w:pPr>
              <w:rPr>
                <w:rFonts w:cstheme="minorHAnsi"/>
              </w:rPr>
            </w:pPr>
            <w:r>
              <w:rPr>
                <w:rFonts w:cstheme="minorHAnsi"/>
              </w:rPr>
              <w:t>include_group</w:t>
            </w:r>
          </w:p>
        </w:tc>
        <w:tc>
          <w:tcPr>
            <w:tcW w:w="463" w:type="pct"/>
          </w:tcPr>
          <w:p w14:paraId="6384B846"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759E4452"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53AFF766"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B2D66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7D7F8CD"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370799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F624C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9EE78C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9B6B5E"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6172B429"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767FE2"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028541E4"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8EFC5F3" w14:textId="77777777" w:rsidR="005B09B7" w:rsidRPr="00BA65C7" w:rsidRDefault="005B09B7" w:rsidP="003F6455">
            <w:pPr>
              <w:rPr>
                <w:rFonts w:cstheme="minorHAnsi"/>
              </w:rPr>
            </w:pPr>
            <w:r>
              <w:rPr>
                <w:rFonts w:cstheme="minorHAnsi"/>
              </w:rPr>
              <w:t>resolve_group</w:t>
            </w:r>
          </w:p>
        </w:tc>
        <w:tc>
          <w:tcPr>
            <w:tcW w:w="463" w:type="pct"/>
          </w:tcPr>
          <w:p w14:paraId="3189E826"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29BD0B9"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7EA317A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F68B0"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CF00E1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0586BC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2AB33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0291DB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66CBA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06A09AE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62FE02"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22B7831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2E016B"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00F958D1"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8D0EF9D"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4D3D7D67" w14:textId="77777777" w:rsidR="00591B85" w:rsidRDefault="00591B85" w:rsidP="00591B85"/>
    <w:p w14:paraId="4B00AD63" w14:textId="77777777" w:rsidR="00591B85" w:rsidRDefault="00591B85" w:rsidP="00BE7B76">
      <w:pPr>
        <w:pStyle w:val="Heading2"/>
        <w:numPr>
          <w:ilvl w:val="1"/>
          <w:numId w:val="6"/>
        </w:numPr>
      </w:pPr>
      <w:r>
        <w:t xml:space="preserve"> </w:t>
      </w:r>
      <w:bookmarkStart w:id="59" w:name="_Toc334363010"/>
      <w:r>
        <w:t>win-def:accesstoken_state</w:t>
      </w:r>
      <w:bookmarkEnd w:id="59"/>
    </w:p>
    <w:p w14:paraId="74089F0E" w14:textId="77777777" w:rsidR="00591B85" w:rsidRDefault="00591B85" w:rsidP="00591B85">
      <w:pPr>
        <w:rPr>
          <w:rFonts w:cstheme="minorHAnsi"/>
          <w:color w:val="000000"/>
        </w:rPr>
      </w:pPr>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BD7BD8B" w14:textId="28B49964" w:rsidR="00D77F38" w:rsidRDefault="00D77F38" w:rsidP="00591B85">
      <w:r w:rsidRPr="00E43254">
        <w:rPr>
          <w:b/>
        </w:rPr>
        <w:t xml:space="preserve">This </w:t>
      </w:r>
      <w:r>
        <w:rPr>
          <w:b/>
        </w:rPr>
        <w:t>state</w:t>
      </w:r>
      <w:r w:rsidRPr="00E43254">
        <w:rPr>
          <w:b/>
        </w:rPr>
        <w:t xml:space="preserve"> has been deprecated and will be removed in version 6.0 of the language. Due to scalability issues, it is encouraged that you use the userright_</w:t>
      </w:r>
      <w:r>
        <w:rPr>
          <w:b/>
        </w:rPr>
        <w:t>state</w:t>
      </w:r>
      <w:r w:rsidRPr="00E43254">
        <w:rPr>
          <w:b/>
        </w:rPr>
        <w:t>.</w:t>
      </w:r>
    </w:p>
    <w:p w14:paraId="09CAD21A" w14:textId="77777777" w:rsidR="00591B85" w:rsidRDefault="00591B85" w:rsidP="00591B85">
      <w:r>
        <w:object w:dxaOrig="5423" w:dyaOrig="12230" w14:anchorId="7F969A18">
          <v:shape id="_x0000_i1044" type="#_x0000_t75" style="width:271pt;height:613pt" o:ole="">
            <v:imagedata r:id="rId50" o:title=""/>
          </v:shape>
          <o:OLEObject Type="Embed" ProgID="Visio.Drawing.11" ShapeID="_x0000_i1044" DrawAspect="Content" ObjectID="_1408108547" r:id="rId51"/>
        </w:object>
      </w:r>
      <w:r w:rsidDel="00C858A5">
        <w:t xml:space="preserve"> </w:t>
      </w:r>
    </w:p>
    <w:p w14:paraId="44EAE638"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C0F4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EC3B8" w14:textId="77777777" w:rsidR="00591B85" w:rsidRDefault="00591B85" w:rsidP="003F6455">
            <w:pPr>
              <w:jc w:val="center"/>
              <w:rPr>
                <w:b w:val="0"/>
                <w:bCs w:val="0"/>
              </w:rPr>
            </w:pPr>
            <w:r>
              <w:t>Property</w:t>
            </w:r>
          </w:p>
        </w:tc>
        <w:tc>
          <w:tcPr>
            <w:tcW w:w="1431" w:type="pct"/>
          </w:tcPr>
          <w:p w14:paraId="39F7275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9ADD3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89A0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6E351A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4930F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746581" w14:textId="77777777" w:rsidR="00591B85" w:rsidRDefault="00591B85" w:rsidP="003F6455">
            <w:pPr>
              <w:rPr>
                <w:sz w:val="24"/>
                <w:szCs w:val="24"/>
              </w:rPr>
            </w:pPr>
            <w:r>
              <w:t>security_principle</w:t>
            </w:r>
          </w:p>
        </w:tc>
        <w:tc>
          <w:tcPr>
            <w:tcW w:w="1431" w:type="pct"/>
            <w:vAlign w:val="center"/>
          </w:tcPr>
          <w:p w14:paraId="7E66CA1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64F3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63D6F4D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7BBF7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6CE629"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42C699FF"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0EA314"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4939E08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B84F29" w14:textId="77777777" w:rsidR="00591B85" w:rsidRDefault="00591B85" w:rsidP="003F6455">
            <w:pPr>
              <w:rPr>
                <w:sz w:val="24"/>
                <w:szCs w:val="24"/>
              </w:rPr>
            </w:pPr>
            <w:r>
              <w:t>seassignprimarytokenprivilege</w:t>
            </w:r>
          </w:p>
        </w:tc>
        <w:tc>
          <w:tcPr>
            <w:tcW w:w="1431" w:type="pct"/>
            <w:vAlign w:val="center"/>
          </w:tcPr>
          <w:p w14:paraId="31C1C0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0291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A9461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7E4C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44889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318FB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C686241" w14:textId="77777777" w:rsidR="00591B85" w:rsidRDefault="00591B85" w:rsidP="003F6455">
            <w:pPr>
              <w:rPr>
                <w:sz w:val="24"/>
                <w:szCs w:val="24"/>
              </w:rPr>
            </w:pPr>
            <w:r>
              <w:t>seauditprivilege</w:t>
            </w:r>
          </w:p>
        </w:tc>
        <w:tc>
          <w:tcPr>
            <w:tcW w:w="1431" w:type="pct"/>
            <w:vAlign w:val="center"/>
          </w:tcPr>
          <w:p w14:paraId="5B8E3A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5691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62996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7ADA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119D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3FA09F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7A6E57" w14:textId="77777777" w:rsidR="00591B85" w:rsidRDefault="00591B85" w:rsidP="003F6455">
            <w:pPr>
              <w:rPr>
                <w:sz w:val="24"/>
                <w:szCs w:val="24"/>
              </w:rPr>
            </w:pPr>
            <w:r>
              <w:t>sebackupprivilege</w:t>
            </w:r>
          </w:p>
        </w:tc>
        <w:tc>
          <w:tcPr>
            <w:tcW w:w="1431" w:type="pct"/>
            <w:vAlign w:val="center"/>
          </w:tcPr>
          <w:p w14:paraId="43E7B6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40F9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6A23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D7AB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CC9C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0E82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1B9B7A" w14:textId="77777777" w:rsidR="00591B85" w:rsidRDefault="00591B85" w:rsidP="003F6455">
            <w:pPr>
              <w:rPr>
                <w:sz w:val="24"/>
                <w:szCs w:val="24"/>
              </w:rPr>
            </w:pPr>
            <w:r>
              <w:t>sechangenotifyprivilege</w:t>
            </w:r>
          </w:p>
        </w:tc>
        <w:tc>
          <w:tcPr>
            <w:tcW w:w="1431" w:type="pct"/>
            <w:vAlign w:val="center"/>
          </w:tcPr>
          <w:p w14:paraId="0E285E0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AD04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19430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2695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49A91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33E8E7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58FDF0" w14:textId="77777777" w:rsidR="00591B85" w:rsidRDefault="00591B85" w:rsidP="003F6455">
            <w:pPr>
              <w:rPr>
                <w:sz w:val="24"/>
                <w:szCs w:val="24"/>
              </w:rPr>
            </w:pPr>
            <w:r>
              <w:t>secreateglobalprivilege</w:t>
            </w:r>
          </w:p>
        </w:tc>
        <w:tc>
          <w:tcPr>
            <w:tcW w:w="1431" w:type="pct"/>
            <w:vAlign w:val="center"/>
          </w:tcPr>
          <w:p w14:paraId="5F12BD3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30A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EC90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6C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DB2C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1E8134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EC2993" w14:textId="77777777" w:rsidR="00591B85" w:rsidRDefault="00591B85" w:rsidP="003F6455">
            <w:pPr>
              <w:rPr>
                <w:sz w:val="24"/>
                <w:szCs w:val="24"/>
              </w:rPr>
            </w:pPr>
            <w:r>
              <w:t>secreatepagefileprivilege</w:t>
            </w:r>
          </w:p>
        </w:tc>
        <w:tc>
          <w:tcPr>
            <w:tcW w:w="1431" w:type="pct"/>
            <w:vAlign w:val="center"/>
          </w:tcPr>
          <w:p w14:paraId="2C03A4A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2D15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A222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1F2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F762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6D8380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D17B1F" w14:textId="77777777" w:rsidR="00591B85" w:rsidRDefault="00591B85" w:rsidP="003F6455">
            <w:pPr>
              <w:rPr>
                <w:sz w:val="24"/>
                <w:szCs w:val="24"/>
              </w:rPr>
            </w:pPr>
            <w:r>
              <w:t>secreatepermanentprivilege</w:t>
            </w:r>
          </w:p>
        </w:tc>
        <w:tc>
          <w:tcPr>
            <w:tcW w:w="1431" w:type="pct"/>
            <w:vAlign w:val="center"/>
          </w:tcPr>
          <w:p w14:paraId="486D3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10F9B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D85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B36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74238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2E5CA87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DFF122" w14:textId="77777777" w:rsidR="00591B85" w:rsidRDefault="00591B85" w:rsidP="003F6455">
            <w:pPr>
              <w:rPr>
                <w:sz w:val="24"/>
                <w:szCs w:val="24"/>
              </w:rPr>
            </w:pPr>
            <w:r>
              <w:t>secreatesymboliclinkprivilege</w:t>
            </w:r>
          </w:p>
        </w:tc>
        <w:tc>
          <w:tcPr>
            <w:tcW w:w="1431" w:type="pct"/>
            <w:vAlign w:val="center"/>
          </w:tcPr>
          <w:p w14:paraId="723289A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7D8BA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0728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AC9B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DD78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0534A2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3B8BC0C" w14:textId="77777777" w:rsidR="00591B85" w:rsidRDefault="00591B85" w:rsidP="003F6455">
            <w:pPr>
              <w:rPr>
                <w:sz w:val="24"/>
                <w:szCs w:val="24"/>
              </w:rPr>
            </w:pPr>
            <w:r>
              <w:t>secreatetokenprivilege</w:t>
            </w:r>
          </w:p>
        </w:tc>
        <w:tc>
          <w:tcPr>
            <w:tcW w:w="1431" w:type="pct"/>
            <w:vAlign w:val="center"/>
          </w:tcPr>
          <w:p w14:paraId="5112DC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AC45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AE711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B3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6DF3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377A7F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5346D5" w14:textId="77777777" w:rsidR="00591B85" w:rsidRDefault="00591B85" w:rsidP="003F6455">
            <w:pPr>
              <w:rPr>
                <w:sz w:val="24"/>
                <w:szCs w:val="24"/>
              </w:rPr>
            </w:pPr>
            <w:r>
              <w:t>sedebugprivilege</w:t>
            </w:r>
          </w:p>
        </w:tc>
        <w:tc>
          <w:tcPr>
            <w:tcW w:w="1431" w:type="pct"/>
            <w:vAlign w:val="center"/>
          </w:tcPr>
          <w:p w14:paraId="48D138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D84130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BF5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31B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B6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7950FFD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7ABE7F" w14:textId="77777777" w:rsidR="00591B85" w:rsidRDefault="00591B85" w:rsidP="003F6455">
            <w:pPr>
              <w:rPr>
                <w:sz w:val="24"/>
                <w:szCs w:val="24"/>
              </w:rPr>
            </w:pPr>
            <w:r>
              <w:t>seenabledelegationprivilege</w:t>
            </w:r>
          </w:p>
        </w:tc>
        <w:tc>
          <w:tcPr>
            <w:tcW w:w="1431" w:type="pct"/>
            <w:vAlign w:val="center"/>
          </w:tcPr>
          <w:p w14:paraId="0CEB0AA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051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E6D85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9EF5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2F6C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34EC7BF4"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74DCFD" w14:textId="77777777" w:rsidR="00591B85" w:rsidRDefault="00591B85" w:rsidP="003F6455">
            <w:pPr>
              <w:rPr>
                <w:sz w:val="24"/>
                <w:szCs w:val="24"/>
              </w:rPr>
            </w:pPr>
            <w:r>
              <w:t>seimpersonateprivilege</w:t>
            </w:r>
          </w:p>
        </w:tc>
        <w:tc>
          <w:tcPr>
            <w:tcW w:w="1431" w:type="pct"/>
            <w:vAlign w:val="center"/>
          </w:tcPr>
          <w:p w14:paraId="254E9A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944E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9979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CCF1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5C7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4BB5B96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5C06BF" w14:textId="77777777" w:rsidR="00591B85" w:rsidRDefault="00591B85" w:rsidP="003F6455">
            <w:pPr>
              <w:rPr>
                <w:sz w:val="24"/>
                <w:szCs w:val="24"/>
              </w:rPr>
            </w:pPr>
            <w:r>
              <w:t>seincreasebasepriorityprivilege</w:t>
            </w:r>
          </w:p>
        </w:tc>
        <w:tc>
          <w:tcPr>
            <w:tcW w:w="1431" w:type="pct"/>
            <w:vAlign w:val="center"/>
          </w:tcPr>
          <w:p w14:paraId="387BB5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F5F4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2BC80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9347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8490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62E946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97736D" w14:textId="77777777" w:rsidR="00591B85" w:rsidRDefault="00591B85" w:rsidP="003F6455">
            <w:pPr>
              <w:rPr>
                <w:sz w:val="24"/>
                <w:szCs w:val="24"/>
              </w:rPr>
            </w:pPr>
            <w:r>
              <w:t>seincreasequotaprivilege</w:t>
            </w:r>
          </w:p>
        </w:tc>
        <w:tc>
          <w:tcPr>
            <w:tcW w:w="1431" w:type="pct"/>
            <w:vAlign w:val="center"/>
          </w:tcPr>
          <w:p w14:paraId="6E33D4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56BD2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4885A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017F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0DFD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22F628E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39EA96" w14:textId="77777777" w:rsidR="00591B85" w:rsidRDefault="00591B85" w:rsidP="003F6455">
            <w:pPr>
              <w:rPr>
                <w:sz w:val="24"/>
                <w:szCs w:val="24"/>
              </w:rPr>
            </w:pPr>
            <w:r>
              <w:t>seincreaseworkingsetprivilege</w:t>
            </w:r>
          </w:p>
        </w:tc>
        <w:tc>
          <w:tcPr>
            <w:tcW w:w="1431" w:type="pct"/>
            <w:vAlign w:val="center"/>
          </w:tcPr>
          <w:p w14:paraId="0AE939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495E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9BF02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FE014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8A69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3600F8E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8C0AC5" w14:textId="77777777" w:rsidR="00591B85" w:rsidRDefault="00591B85" w:rsidP="003F6455">
            <w:pPr>
              <w:rPr>
                <w:sz w:val="24"/>
                <w:szCs w:val="24"/>
              </w:rPr>
            </w:pPr>
            <w:r>
              <w:t>seloaddriverprivilege</w:t>
            </w:r>
          </w:p>
        </w:tc>
        <w:tc>
          <w:tcPr>
            <w:tcW w:w="1431" w:type="pct"/>
            <w:vAlign w:val="center"/>
          </w:tcPr>
          <w:p w14:paraId="0F8614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5BF64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A70D8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22D55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5E9ED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445F32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595204" w14:textId="77777777" w:rsidR="00591B85" w:rsidRDefault="00591B85" w:rsidP="003F6455">
            <w:pPr>
              <w:rPr>
                <w:sz w:val="24"/>
                <w:szCs w:val="24"/>
              </w:rPr>
            </w:pPr>
            <w:r>
              <w:t>selockmemoryprivilege</w:t>
            </w:r>
          </w:p>
        </w:tc>
        <w:tc>
          <w:tcPr>
            <w:tcW w:w="1431" w:type="pct"/>
            <w:vAlign w:val="center"/>
          </w:tcPr>
          <w:p w14:paraId="23AC41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261D0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D8073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D482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8D28B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34787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13DB0" w14:textId="77777777" w:rsidR="00591B85" w:rsidRDefault="00591B85" w:rsidP="003F6455">
            <w:pPr>
              <w:rPr>
                <w:sz w:val="24"/>
                <w:szCs w:val="24"/>
              </w:rPr>
            </w:pPr>
            <w:r>
              <w:t>semachineaccountprivilege</w:t>
            </w:r>
          </w:p>
        </w:tc>
        <w:tc>
          <w:tcPr>
            <w:tcW w:w="1431" w:type="pct"/>
            <w:vAlign w:val="center"/>
          </w:tcPr>
          <w:p w14:paraId="631834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2908E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BDEA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D422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4E0D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271DCFA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44FD4D" w14:textId="77777777" w:rsidR="00591B85" w:rsidRDefault="00591B85" w:rsidP="003F6455">
            <w:pPr>
              <w:rPr>
                <w:sz w:val="24"/>
                <w:szCs w:val="24"/>
              </w:rPr>
            </w:pPr>
            <w:r>
              <w:t>Semanagevolumeprivilege</w:t>
            </w:r>
          </w:p>
        </w:tc>
        <w:tc>
          <w:tcPr>
            <w:tcW w:w="1431" w:type="pct"/>
            <w:vAlign w:val="center"/>
          </w:tcPr>
          <w:p w14:paraId="4DB630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77A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B74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65BF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539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0BEE9D8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B41A1A" w14:textId="77777777" w:rsidR="00591B85" w:rsidRDefault="00591B85" w:rsidP="003F6455">
            <w:pPr>
              <w:rPr>
                <w:sz w:val="24"/>
                <w:szCs w:val="24"/>
              </w:rPr>
            </w:pPr>
            <w:r>
              <w:t>seprofilesingleprocessprivilege</w:t>
            </w:r>
          </w:p>
        </w:tc>
        <w:tc>
          <w:tcPr>
            <w:tcW w:w="1431" w:type="pct"/>
            <w:vAlign w:val="center"/>
          </w:tcPr>
          <w:p w14:paraId="415A28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3E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850BE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BB9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E87C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7C531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E564D" w14:textId="77777777" w:rsidR="00591B85" w:rsidRDefault="00591B85" w:rsidP="003F6455">
            <w:pPr>
              <w:rPr>
                <w:sz w:val="24"/>
                <w:szCs w:val="24"/>
              </w:rPr>
            </w:pPr>
            <w:r>
              <w:t>serelabelprivilege</w:t>
            </w:r>
          </w:p>
        </w:tc>
        <w:tc>
          <w:tcPr>
            <w:tcW w:w="1431" w:type="pct"/>
            <w:vAlign w:val="center"/>
          </w:tcPr>
          <w:p w14:paraId="12E1B7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455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DA49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A1F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943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758CF4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09523F" w14:textId="77777777" w:rsidR="00591B85" w:rsidRDefault="00591B85" w:rsidP="003F6455">
            <w:pPr>
              <w:rPr>
                <w:sz w:val="24"/>
                <w:szCs w:val="24"/>
              </w:rPr>
            </w:pPr>
            <w:r>
              <w:t>seremoteshutdownprivilege</w:t>
            </w:r>
          </w:p>
        </w:tc>
        <w:tc>
          <w:tcPr>
            <w:tcW w:w="1431" w:type="pct"/>
            <w:vAlign w:val="center"/>
          </w:tcPr>
          <w:p w14:paraId="37A504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0B1D0E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8A0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1AE7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D079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98B2C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156D3A" w14:textId="77777777" w:rsidR="00591B85" w:rsidRDefault="00591B85" w:rsidP="003F6455">
            <w:pPr>
              <w:rPr>
                <w:sz w:val="24"/>
                <w:szCs w:val="24"/>
              </w:rPr>
            </w:pPr>
            <w:r>
              <w:t>serestoreprivilege</w:t>
            </w:r>
          </w:p>
        </w:tc>
        <w:tc>
          <w:tcPr>
            <w:tcW w:w="1431" w:type="pct"/>
            <w:vAlign w:val="center"/>
          </w:tcPr>
          <w:p w14:paraId="320C23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6A7F4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469CD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EF34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C6467E"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591B85" w:rsidRPr="00E74797" w14:paraId="66A625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43D825" w14:textId="77777777" w:rsidR="00591B85" w:rsidRDefault="00591B85" w:rsidP="003F6455">
            <w:pPr>
              <w:rPr>
                <w:sz w:val="24"/>
                <w:szCs w:val="24"/>
              </w:rPr>
            </w:pPr>
            <w:r>
              <w:t>sesecurityprivilege</w:t>
            </w:r>
          </w:p>
        </w:tc>
        <w:tc>
          <w:tcPr>
            <w:tcW w:w="1431" w:type="pct"/>
            <w:vAlign w:val="center"/>
          </w:tcPr>
          <w:p w14:paraId="74C7EB7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A02C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FD39F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A6E4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8D594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768B23D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0C8C7E" w14:textId="77777777" w:rsidR="00591B85" w:rsidRDefault="00591B85" w:rsidP="003F6455">
            <w:pPr>
              <w:rPr>
                <w:sz w:val="24"/>
                <w:szCs w:val="24"/>
              </w:rPr>
            </w:pPr>
            <w:r>
              <w:t>seshutdownprivilege</w:t>
            </w:r>
          </w:p>
        </w:tc>
        <w:tc>
          <w:tcPr>
            <w:tcW w:w="1431" w:type="pct"/>
            <w:vAlign w:val="center"/>
          </w:tcPr>
          <w:p w14:paraId="6F7683F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B215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AF32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3DC4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A9D6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5CFDB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EBBE1C" w14:textId="77777777" w:rsidR="00591B85" w:rsidRDefault="00591B85" w:rsidP="003F6455">
            <w:pPr>
              <w:rPr>
                <w:sz w:val="24"/>
                <w:szCs w:val="24"/>
              </w:rPr>
            </w:pPr>
            <w:r>
              <w:t>sesyncagentprivilege</w:t>
            </w:r>
          </w:p>
        </w:tc>
        <w:tc>
          <w:tcPr>
            <w:tcW w:w="1431" w:type="pct"/>
            <w:vAlign w:val="center"/>
          </w:tcPr>
          <w:p w14:paraId="38E9168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1147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DB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28B9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6DB24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F5D842B"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443F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4BAE24F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2F4FF7" w14:textId="77777777" w:rsidR="00591B85" w:rsidRDefault="00591B85" w:rsidP="003F6455">
            <w:pPr>
              <w:rPr>
                <w:sz w:val="24"/>
                <w:szCs w:val="24"/>
              </w:rPr>
            </w:pPr>
            <w:r>
              <w:t>sesystemenvironmentprivilege</w:t>
            </w:r>
          </w:p>
        </w:tc>
        <w:tc>
          <w:tcPr>
            <w:tcW w:w="1431" w:type="pct"/>
            <w:vAlign w:val="center"/>
          </w:tcPr>
          <w:p w14:paraId="3C1B75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6712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1310B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240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B5379"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488B15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CD1A07" w14:textId="77777777" w:rsidR="00591B85" w:rsidRDefault="00591B85" w:rsidP="003F6455">
            <w:pPr>
              <w:rPr>
                <w:sz w:val="24"/>
                <w:szCs w:val="24"/>
              </w:rPr>
            </w:pPr>
            <w:r>
              <w:t>sesystemprofileprivilege</w:t>
            </w:r>
          </w:p>
        </w:tc>
        <w:tc>
          <w:tcPr>
            <w:tcW w:w="1431" w:type="pct"/>
            <w:vAlign w:val="center"/>
          </w:tcPr>
          <w:p w14:paraId="416C79E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98C5F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3CF0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EA64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0E52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6EE6E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C1F514" w14:textId="77777777" w:rsidR="00591B85" w:rsidRDefault="00591B85" w:rsidP="003F6455">
            <w:pPr>
              <w:rPr>
                <w:sz w:val="24"/>
                <w:szCs w:val="24"/>
              </w:rPr>
            </w:pPr>
            <w:r>
              <w:t>sesystemtimeprivilege</w:t>
            </w:r>
          </w:p>
        </w:tc>
        <w:tc>
          <w:tcPr>
            <w:tcW w:w="1431" w:type="pct"/>
            <w:vAlign w:val="center"/>
          </w:tcPr>
          <w:p w14:paraId="1DE3CB1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6F42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E300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A7ED9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1F9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2BD7F53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1A25FD" w14:textId="77777777" w:rsidR="00591B85" w:rsidRDefault="00591B85" w:rsidP="003F6455">
            <w:pPr>
              <w:rPr>
                <w:sz w:val="24"/>
                <w:szCs w:val="24"/>
              </w:rPr>
            </w:pPr>
            <w:r>
              <w:t>setakeownershipprivilege</w:t>
            </w:r>
          </w:p>
        </w:tc>
        <w:tc>
          <w:tcPr>
            <w:tcW w:w="1431" w:type="pct"/>
            <w:vAlign w:val="center"/>
          </w:tcPr>
          <w:p w14:paraId="5A304E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A2D2F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911C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09D7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A422C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36B9F30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E79B59" w14:textId="77777777" w:rsidR="00591B85" w:rsidRDefault="00591B85" w:rsidP="003F6455">
            <w:pPr>
              <w:rPr>
                <w:sz w:val="24"/>
                <w:szCs w:val="24"/>
              </w:rPr>
            </w:pPr>
            <w:r>
              <w:t>setcbprivilege</w:t>
            </w:r>
          </w:p>
        </w:tc>
        <w:tc>
          <w:tcPr>
            <w:tcW w:w="1431" w:type="pct"/>
            <w:vAlign w:val="center"/>
          </w:tcPr>
          <w:p w14:paraId="4E3F6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06CA1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27488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B595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252E2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4D6975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D155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Some trusted protected subsystems are granted this privilege.</w:t>
            </w:r>
          </w:p>
        </w:tc>
      </w:tr>
      <w:tr w:rsidR="00591B85" w:rsidRPr="00E74797" w14:paraId="4CEA8E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AE0D32" w14:textId="77777777" w:rsidR="00591B85" w:rsidRDefault="00591B85" w:rsidP="003F6455">
            <w:pPr>
              <w:rPr>
                <w:sz w:val="24"/>
                <w:szCs w:val="24"/>
              </w:rPr>
            </w:pPr>
            <w:r>
              <w:t>setimezoneprivilege</w:t>
            </w:r>
          </w:p>
        </w:tc>
        <w:tc>
          <w:tcPr>
            <w:tcW w:w="1431" w:type="pct"/>
            <w:vAlign w:val="center"/>
          </w:tcPr>
          <w:p w14:paraId="2E3CF7F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40210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357C2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E9B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D07A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0012EA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591DF5" w14:textId="77777777" w:rsidR="00591B85" w:rsidRDefault="00591B85" w:rsidP="003F6455">
            <w:pPr>
              <w:rPr>
                <w:sz w:val="24"/>
                <w:szCs w:val="24"/>
              </w:rPr>
            </w:pPr>
            <w:r>
              <w:t>seundockprivilege</w:t>
            </w:r>
          </w:p>
        </w:tc>
        <w:tc>
          <w:tcPr>
            <w:tcW w:w="1431" w:type="pct"/>
            <w:vAlign w:val="center"/>
          </w:tcPr>
          <w:p w14:paraId="3EDF1C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056C0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2333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C4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C99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4B769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BF13E6" w14:textId="77777777" w:rsidR="00591B85" w:rsidRDefault="00591B85" w:rsidP="003F6455">
            <w:pPr>
              <w:rPr>
                <w:sz w:val="24"/>
                <w:szCs w:val="24"/>
              </w:rPr>
            </w:pPr>
            <w:r>
              <w:t>seunsolicitedinputprivilege</w:t>
            </w:r>
          </w:p>
        </w:tc>
        <w:tc>
          <w:tcPr>
            <w:tcW w:w="1431" w:type="pct"/>
            <w:vAlign w:val="center"/>
          </w:tcPr>
          <w:p w14:paraId="6D6B45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750A3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A7D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C46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F96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20DE120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4D16A2" w14:textId="77777777" w:rsidR="00591B85" w:rsidRDefault="00591B85" w:rsidP="003F6455">
            <w:pPr>
              <w:rPr>
                <w:sz w:val="24"/>
                <w:szCs w:val="24"/>
              </w:rPr>
            </w:pPr>
            <w:r>
              <w:t>sebatchlogonright</w:t>
            </w:r>
          </w:p>
        </w:tc>
        <w:tc>
          <w:tcPr>
            <w:tcW w:w="1431" w:type="pct"/>
            <w:vAlign w:val="center"/>
          </w:tcPr>
          <w:p w14:paraId="376A3E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D9C7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AD739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B811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905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279C6A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679488" w14:textId="77777777" w:rsidR="00591B85" w:rsidRDefault="00591B85" w:rsidP="003F6455">
            <w:pPr>
              <w:rPr>
                <w:sz w:val="24"/>
                <w:szCs w:val="24"/>
              </w:rPr>
            </w:pPr>
            <w:r>
              <w:t>seinteractivelogonright</w:t>
            </w:r>
          </w:p>
        </w:tc>
        <w:tc>
          <w:tcPr>
            <w:tcW w:w="1431" w:type="pct"/>
            <w:vAlign w:val="center"/>
          </w:tcPr>
          <w:p w14:paraId="5AB9D90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C7E7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E099B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9020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43F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60ABAD1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A69CE9" w14:textId="77777777" w:rsidR="00591B85" w:rsidRDefault="00591B85" w:rsidP="003F6455">
            <w:pPr>
              <w:rPr>
                <w:sz w:val="24"/>
                <w:szCs w:val="24"/>
              </w:rPr>
            </w:pPr>
            <w:r>
              <w:t>senetworklogonright</w:t>
            </w:r>
          </w:p>
        </w:tc>
        <w:tc>
          <w:tcPr>
            <w:tcW w:w="1431" w:type="pct"/>
            <w:vAlign w:val="center"/>
          </w:tcPr>
          <w:p w14:paraId="30DE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D251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B9751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F57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6E75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49BAA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1C5274" w14:textId="77777777" w:rsidR="00591B85" w:rsidRDefault="00591B85" w:rsidP="003F6455">
            <w:pPr>
              <w:rPr>
                <w:sz w:val="24"/>
                <w:szCs w:val="24"/>
              </w:rPr>
            </w:pPr>
            <w:r>
              <w:t>seremoteinteractivelogonright</w:t>
            </w:r>
          </w:p>
        </w:tc>
        <w:tc>
          <w:tcPr>
            <w:tcW w:w="1431" w:type="pct"/>
            <w:vAlign w:val="center"/>
          </w:tcPr>
          <w:p w14:paraId="1A93F2B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8D381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50C40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01E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CF7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939454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B5A624" w14:textId="77777777" w:rsidR="00591B85" w:rsidRDefault="00591B85" w:rsidP="003F6455">
            <w:pPr>
              <w:rPr>
                <w:sz w:val="24"/>
                <w:szCs w:val="24"/>
              </w:rPr>
            </w:pPr>
            <w:r>
              <w:t>seservicelogonright</w:t>
            </w:r>
          </w:p>
        </w:tc>
        <w:tc>
          <w:tcPr>
            <w:tcW w:w="1431" w:type="pct"/>
            <w:vAlign w:val="center"/>
          </w:tcPr>
          <w:p w14:paraId="0BB366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7507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9F52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237C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74C1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2DE3EC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5248C6B" w14:textId="77777777" w:rsidR="00591B85" w:rsidRDefault="00591B85" w:rsidP="003F6455">
            <w:pPr>
              <w:rPr>
                <w:sz w:val="24"/>
                <w:szCs w:val="24"/>
              </w:rPr>
            </w:pPr>
            <w:r>
              <w:t>sedenybatchlogonright</w:t>
            </w:r>
          </w:p>
        </w:tc>
        <w:tc>
          <w:tcPr>
            <w:tcW w:w="1431" w:type="pct"/>
            <w:vAlign w:val="center"/>
          </w:tcPr>
          <w:p w14:paraId="662B98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861F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17CB3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005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92D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582F8F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FCF566" w14:textId="77777777" w:rsidR="00591B85" w:rsidRDefault="00591B85" w:rsidP="003F6455">
            <w:pPr>
              <w:rPr>
                <w:sz w:val="24"/>
                <w:szCs w:val="24"/>
              </w:rPr>
            </w:pPr>
            <w:r>
              <w:t>sedenyinteractivelogonright</w:t>
            </w:r>
          </w:p>
        </w:tc>
        <w:tc>
          <w:tcPr>
            <w:tcW w:w="1431" w:type="pct"/>
            <w:vAlign w:val="center"/>
          </w:tcPr>
          <w:p w14:paraId="525EFB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0ED8F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984C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B2826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4272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32E77B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A91295" w14:textId="77777777" w:rsidR="00591B85" w:rsidRDefault="00591B85" w:rsidP="003F6455">
            <w:pPr>
              <w:rPr>
                <w:sz w:val="24"/>
                <w:szCs w:val="24"/>
              </w:rPr>
            </w:pPr>
            <w:r>
              <w:t>sedenynetworklogonright</w:t>
            </w:r>
          </w:p>
        </w:tc>
        <w:tc>
          <w:tcPr>
            <w:tcW w:w="1431" w:type="pct"/>
            <w:vAlign w:val="center"/>
          </w:tcPr>
          <w:p w14:paraId="783AB35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FE3E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ABB71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F926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57F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4C42F7E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6CAFFA" w14:textId="77777777" w:rsidR="00591B85" w:rsidRDefault="00591B85" w:rsidP="003F6455">
            <w:pPr>
              <w:rPr>
                <w:sz w:val="24"/>
                <w:szCs w:val="24"/>
              </w:rPr>
            </w:pPr>
            <w:r>
              <w:t>sedenyremoteinteractivelogonright</w:t>
            </w:r>
          </w:p>
        </w:tc>
        <w:tc>
          <w:tcPr>
            <w:tcW w:w="1431" w:type="pct"/>
            <w:vAlign w:val="center"/>
          </w:tcPr>
          <w:p w14:paraId="65A8131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BF12A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DECE6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4E06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587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767A04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CBFD1" w14:textId="77777777" w:rsidR="00591B85" w:rsidRDefault="00591B85" w:rsidP="003F6455">
            <w:pPr>
              <w:rPr>
                <w:sz w:val="24"/>
                <w:szCs w:val="24"/>
              </w:rPr>
            </w:pPr>
            <w:r>
              <w:t>sedenyservicelogonright</w:t>
            </w:r>
          </w:p>
        </w:tc>
        <w:tc>
          <w:tcPr>
            <w:tcW w:w="1431" w:type="pct"/>
            <w:vAlign w:val="center"/>
          </w:tcPr>
          <w:p w14:paraId="0FC7948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9A1C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5432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973F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62462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F9A5AF" w14:textId="77777777" w:rsidR="00591B85" w:rsidRDefault="00591B85" w:rsidP="003F6455">
            <w:pPr>
              <w:rPr>
                <w:sz w:val="24"/>
                <w:szCs w:val="24"/>
              </w:rPr>
            </w:pPr>
            <w:r>
              <w:t>setrustedcredmanaccessnameright</w:t>
            </w:r>
          </w:p>
        </w:tc>
        <w:tc>
          <w:tcPr>
            <w:tcW w:w="1431" w:type="pct"/>
            <w:vAlign w:val="center"/>
          </w:tcPr>
          <w:p w14:paraId="2156114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DE291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8056B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F204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A822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SE_TRUSTED_CREDMAN_ACCESS_NAME)</w:t>
            </w:r>
            <w:r w:rsidRPr="008142C9">
              <w:rPr>
                <w:rFonts w:cstheme="minorHAnsi"/>
                <w:color w:val="000000"/>
              </w:rPr>
              <w:t>, not a right.</w:t>
            </w:r>
          </w:p>
        </w:tc>
      </w:tr>
    </w:tbl>
    <w:p w14:paraId="37658243" w14:textId="77777777" w:rsidR="00591B85" w:rsidRPr="008B05C1" w:rsidRDefault="00591B85" w:rsidP="00BE7B76">
      <w:pPr>
        <w:pStyle w:val="Heading2"/>
        <w:numPr>
          <w:ilvl w:val="1"/>
          <w:numId w:val="6"/>
        </w:numPr>
      </w:pPr>
      <w:bookmarkStart w:id="60" w:name="_Toc334363011"/>
      <w:r w:rsidRPr="008B05C1">
        <w:t>win-sc:</w:t>
      </w:r>
      <w:r>
        <w:t>accesstoken_item</w:t>
      </w:r>
      <w:bookmarkEnd w:id="60"/>
    </w:p>
    <w:p w14:paraId="336D6B05" w14:textId="77777777" w:rsidR="00D77F38" w:rsidRDefault="00591B85" w:rsidP="00591B85">
      <w:pPr>
        <w:rPr>
          <w:rFonts w:cstheme="minorHAnsi"/>
          <w:color w:val="000000"/>
        </w:rPr>
      </w:pPr>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p>
    <w:p w14:paraId="3EF5837E" w14:textId="64FD5E7E" w:rsidR="00D77F38" w:rsidRDefault="00D77F38" w:rsidP="00591B85">
      <w:pPr>
        <w:rPr>
          <w:rFonts w:cstheme="minorHAnsi"/>
          <w:color w:val="000000"/>
        </w:rPr>
      </w:pPr>
      <w:r w:rsidRPr="00E43254">
        <w:rPr>
          <w:b/>
        </w:rPr>
        <w:t xml:space="preserve">This </w:t>
      </w:r>
      <w:r>
        <w:rPr>
          <w:b/>
        </w:rPr>
        <w:t>item</w:t>
      </w:r>
      <w:r w:rsidRPr="00E43254">
        <w:rPr>
          <w:b/>
        </w:rPr>
        <w:t xml:space="preserve"> has been deprecated and will be removed in version 6.0 of the language. Due to scalability issues, it is encouraged that you use the userright_</w:t>
      </w:r>
      <w:r>
        <w:rPr>
          <w:b/>
        </w:rPr>
        <w:t>item</w:t>
      </w:r>
      <w:r w:rsidRPr="00E43254">
        <w:rPr>
          <w:b/>
        </w:rPr>
        <w:t>.</w:t>
      </w:r>
    </w:p>
    <w:p w14:paraId="4C430EBE" w14:textId="07AF628E" w:rsidR="00591B85" w:rsidRDefault="001D0D3E" w:rsidP="00591B85">
      <w:r>
        <w:object w:dxaOrig="4928" w:dyaOrig="10687" w14:anchorId="4FA289B9">
          <v:shape id="_x0000_i1045" type="#_x0000_t75" style="width:229pt;height:487pt" o:ole="">
            <v:imagedata r:id="rId52" o:title=""/>
          </v:shape>
          <o:OLEObject Type="Embed" ProgID="Visio.Drawing.11" ShapeID="_x0000_i1045" DrawAspect="Content" ObjectID="_1408108548" r:id="rId53"/>
        </w:object>
      </w:r>
    </w:p>
    <w:p w14:paraId="43997706" w14:textId="77777777" w:rsidR="00591B85" w:rsidRDefault="00591B85" w:rsidP="00591B85"/>
    <w:p w14:paraId="7177FF83"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83653B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39238BB" w14:textId="77777777" w:rsidR="00591B85" w:rsidRDefault="00591B85" w:rsidP="003F6455">
            <w:pPr>
              <w:jc w:val="center"/>
              <w:rPr>
                <w:b w:val="0"/>
                <w:bCs w:val="0"/>
              </w:rPr>
            </w:pPr>
            <w:r>
              <w:t>Property</w:t>
            </w:r>
          </w:p>
        </w:tc>
        <w:tc>
          <w:tcPr>
            <w:tcW w:w="1431" w:type="pct"/>
          </w:tcPr>
          <w:p w14:paraId="3B9726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A896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A68EB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6BD536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14:paraId="6A83FF7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7375D04" w14:textId="77777777" w:rsidR="00442390" w:rsidRDefault="00442390" w:rsidP="003F6455">
            <w:pPr>
              <w:rPr>
                <w:sz w:val="24"/>
                <w:szCs w:val="24"/>
              </w:rPr>
            </w:pPr>
            <w:r>
              <w:t>security_principle</w:t>
            </w:r>
          </w:p>
        </w:tc>
        <w:tc>
          <w:tcPr>
            <w:tcW w:w="1431" w:type="pct"/>
            <w:vAlign w:val="center"/>
          </w:tcPr>
          <w:p w14:paraId="11F836C0"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7A592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48D9A6DA"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E2D222"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4537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14:paraId="5323ED40"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2451A06B"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14:paraId="07434F4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4ED3759" w14:textId="77777777" w:rsidR="00442390" w:rsidRDefault="00442390" w:rsidP="003F6455">
            <w:pPr>
              <w:rPr>
                <w:sz w:val="24"/>
                <w:szCs w:val="24"/>
              </w:rPr>
            </w:pPr>
            <w:r>
              <w:t>seassignprimarytokenprivilege</w:t>
            </w:r>
          </w:p>
        </w:tc>
        <w:tc>
          <w:tcPr>
            <w:tcW w:w="1431" w:type="pct"/>
            <w:vAlign w:val="center"/>
          </w:tcPr>
          <w:p w14:paraId="7B714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31000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ED927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19C264"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14:paraId="37E6D62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44D4D8" w14:textId="77777777" w:rsidR="00442390" w:rsidRDefault="00442390" w:rsidP="003F6455">
            <w:pPr>
              <w:rPr>
                <w:sz w:val="24"/>
                <w:szCs w:val="24"/>
              </w:rPr>
            </w:pPr>
            <w:r>
              <w:t>seauditprivilege</w:t>
            </w:r>
          </w:p>
        </w:tc>
        <w:tc>
          <w:tcPr>
            <w:tcW w:w="1431" w:type="pct"/>
            <w:vAlign w:val="center"/>
          </w:tcPr>
          <w:p w14:paraId="37A646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0FCA20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FF65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FB9D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14:paraId="0BEFFA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B196F1" w14:textId="77777777" w:rsidR="00442390" w:rsidRDefault="00442390" w:rsidP="003F6455">
            <w:pPr>
              <w:rPr>
                <w:sz w:val="24"/>
                <w:szCs w:val="24"/>
              </w:rPr>
            </w:pPr>
            <w:r>
              <w:t>sebackupprivilege</w:t>
            </w:r>
          </w:p>
        </w:tc>
        <w:tc>
          <w:tcPr>
            <w:tcW w:w="1431" w:type="pct"/>
            <w:vAlign w:val="center"/>
          </w:tcPr>
          <w:p w14:paraId="10F865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449AB3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39603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2D5A5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14:paraId="779F918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7918FB" w14:textId="77777777" w:rsidR="00442390" w:rsidRDefault="00442390" w:rsidP="003F6455">
            <w:pPr>
              <w:rPr>
                <w:sz w:val="24"/>
                <w:szCs w:val="24"/>
              </w:rPr>
            </w:pPr>
            <w:r>
              <w:t>sechangenotifyprivilege</w:t>
            </w:r>
          </w:p>
        </w:tc>
        <w:tc>
          <w:tcPr>
            <w:tcW w:w="1431" w:type="pct"/>
            <w:vAlign w:val="center"/>
          </w:tcPr>
          <w:p w14:paraId="10C01D5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32696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148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42E6D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14:paraId="4794E79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F9E37A4" w14:textId="77777777" w:rsidR="00442390" w:rsidRDefault="00442390" w:rsidP="003F6455">
            <w:pPr>
              <w:rPr>
                <w:sz w:val="24"/>
                <w:szCs w:val="24"/>
              </w:rPr>
            </w:pPr>
            <w:r>
              <w:t>secreateglobalprivilege</w:t>
            </w:r>
          </w:p>
        </w:tc>
        <w:tc>
          <w:tcPr>
            <w:tcW w:w="1431" w:type="pct"/>
            <w:vAlign w:val="center"/>
          </w:tcPr>
          <w:p w14:paraId="33C95B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EC938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9462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9AFAD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14:paraId="6E64E2A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854028" w14:textId="77777777" w:rsidR="00442390" w:rsidRDefault="00442390" w:rsidP="003F6455">
            <w:pPr>
              <w:rPr>
                <w:sz w:val="24"/>
                <w:szCs w:val="24"/>
              </w:rPr>
            </w:pPr>
            <w:r>
              <w:t>secreatepagefileprivilege</w:t>
            </w:r>
          </w:p>
        </w:tc>
        <w:tc>
          <w:tcPr>
            <w:tcW w:w="1431" w:type="pct"/>
            <w:vAlign w:val="center"/>
          </w:tcPr>
          <w:p w14:paraId="30FB10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A6946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8527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A1772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14:paraId="31A717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F58893F" w14:textId="77777777" w:rsidR="00442390" w:rsidRDefault="00442390" w:rsidP="003F6455">
            <w:pPr>
              <w:rPr>
                <w:sz w:val="24"/>
                <w:szCs w:val="24"/>
              </w:rPr>
            </w:pPr>
            <w:r>
              <w:t>secreatepermanentprivilege</w:t>
            </w:r>
          </w:p>
        </w:tc>
        <w:tc>
          <w:tcPr>
            <w:tcW w:w="1431" w:type="pct"/>
            <w:vAlign w:val="center"/>
          </w:tcPr>
          <w:p w14:paraId="729608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0D23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A1829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1A8683"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14:paraId="0B7660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39E1C5" w14:textId="77777777" w:rsidR="00442390" w:rsidRDefault="00442390" w:rsidP="003F6455">
            <w:pPr>
              <w:rPr>
                <w:sz w:val="24"/>
                <w:szCs w:val="24"/>
              </w:rPr>
            </w:pPr>
            <w:r>
              <w:t>secreatesymboliclinkprivilege</w:t>
            </w:r>
          </w:p>
        </w:tc>
        <w:tc>
          <w:tcPr>
            <w:tcW w:w="1431" w:type="pct"/>
            <w:vAlign w:val="center"/>
          </w:tcPr>
          <w:p w14:paraId="31973F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26AD7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7173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3126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14:paraId="270F2C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760C8DE" w14:textId="77777777" w:rsidR="00442390" w:rsidRDefault="00442390" w:rsidP="003F6455">
            <w:pPr>
              <w:rPr>
                <w:sz w:val="24"/>
                <w:szCs w:val="24"/>
              </w:rPr>
            </w:pPr>
            <w:r>
              <w:t>secreatetokenprivilege</w:t>
            </w:r>
          </w:p>
        </w:tc>
        <w:tc>
          <w:tcPr>
            <w:tcW w:w="1431" w:type="pct"/>
            <w:vAlign w:val="center"/>
          </w:tcPr>
          <w:p w14:paraId="3706D99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CD67A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1728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6BA7B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14:paraId="61AC06B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3B07D2" w14:textId="77777777" w:rsidR="00442390" w:rsidRDefault="00442390" w:rsidP="003F6455">
            <w:pPr>
              <w:rPr>
                <w:sz w:val="24"/>
                <w:szCs w:val="24"/>
              </w:rPr>
            </w:pPr>
            <w:r>
              <w:t>sedebugprivilege</w:t>
            </w:r>
          </w:p>
        </w:tc>
        <w:tc>
          <w:tcPr>
            <w:tcW w:w="1431" w:type="pct"/>
            <w:vAlign w:val="center"/>
          </w:tcPr>
          <w:p w14:paraId="4FA7AB9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6F02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B21F0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E3F37"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14:paraId="0A667F5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F8B2767" w14:textId="77777777" w:rsidR="00442390" w:rsidRDefault="00442390" w:rsidP="003F6455">
            <w:pPr>
              <w:rPr>
                <w:sz w:val="24"/>
                <w:szCs w:val="24"/>
              </w:rPr>
            </w:pPr>
            <w:r>
              <w:t>seenabledelegationprivilege</w:t>
            </w:r>
          </w:p>
        </w:tc>
        <w:tc>
          <w:tcPr>
            <w:tcW w:w="1431" w:type="pct"/>
            <w:vAlign w:val="center"/>
          </w:tcPr>
          <w:p w14:paraId="38734A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9F901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CC55D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4EF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14:paraId="37694579" w14:textId="7777777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92EF569" w14:textId="77777777" w:rsidR="00442390" w:rsidRDefault="00442390" w:rsidP="003F6455">
            <w:pPr>
              <w:rPr>
                <w:sz w:val="24"/>
                <w:szCs w:val="24"/>
              </w:rPr>
            </w:pPr>
            <w:r>
              <w:t>seimpersonateprivilege</w:t>
            </w:r>
          </w:p>
        </w:tc>
        <w:tc>
          <w:tcPr>
            <w:tcW w:w="1431" w:type="pct"/>
            <w:vAlign w:val="center"/>
          </w:tcPr>
          <w:p w14:paraId="39896C5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80E7C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D6C8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7CB25"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14:paraId="38E297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9B1689" w14:textId="77777777" w:rsidR="00442390" w:rsidRDefault="00442390" w:rsidP="003F6455">
            <w:pPr>
              <w:rPr>
                <w:sz w:val="24"/>
                <w:szCs w:val="24"/>
              </w:rPr>
            </w:pPr>
            <w:r>
              <w:t>seincreasebasepriorityprivilege</w:t>
            </w:r>
          </w:p>
        </w:tc>
        <w:tc>
          <w:tcPr>
            <w:tcW w:w="1431" w:type="pct"/>
            <w:vAlign w:val="center"/>
          </w:tcPr>
          <w:p w14:paraId="44BC6EF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BF9FAD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1895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D333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14:paraId="77AC45F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E29C3F" w14:textId="77777777" w:rsidR="00442390" w:rsidRDefault="00442390" w:rsidP="003F6455">
            <w:pPr>
              <w:rPr>
                <w:sz w:val="24"/>
                <w:szCs w:val="24"/>
              </w:rPr>
            </w:pPr>
            <w:r>
              <w:t>seincreasequotaprivilege</w:t>
            </w:r>
          </w:p>
        </w:tc>
        <w:tc>
          <w:tcPr>
            <w:tcW w:w="1431" w:type="pct"/>
            <w:vAlign w:val="center"/>
          </w:tcPr>
          <w:p w14:paraId="7B90FE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472A27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CE8A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97412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14:paraId="68350B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7052724" w14:textId="77777777" w:rsidR="00442390" w:rsidRDefault="00442390" w:rsidP="003F6455">
            <w:pPr>
              <w:rPr>
                <w:sz w:val="24"/>
                <w:szCs w:val="24"/>
              </w:rPr>
            </w:pPr>
            <w:r>
              <w:t>seincreaseworkingsetprivilege</w:t>
            </w:r>
          </w:p>
        </w:tc>
        <w:tc>
          <w:tcPr>
            <w:tcW w:w="1431" w:type="pct"/>
            <w:vAlign w:val="center"/>
          </w:tcPr>
          <w:p w14:paraId="0BBB673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F73B2B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9B51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8B9DE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14:paraId="6F5B490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FE2EEE" w14:textId="77777777" w:rsidR="00442390" w:rsidRDefault="00442390" w:rsidP="003F6455">
            <w:pPr>
              <w:rPr>
                <w:sz w:val="24"/>
                <w:szCs w:val="24"/>
              </w:rPr>
            </w:pPr>
            <w:r>
              <w:t>Seloaddriverprivilege</w:t>
            </w:r>
          </w:p>
        </w:tc>
        <w:tc>
          <w:tcPr>
            <w:tcW w:w="1431" w:type="pct"/>
            <w:vAlign w:val="center"/>
          </w:tcPr>
          <w:p w14:paraId="135B4AA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04B11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E9587F"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D34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14:paraId="3EE110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C0C73F9" w14:textId="77777777" w:rsidR="00442390" w:rsidRDefault="00442390" w:rsidP="003F6455">
            <w:pPr>
              <w:rPr>
                <w:sz w:val="24"/>
                <w:szCs w:val="24"/>
              </w:rPr>
            </w:pPr>
            <w:r>
              <w:t>selockmemoryprivilege</w:t>
            </w:r>
          </w:p>
        </w:tc>
        <w:tc>
          <w:tcPr>
            <w:tcW w:w="1431" w:type="pct"/>
            <w:vAlign w:val="center"/>
          </w:tcPr>
          <w:p w14:paraId="24C9CB6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8C43B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0ED0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6FCB8F"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14:paraId="0E5C0D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525398" w14:textId="77777777" w:rsidR="00442390" w:rsidRDefault="00442390" w:rsidP="003F6455">
            <w:pPr>
              <w:rPr>
                <w:sz w:val="24"/>
                <w:szCs w:val="24"/>
              </w:rPr>
            </w:pPr>
            <w:r>
              <w:t>semachineaccountprivilege</w:t>
            </w:r>
          </w:p>
        </w:tc>
        <w:tc>
          <w:tcPr>
            <w:tcW w:w="1431" w:type="pct"/>
            <w:vAlign w:val="center"/>
          </w:tcPr>
          <w:p w14:paraId="005DDAB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9C78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7B2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4ECC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14:paraId="6B7AE40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C91AD99" w14:textId="77777777" w:rsidR="00442390" w:rsidRDefault="00442390" w:rsidP="003F6455">
            <w:pPr>
              <w:rPr>
                <w:sz w:val="24"/>
                <w:szCs w:val="24"/>
              </w:rPr>
            </w:pPr>
            <w:r>
              <w:t>semanagevolumeprivilege</w:t>
            </w:r>
          </w:p>
        </w:tc>
        <w:tc>
          <w:tcPr>
            <w:tcW w:w="1431" w:type="pct"/>
            <w:vAlign w:val="center"/>
          </w:tcPr>
          <w:p w14:paraId="7BBDCF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BBEF0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1CAF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809F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14:paraId="56DD94A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8B9AA4" w14:textId="77777777" w:rsidR="00442390" w:rsidRDefault="00442390" w:rsidP="003F6455">
            <w:pPr>
              <w:rPr>
                <w:sz w:val="24"/>
                <w:szCs w:val="24"/>
              </w:rPr>
            </w:pPr>
            <w:r>
              <w:t>seprofilesingleprocessprivilege</w:t>
            </w:r>
          </w:p>
        </w:tc>
        <w:tc>
          <w:tcPr>
            <w:tcW w:w="1431" w:type="pct"/>
            <w:vAlign w:val="center"/>
          </w:tcPr>
          <w:p w14:paraId="5AB8703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B5409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7B1E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49DE3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14:paraId="4C6F4D2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9CB3DF" w14:textId="77777777" w:rsidR="00442390" w:rsidRDefault="00442390" w:rsidP="003F6455">
            <w:pPr>
              <w:rPr>
                <w:sz w:val="24"/>
                <w:szCs w:val="24"/>
              </w:rPr>
            </w:pPr>
            <w:r>
              <w:t>serelabelprivilege</w:t>
            </w:r>
          </w:p>
        </w:tc>
        <w:tc>
          <w:tcPr>
            <w:tcW w:w="1431" w:type="pct"/>
            <w:vAlign w:val="center"/>
          </w:tcPr>
          <w:p w14:paraId="4FAD266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0A67C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043BB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73617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14:paraId="58DD7E5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F0989A" w14:textId="77777777" w:rsidR="00442390" w:rsidRDefault="00442390" w:rsidP="003F6455">
            <w:pPr>
              <w:rPr>
                <w:sz w:val="24"/>
                <w:szCs w:val="24"/>
              </w:rPr>
            </w:pPr>
            <w:r>
              <w:t>seremoteshutdownprivilege</w:t>
            </w:r>
          </w:p>
        </w:tc>
        <w:tc>
          <w:tcPr>
            <w:tcW w:w="1431" w:type="pct"/>
            <w:vAlign w:val="center"/>
          </w:tcPr>
          <w:p w14:paraId="7D1B43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9F1EEB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60959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58706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14:paraId="5B2C12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44444F7" w14:textId="77777777" w:rsidR="00442390" w:rsidRDefault="00442390" w:rsidP="003F6455">
            <w:pPr>
              <w:rPr>
                <w:sz w:val="24"/>
                <w:szCs w:val="24"/>
              </w:rPr>
            </w:pPr>
            <w:r>
              <w:t>serestoreprivilege</w:t>
            </w:r>
          </w:p>
        </w:tc>
        <w:tc>
          <w:tcPr>
            <w:tcW w:w="1431" w:type="pct"/>
            <w:vAlign w:val="center"/>
          </w:tcPr>
          <w:p w14:paraId="0A1699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00C120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1B7AE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4758F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14:paraId="509244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4BBA540" w14:textId="77777777" w:rsidR="00442390" w:rsidRDefault="00442390" w:rsidP="003F6455">
            <w:pPr>
              <w:rPr>
                <w:sz w:val="24"/>
                <w:szCs w:val="24"/>
              </w:rPr>
            </w:pPr>
            <w:r>
              <w:t>sesecurityprivilege</w:t>
            </w:r>
          </w:p>
        </w:tc>
        <w:tc>
          <w:tcPr>
            <w:tcW w:w="1431" w:type="pct"/>
            <w:vAlign w:val="center"/>
          </w:tcPr>
          <w:p w14:paraId="6DBF6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33C63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48A7F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60831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14:paraId="168820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4D5F7E" w14:textId="77777777" w:rsidR="00442390" w:rsidRDefault="00442390" w:rsidP="003F6455">
            <w:pPr>
              <w:rPr>
                <w:sz w:val="24"/>
                <w:szCs w:val="24"/>
              </w:rPr>
            </w:pPr>
            <w:r>
              <w:t>seshutdownprivilege</w:t>
            </w:r>
          </w:p>
        </w:tc>
        <w:tc>
          <w:tcPr>
            <w:tcW w:w="1431" w:type="pct"/>
            <w:vAlign w:val="center"/>
          </w:tcPr>
          <w:p w14:paraId="315517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87921F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18880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26333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14:paraId="065AA4D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F405100" w14:textId="77777777" w:rsidR="00442390" w:rsidRDefault="00442390" w:rsidP="003F6455">
            <w:pPr>
              <w:rPr>
                <w:sz w:val="24"/>
                <w:szCs w:val="24"/>
              </w:rPr>
            </w:pPr>
            <w:r>
              <w:t>sesyncagentprivilege</w:t>
            </w:r>
          </w:p>
        </w:tc>
        <w:tc>
          <w:tcPr>
            <w:tcW w:w="1431" w:type="pct"/>
            <w:vAlign w:val="center"/>
          </w:tcPr>
          <w:p w14:paraId="617065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FE9835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60B6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9320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4E40853D"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44616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14:paraId="60FBD3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7354FA" w14:textId="77777777" w:rsidR="00442390" w:rsidRDefault="00442390" w:rsidP="003F6455">
            <w:pPr>
              <w:rPr>
                <w:sz w:val="24"/>
                <w:szCs w:val="24"/>
              </w:rPr>
            </w:pPr>
            <w:r>
              <w:t>sesystemenvironmentprivilege</w:t>
            </w:r>
          </w:p>
        </w:tc>
        <w:tc>
          <w:tcPr>
            <w:tcW w:w="1431" w:type="pct"/>
            <w:vAlign w:val="center"/>
          </w:tcPr>
          <w:p w14:paraId="098FD87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70C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E162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9F653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14:paraId="2D256A9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7F02590" w14:textId="77777777" w:rsidR="00442390" w:rsidRDefault="00442390" w:rsidP="003F6455">
            <w:pPr>
              <w:rPr>
                <w:sz w:val="24"/>
                <w:szCs w:val="24"/>
              </w:rPr>
            </w:pPr>
            <w:r>
              <w:t>sesystemprofileprivilege</w:t>
            </w:r>
          </w:p>
        </w:tc>
        <w:tc>
          <w:tcPr>
            <w:tcW w:w="1431" w:type="pct"/>
            <w:vAlign w:val="center"/>
          </w:tcPr>
          <w:p w14:paraId="12DDCE8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248898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D1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D0825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14:paraId="5E7CEA6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782AF5" w14:textId="77777777" w:rsidR="00442390" w:rsidRDefault="00442390" w:rsidP="003F6455">
            <w:pPr>
              <w:rPr>
                <w:sz w:val="24"/>
                <w:szCs w:val="24"/>
              </w:rPr>
            </w:pPr>
            <w:r>
              <w:t>sesystemtimeprivilege</w:t>
            </w:r>
          </w:p>
        </w:tc>
        <w:tc>
          <w:tcPr>
            <w:tcW w:w="1431" w:type="pct"/>
            <w:vAlign w:val="center"/>
          </w:tcPr>
          <w:p w14:paraId="1014C0A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72EF9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290D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E5F88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14:paraId="10B25B6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93844B5" w14:textId="77777777" w:rsidR="00442390" w:rsidRDefault="00442390" w:rsidP="003F6455">
            <w:pPr>
              <w:rPr>
                <w:sz w:val="24"/>
                <w:szCs w:val="24"/>
              </w:rPr>
            </w:pPr>
            <w:r>
              <w:t>setakeownershipprivilege</w:t>
            </w:r>
          </w:p>
        </w:tc>
        <w:tc>
          <w:tcPr>
            <w:tcW w:w="1431" w:type="pct"/>
            <w:vAlign w:val="center"/>
          </w:tcPr>
          <w:p w14:paraId="7EB0B9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CD4FCF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93D3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AE2447"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14:paraId="00F977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568A329" w14:textId="77777777" w:rsidR="00442390" w:rsidRDefault="00442390" w:rsidP="003F6455">
            <w:pPr>
              <w:rPr>
                <w:sz w:val="24"/>
                <w:szCs w:val="24"/>
              </w:rPr>
            </w:pPr>
            <w:r>
              <w:t>setcbprivilege</w:t>
            </w:r>
          </w:p>
        </w:tc>
        <w:tc>
          <w:tcPr>
            <w:tcW w:w="1431" w:type="pct"/>
            <w:vAlign w:val="center"/>
          </w:tcPr>
          <w:p w14:paraId="3A481D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B9649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8547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0AB61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14:paraId="1A53B1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D61216C" w14:textId="77777777" w:rsidR="00442390" w:rsidRDefault="00442390" w:rsidP="003F6455">
            <w:pPr>
              <w:rPr>
                <w:sz w:val="24"/>
                <w:szCs w:val="24"/>
              </w:rPr>
            </w:pPr>
            <w:r>
              <w:t>setimezoneprivilege</w:t>
            </w:r>
          </w:p>
        </w:tc>
        <w:tc>
          <w:tcPr>
            <w:tcW w:w="1431" w:type="pct"/>
            <w:vAlign w:val="center"/>
          </w:tcPr>
          <w:p w14:paraId="124C358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0AD724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D9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1F357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14:paraId="48DA6D8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7BA8759" w14:textId="77777777" w:rsidR="00442390" w:rsidRDefault="00442390" w:rsidP="003F6455">
            <w:pPr>
              <w:rPr>
                <w:sz w:val="24"/>
                <w:szCs w:val="24"/>
              </w:rPr>
            </w:pPr>
            <w:r>
              <w:t>seundockprivilege</w:t>
            </w:r>
          </w:p>
        </w:tc>
        <w:tc>
          <w:tcPr>
            <w:tcW w:w="1431" w:type="pct"/>
            <w:vAlign w:val="center"/>
          </w:tcPr>
          <w:p w14:paraId="69E731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55789D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507AF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8A18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14:paraId="021816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EA94A2E" w14:textId="77777777" w:rsidR="00442390" w:rsidRDefault="00442390" w:rsidP="003F6455">
            <w:pPr>
              <w:rPr>
                <w:sz w:val="24"/>
                <w:szCs w:val="24"/>
              </w:rPr>
            </w:pPr>
            <w:r>
              <w:t>seunsolicitedinputprivilege</w:t>
            </w:r>
          </w:p>
        </w:tc>
        <w:tc>
          <w:tcPr>
            <w:tcW w:w="1431" w:type="pct"/>
            <w:vAlign w:val="center"/>
          </w:tcPr>
          <w:p w14:paraId="3F8FBB0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05C5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6CB7F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B1DE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14:paraId="6848354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136583" w14:textId="77777777" w:rsidR="00442390" w:rsidRDefault="00442390" w:rsidP="003F6455">
            <w:pPr>
              <w:rPr>
                <w:sz w:val="24"/>
                <w:szCs w:val="24"/>
              </w:rPr>
            </w:pPr>
            <w:r>
              <w:t>sebatchlogonright</w:t>
            </w:r>
          </w:p>
        </w:tc>
        <w:tc>
          <w:tcPr>
            <w:tcW w:w="1431" w:type="pct"/>
            <w:vAlign w:val="center"/>
          </w:tcPr>
          <w:p w14:paraId="102A3C8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F6164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68EB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2ECBA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14:paraId="19FDB0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312D61" w14:textId="77777777" w:rsidR="00442390" w:rsidRDefault="00442390" w:rsidP="003F6455">
            <w:pPr>
              <w:rPr>
                <w:sz w:val="24"/>
                <w:szCs w:val="24"/>
              </w:rPr>
            </w:pPr>
            <w:r>
              <w:t>seinteractivelogonright</w:t>
            </w:r>
          </w:p>
        </w:tc>
        <w:tc>
          <w:tcPr>
            <w:tcW w:w="1431" w:type="pct"/>
            <w:vAlign w:val="center"/>
          </w:tcPr>
          <w:p w14:paraId="3AA69F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53D2E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2C90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AE8A5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14:paraId="019B41B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470AA5B" w14:textId="77777777" w:rsidR="00442390" w:rsidRDefault="00442390" w:rsidP="003F6455">
            <w:pPr>
              <w:rPr>
                <w:sz w:val="24"/>
                <w:szCs w:val="24"/>
              </w:rPr>
            </w:pPr>
            <w:r>
              <w:t>senetworklogonright</w:t>
            </w:r>
          </w:p>
        </w:tc>
        <w:tc>
          <w:tcPr>
            <w:tcW w:w="1431" w:type="pct"/>
            <w:vAlign w:val="center"/>
          </w:tcPr>
          <w:p w14:paraId="61442B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F341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B9020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39205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14:paraId="305D157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33D5BA" w14:textId="77777777" w:rsidR="00442390" w:rsidRDefault="00442390" w:rsidP="003F6455">
            <w:pPr>
              <w:rPr>
                <w:sz w:val="24"/>
                <w:szCs w:val="24"/>
              </w:rPr>
            </w:pPr>
            <w:r>
              <w:t>seremoteinteractivelogonright</w:t>
            </w:r>
          </w:p>
        </w:tc>
        <w:tc>
          <w:tcPr>
            <w:tcW w:w="1431" w:type="pct"/>
            <w:vAlign w:val="center"/>
          </w:tcPr>
          <w:p w14:paraId="2B9B23C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B85B1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8C4ED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BA3A5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14:paraId="142A225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0C50DC" w14:textId="77777777" w:rsidR="00442390" w:rsidRDefault="00442390" w:rsidP="003F6455">
            <w:pPr>
              <w:rPr>
                <w:sz w:val="24"/>
                <w:szCs w:val="24"/>
              </w:rPr>
            </w:pPr>
            <w:r>
              <w:t>seservicelogonright</w:t>
            </w:r>
          </w:p>
        </w:tc>
        <w:tc>
          <w:tcPr>
            <w:tcW w:w="1431" w:type="pct"/>
            <w:vAlign w:val="center"/>
          </w:tcPr>
          <w:p w14:paraId="39870C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CFEDD6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80C9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B8809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14:paraId="2BF8355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73EBED" w14:textId="77777777" w:rsidR="00442390" w:rsidRDefault="00442390" w:rsidP="003F6455">
            <w:pPr>
              <w:rPr>
                <w:sz w:val="24"/>
                <w:szCs w:val="24"/>
              </w:rPr>
            </w:pPr>
            <w:r>
              <w:t>sedenybatchLogonright</w:t>
            </w:r>
          </w:p>
        </w:tc>
        <w:tc>
          <w:tcPr>
            <w:tcW w:w="1431" w:type="pct"/>
            <w:vAlign w:val="center"/>
          </w:tcPr>
          <w:p w14:paraId="0D2E9CC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041EC5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14A2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0054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14:paraId="2FA0316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C230054" w14:textId="77777777" w:rsidR="00442390" w:rsidRDefault="00442390" w:rsidP="003F6455">
            <w:pPr>
              <w:rPr>
                <w:sz w:val="24"/>
                <w:szCs w:val="24"/>
              </w:rPr>
            </w:pPr>
            <w:r>
              <w:t>sedenyinteractivelogonright</w:t>
            </w:r>
          </w:p>
        </w:tc>
        <w:tc>
          <w:tcPr>
            <w:tcW w:w="1431" w:type="pct"/>
            <w:vAlign w:val="center"/>
          </w:tcPr>
          <w:p w14:paraId="15D079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9CEF51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9D00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96E1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14:paraId="0A342CC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9340B6" w14:textId="77777777" w:rsidR="00442390" w:rsidRDefault="00442390" w:rsidP="003F6455">
            <w:pPr>
              <w:rPr>
                <w:sz w:val="24"/>
                <w:szCs w:val="24"/>
              </w:rPr>
            </w:pPr>
            <w:r>
              <w:t>sedenynetworklogonright</w:t>
            </w:r>
          </w:p>
        </w:tc>
        <w:tc>
          <w:tcPr>
            <w:tcW w:w="1431" w:type="pct"/>
            <w:vAlign w:val="center"/>
          </w:tcPr>
          <w:p w14:paraId="3F26643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DFE4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4659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D15EF1"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14:paraId="0ACF7F2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EA59C7E" w14:textId="77777777" w:rsidR="00442390" w:rsidRDefault="00442390" w:rsidP="003F6455">
            <w:pPr>
              <w:rPr>
                <w:sz w:val="24"/>
                <w:szCs w:val="24"/>
              </w:rPr>
            </w:pPr>
            <w:r>
              <w:t>sedenyremoteInteractivelogonright</w:t>
            </w:r>
          </w:p>
        </w:tc>
        <w:tc>
          <w:tcPr>
            <w:tcW w:w="1431" w:type="pct"/>
            <w:vAlign w:val="center"/>
          </w:tcPr>
          <w:p w14:paraId="02713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B028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FFF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0C456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14:paraId="7240717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4CA818" w14:textId="77777777" w:rsidR="00442390" w:rsidRDefault="00442390" w:rsidP="003F6455">
            <w:pPr>
              <w:rPr>
                <w:sz w:val="24"/>
                <w:szCs w:val="24"/>
              </w:rPr>
            </w:pPr>
            <w:r>
              <w:t>sedenyservicelogonright</w:t>
            </w:r>
          </w:p>
        </w:tc>
        <w:tc>
          <w:tcPr>
            <w:tcW w:w="1431" w:type="pct"/>
            <w:vAlign w:val="center"/>
          </w:tcPr>
          <w:p w14:paraId="78D986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C141C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97C66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349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14:paraId="3829F8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4E596C" w14:textId="77777777" w:rsidR="00442390" w:rsidRDefault="00442390" w:rsidP="003F6455">
            <w:pPr>
              <w:rPr>
                <w:sz w:val="24"/>
                <w:szCs w:val="24"/>
              </w:rPr>
            </w:pPr>
            <w:r>
              <w:t>setrustedcredmanaccessnameright</w:t>
            </w:r>
          </w:p>
        </w:tc>
        <w:tc>
          <w:tcPr>
            <w:tcW w:w="1431" w:type="pct"/>
            <w:vAlign w:val="center"/>
          </w:tcPr>
          <w:p w14:paraId="31C940B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0C4034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BE4B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91A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3D318D45" w14:textId="77777777" w:rsidR="00591B85" w:rsidRDefault="00591B85" w:rsidP="00591B85"/>
    <w:p w14:paraId="31057705" w14:textId="77777777" w:rsidR="00591B85" w:rsidRDefault="00591B85" w:rsidP="00591B85"/>
    <w:p w14:paraId="39B3C452" w14:textId="77777777" w:rsidR="00591B85" w:rsidRDefault="00591B85" w:rsidP="00591B85"/>
    <w:p w14:paraId="407F5EE5" w14:textId="77777777" w:rsidR="00591B85" w:rsidRDefault="00591B85" w:rsidP="00591B85"/>
    <w:p w14:paraId="7168609D" w14:textId="77777777" w:rsidR="00591B85" w:rsidRDefault="00591B85" w:rsidP="00591B85"/>
    <w:p w14:paraId="4C4F56AE" w14:textId="77777777" w:rsidR="00591B85" w:rsidRDefault="00591B85" w:rsidP="00591B85"/>
    <w:p w14:paraId="1ABD1D91" w14:textId="77777777" w:rsidR="00591B85" w:rsidRDefault="00591B85" w:rsidP="00591B85"/>
    <w:p w14:paraId="6423FAAC" w14:textId="77777777" w:rsidR="00591B85" w:rsidRDefault="00591B85" w:rsidP="00591B85"/>
    <w:p w14:paraId="53547EC3" w14:textId="77777777" w:rsidR="00591B85" w:rsidRDefault="00591B85" w:rsidP="00591B85"/>
    <w:p w14:paraId="6B8FD65B" w14:textId="77777777" w:rsidR="00591B85" w:rsidRDefault="00591B85" w:rsidP="00591B85"/>
    <w:p w14:paraId="081F40E5" w14:textId="77777777" w:rsidR="00591B85" w:rsidRDefault="00591B85" w:rsidP="00591B85"/>
    <w:p w14:paraId="320950F5" w14:textId="77777777" w:rsidR="00591B85" w:rsidRDefault="00591B85" w:rsidP="00591B85"/>
    <w:p w14:paraId="2A739096" w14:textId="77777777" w:rsidR="00591B85" w:rsidRDefault="00591B85" w:rsidP="00591B85"/>
    <w:p w14:paraId="2E7E8C35" w14:textId="77777777" w:rsidR="00591B85" w:rsidRDefault="00591B85" w:rsidP="00591B85"/>
    <w:p w14:paraId="47D58C32" w14:textId="77777777" w:rsidR="00591B85" w:rsidRDefault="00591B85" w:rsidP="00591B85"/>
    <w:p w14:paraId="667023D1" w14:textId="77777777" w:rsidR="00591B85" w:rsidRDefault="00591B85" w:rsidP="00591B85"/>
    <w:p w14:paraId="771AF7F7" w14:textId="77777777" w:rsidR="00591B85" w:rsidRDefault="00591B85" w:rsidP="00591B85"/>
    <w:p w14:paraId="60A7C646" w14:textId="77777777" w:rsidR="00591B85" w:rsidRDefault="00591B85" w:rsidP="00591B85"/>
    <w:p w14:paraId="1F6E5BE6" w14:textId="77777777" w:rsidR="00591B85" w:rsidRDefault="00591B85" w:rsidP="00591B85"/>
    <w:p w14:paraId="67C852AE" w14:textId="77777777" w:rsidR="00591B85" w:rsidRDefault="00591B85" w:rsidP="00591B85"/>
    <w:p w14:paraId="0B18CC09" w14:textId="77777777" w:rsidR="00591B85" w:rsidRDefault="00591B85" w:rsidP="00591B85"/>
    <w:p w14:paraId="51581B2F" w14:textId="77777777" w:rsidR="00591B85" w:rsidRDefault="00591B85" w:rsidP="00591B85"/>
    <w:p w14:paraId="3C17B078" w14:textId="77777777" w:rsidR="00591B85" w:rsidRDefault="00591B85" w:rsidP="00BE7B76">
      <w:pPr>
        <w:pStyle w:val="Heading2"/>
        <w:numPr>
          <w:ilvl w:val="1"/>
          <w:numId w:val="6"/>
        </w:numPr>
      </w:pPr>
      <w:bookmarkStart w:id="61" w:name="_Toc334363012"/>
      <w:r>
        <w:t>win-def:auditeventpolicy_test</w:t>
      </w:r>
      <w:bookmarkEnd w:id="61"/>
    </w:p>
    <w:p w14:paraId="73D9AFA0"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298A538D">
          <v:shape id="_x0000_i1046" type="#_x0000_t75" style="width:5in;height:180pt" o:ole="">
            <v:imagedata r:id="rId54" o:title=""/>
          </v:shape>
          <o:OLEObject Type="Embed" ProgID="Visio.Drawing.11" ShapeID="_x0000_i1046" DrawAspect="Content" ObjectID="_1408108549" r:id="rId55"/>
        </w:object>
      </w:r>
    </w:p>
    <w:p w14:paraId="01338AA2" w14:textId="77777777" w:rsidR="00591B85" w:rsidRDefault="00591B85" w:rsidP="00BE7B76">
      <w:pPr>
        <w:pStyle w:val="Heading3"/>
        <w:numPr>
          <w:ilvl w:val="2"/>
          <w:numId w:val="6"/>
        </w:numPr>
        <w:rPr>
          <w:rStyle w:val="Emphasis"/>
          <w:i w:val="0"/>
        </w:rPr>
      </w:pPr>
      <w:bookmarkStart w:id="62" w:name="_Toc334363013"/>
      <w:commentRangeStart w:id="63"/>
      <w:r w:rsidRPr="00143ED0">
        <w:rPr>
          <w:rStyle w:val="Emphasis"/>
          <w:i w:val="0"/>
        </w:rPr>
        <w:t xml:space="preserve">Known </w:t>
      </w:r>
      <w:r>
        <w:rPr>
          <w:rStyle w:val="Emphasis"/>
          <w:i w:val="0"/>
        </w:rPr>
        <w:t>Supported Platforms</w:t>
      </w:r>
      <w:commentRangeEnd w:id="63"/>
      <w:r>
        <w:rPr>
          <w:rStyle w:val="CommentReference"/>
          <w:rFonts w:asciiTheme="minorHAnsi" w:eastAsiaTheme="minorHAnsi" w:hAnsiTheme="minorHAnsi" w:cstheme="minorBidi"/>
          <w:b w:val="0"/>
          <w:bCs w:val="0"/>
          <w:color w:val="auto"/>
        </w:rPr>
        <w:commentReference w:id="63"/>
      </w:r>
      <w:bookmarkEnd w:id="62"/>
    </w:p>
    <w:p w14:paraId="315A25EB" w14:textId="77777777" w:rsidR="00591B85" w:rsidRDefault="00591B85" w:rsidP="00BE7B76">
      <w:pPr>
        <w:pStyle w:val="ListParagraph"/>
        <w:numPr>
          <w:ilvl w:val="0"/>
          <w:numId w:val="3"/>
        </w:numPr>
      </w:pPr>
      <w:r>
        <w:t>Windows XP</w:t>
      </w:r>
    </w:p>
    <w:p w14:paraId="6A6D83A2" w14:textId="77777777" w:rsidR="00591B85" w:rsidRDefault="00591B85" w:rsidP="00BE7B76">
      <w:pPr>
        <w:pStyle w:val="ListParagraph"/>
        <w:numPr>
          <w:ilvl w:val="0"/>
          <w:numId w:val="3"/>
        </w:numPr>
      </w:pPr>
      <w:r>
        <w:t>Windows Vista</w:t>
      </w:r>
    </w:p>
    <w:p w14:paraId="065FCC56" w14:textId="77777777" w:rsidR="00591B85" w:rsidRPr="00CD0931" w:rsidRDefault="00591B85" w:rsidP="00BE7B76">
      <w:pPr>
        <w:pStyle w:val="ListParagraph"/>
        <w:numPr>
          <w:ilvl w:val="0"/>
          <w:numId w:val="3"/>
        </w:numPr>
      </w:pPr>
      <w:r>
        <w:t>Windows 7</w:t>
      </w:r>
    </w:p>
    <w:p w14:paraId="242EBF62" w14:textId="77777777" w:rsidR="00591B85" w:rsidRDefault="00591B85" w:rsidP="00BE7B76">
      <w:pPr>
        <w:pStyle w:val="Heading2"/>
        <w:numPr>
          <w:ilvl w:val="1"/>
          <w:numId w:val="6"/>
        </w:numPr>
      </w:pPr>
      <w:bookmarkStart w:id="64" w:name="_Toc334363014"/>
      <w:r>
        <w:t>win-def:auditeventpolicy_object</w:t>
      </w:r>
      <w:bookmarkEnd w:id="64"/>
    </w:p>
    <w:p w14:paraId="3070D8A9"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74349EDD" w14:textId="77777777" w:rsidR="00591B85" w:rsidRDefault="00591B85" w:rsidP="00591B85">
      <w:r>
        <w:t xml:space="preserve"> </w:t>
      </w:r>
      <w:r>
        <w:object w:dxaOrig="3292" w:dyaOrig="3445" w14:anchorId="3AB41DCB">
          <v:shape id="_x0000_i1047" type="#_x0000_t75" style="width:168pt;height:173pt" o:ole="">
            <v:imagedata r:id="rId56" o:title=""/>
          </v:shape>
          <o:OLEObject Type="Embed" ProgID="Visio.Drawing.11" ShapeID="_x0000_i1047" DrawAspect="Content" ObjectID="_1408108550" r:id="rId57"/>
        </w:object>
      </w:r>
    </w:p>
    <w:p w14:paraId="21BF6B77" w14:textId="77777777" w:rsidR="00591B85" w:rsidRDefault="00591B85" w:rsidP="00BE7B76">
      <w:pPr>
        <w:pStyle w:val="Heading2"/>
        <w:numPr>
          <w:ilvl w:val="1"/>
          <w:numId w:val="6"/>
        </w:numPr>
      </w:pPr>
      <w:r>
        <w:t xml:space="preserve"> </w:t>
      </w:r>
      <w:bookmarkStart w:id="65" w:name="_Toc334363015"/>
      <w:r>
        <w:t>win-def:auditeventpolicy_state</w:t>
      </w:r>
      <w:bookmarkEnd w:id="65"/>
    </w:p>
    <w:p w14:paraId="478A6C5A"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6B9469" w14:textId="77777777" w:rsidR="00591B85" w:rsidRDefault="00D94876" w:rsidP="00591B85">
      <w:r>
        <w:object w:dxaOrig="3705" w:dyaOrig="4105" w14:anchorId="2AE7B8DC">
          <v:shape id="_x0000_i1048" type="#_x0000_t75" style="width:186pt;height:203pt" o:ole="">
            <v:imagedata r:id="rId58" o:title=""/>
          </v:shape>
          <o:OLEObject Type="Embed" ProgID="Visio.Drawing.11" ShapeID="_x0000_i1048" DrawAspect="Content" ObjectID="_1408108551" r:id="rId59"/>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976B7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294035" w14:textId="77777777" w:rsidR="00591B85" w:rsidRDefault="00591B85" w:rsidP="003F6455">
            <w:pPr>
              <w:jc w:val="center"/>
              <w:rPr>
                <w:b w:val="0"/>
                <w:bCs w:val="0"/>
              </w:rPr>
            </w:pPr>
            <w:r>
              <w:t>Property</w:t>
            </w:r>
          </w:p>
        </w:tc>
        <w:tc>
          <w:tcPr>
            <w:tcW w:w="1431" w:type="pct"/>
          </w:tcPr>
          <w:p w14:paraId="1F9116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C20F55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7117C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A9C2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C7880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035CBA" w14:textId="77777777" w:rsidR="00591B85" w:rsidRPr="009676C4" w:rsidRDefault="00591B85" w:rsidP="003F6455">
            <w:r>
              <w:t>account_logon</w:t>
            </w:r>
          </w:p>
        </w:tc>
        <w:tc>
          <w:tcPr>
            <w:tcW w:w="1431" w:type="pct"/>
          </w:tcPr>
          <w:p w14:paraId="0308F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9C3115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7C8B1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F034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127754"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94CAF4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5D68E6A" w14:textId="77777777" w:rsidR="00591B85" w:rsidRDefault="00591B85" w:rsidP="003F6455">
            <w:r>
              <w:t>account_management</w:t>
            </w:r>
          </w:p>
        </w:tc>
        <w:tc>
          <w:tcPr>
            <w:tcW w:w="1431" w:type="pct"/>
          </w:tcPr>
          <w:p w14:paraId="43227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B7AFB8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80F5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F9BFEC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8AAE4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5317A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ED6719" w14:textId="77777777" w:rsidR="00591B85" w:rsidRDefault="00591B85" w:rsidP="003F6455">
            <w:r>
              <w:t>detailed_tracking</w:t>
            </w:r>
          </w:p>
        </w:tc>
        <w:tc>
          <w:tcPr>
            <w:tcW w:w="1431" w:type="pct"/>
          </w:tcPr>
          <w:p w14:paraId="179913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6858BE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C54A8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DAE8C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ED0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01BD6E4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2E09F4" w14:textId="77777777" w:rsidR="00591B85" w:rsidRDefault="00591B85" w:rsidP="003F6455">
            <w:r>
              <w:t>directory_service_access</w:t>
            </w:r>
          </w:p>
        </w:tc>
        <w:tc>
          <w:tcPr>
            <w:tcW w:w="1431" w:type="pct"/>
          </w:tcPr>
          <w:p w14:paraId="5F40CD0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4056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D52FC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3A39A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5D6C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14:paraId="5F317C4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3B84E9" w14:textId="77777777" w:rsidR="00591B85" w:rsidRDefault="00591B85" w:rsidP="003F6455">
            <w:r>
              <w:t>logon</w:t>
            </w:r>
          </w:p>
        </w:tc>
        <w:tc>
          <w:tcPr>
            <w:tcW w:w="1431" w:type="pct"/>
          </w:tcPr>
          <w:p w14:paraId="1566BB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14:paraId="213630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6EC6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D8AC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14:paraId="3B7C5E0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87ACD40" w14:textId="77777777" w:rsidR="00591B85" w:rsidRDefault="00591B85" w:rsidP="003F6455">
            <w:r>
              <w:t>object_access</w:t>
            </w:r>
          </w:p>
        </w:tc>
        <w:tc>
          <w:tcPr>
            <w:tcW w:w="1431" w:type="pct"/>
          </w:tcPr>
          <w:p w14:paraId="6A20CE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B0B4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11697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BF5C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220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BC4F43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DABC7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6"/>
            <w:r>
              <w:rPr>
                <w:rFonts w:cstheme="minorHAnsi"/>
                <w:color w:val="000000"/>
              </w:rPr>
              <w:t>The type of access request, such as Write, Read, or Modify, and the account making the request MUST match the settings in the SACL.</w:t>
            </w:r>
            <w:commentRangeEnd w:id="66"/>
            <w:r>
              <w:rPr>
                <w:rStyle w:val="CommentReference"/>
                <w:rFonts w:eastAsiaTheme="minorHAnsi"/>
                <w:lang w:bidi="ar-SA"/>
              </w:rPr>
              <w:commentReference w:id="66"/>
            </w:r>
          </w:p>
        </w:tc>
      </w:tr>
      <w:tr w:rsidR="00591B85" w:rsidRPr="00E74797" w14:paraId="1599EE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FC248" w14:textId="77777777" w:rsidR="00591B85" w:rsidRDefault="00591B85" w:rsidP="003F6455">
            <w:r>
              <w:t>policy_change</w:t>
            </w:r>
          </w:p>
        </w:tc>
        <w:tc>
          <w:tcPr>
            <w:tcW w:w="1431" w:type="pct"/>
          </w:tcPr>
          <w:p w14:paraId="1C3CF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C989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0BE30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69D0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7DC92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5A3BA60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70B2B3" w14:textId="77777777" w:rsidR="00591B85" w:rsidRDefault="00591B85" w:rsidP="003F6455">
            <w:r>
              <w:t>privilege_use</w:t>
            </w:r>
          </w:p>
        </w:tc>
        <w:tc>
          <w:tcPr>
            <w:tcW w:w="1431" w:type="pct"/>
          </w:tcPr>
          <w:p w14:paraId="77844F5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9E5E1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2FF4A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D0C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CB3E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35941C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5D5700" w14:textId="77777777" w:rsidR="00591B85" w:rsidRDefault="00591B85" w:rsidP="003F6455">
            <w:r>
              <w:t>system</w:t>
            </w:r>
          </w:p>
        </w:tc>
        <w:tc>
          <w:tcPr>
            <w:tcW w:w="1431" w:type="pct"/>
          </w:tcPr>
          <w:p w14:paraId="40DF69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5E0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6A8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042D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62A8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2D98D2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09C9E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E1C1C3F" w14:textId="77777777" w:rsidR="00591B85" w:rsidRDefault="00591B85" w:rsidP="00591B85"/>
    <w:p w14:paraId="67744DBD" w14:textId="77777777" w:rsidR="00591B85" w:rsidRPr="008B05C1" w:rsidRDefault="00591B85" w:rsidP="00BE7B76">
      <w:pPr>
        <w:pStyle w:val="Heading2"/>
        <w:numPr>
          <w:ilvl w:val="1"/>
          <w:numId w:val="6"/>
        </w:numPr>
      </w:pPr>
      <w:bookmarkStart w:id="67" w:name="_Toc334363016"/>
      <w:r w:rsidRPr="008B05C1">
        <w:t>win-sc:</w:t>
      </w:r>
      <w:r>
        <w:t>auditeventpolicy</w:t>
      </w:r>
      <w:r w:rsidRPr="008B05C1">
        <w:t>__item</w:t>
      </w:r>
      <w:bookmarkEnd w:id="67"/>
    </w:p>
    <w:p w14:paraId="73D735FB"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23ED4B9" w14:textId="77777777" w:rsidR="00591B85" w:rsidRDefault="00591B85" w:rsidP="00591B85">
      <w:r>
        <w:object w:dxaOrig="4279" w:dyaOrig="4014" w14:anchorId="16AB87AC">
          <v:shape id="_x0000_i1049" type="#_x0000_t75" style="width:3in;height:199pt" o:ole="">
            <v:imagedata r:id="rId60" o:title=""/>
          </v:shape>
          <o:OLEObject Type="Embed" ProgID="Visio.Drawing.11" ShapeID="_x0000_i1049" DrawAspect="Content" ObjectID="_1408108552" r:id="rId6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FB44B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37E78" w14:textId="77777777" w:rsidR="00591B85" w:rsidRDefault="00591B85" w:rsidP="003F6455">
            <w:pPr>
              <w:jc w:val="center"/>
              <w:rPr>
                <w:b w:val="0"/>
                <w:bCs w:val="0"/>
              </w:rPr>
            </w:pPr>
            <w:r>
              <w:t>Property</w:t>
            </w:r>
          </w:p>
        </w:tc>
        <w:tc>
          <w:tcPr>
            <w:tcW w:w="1431" w:type="pct"/>
          </w:tcPr>
          <w:p w14:paraId="6CC7A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1D655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68DCC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E7625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6198A6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C8A5F5" w14:textId="77777777" w:rsidR="00591B85" w:rsidRPr="009676C4" w:rsidRDefault="00591B85" w:rsidP="003F6455">
            <w:r>
              <w:t>account_logon</w:t>
            </w:r>
          </w:p>
        </w:tc>
        <w:tc>
          <w:tcPr>
            <w:tcW w:w="1431" w:type="pct"/>
          </w:tcPr>
          <w:p w14:paraId="26938E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077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43C5CD8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6AE61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9308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1628E79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83D4FAC" w14:textId="77777777" w:rsidR="00591B85" w:rsidRDefault="00591B85" w:rsidP="003F6455">
            <w:r>
              <w:t>account_management</w:t>
            </w:r>
          </w:p>
        </w:tc>
        <w:tc>
          <w:tcPr>
            <w:tcW w:w="1431" w:type="pct"/>
          </w:tcPr>
          <w:p w14:paraId="2326438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DF8E41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053F9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88997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73379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FA67E2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493AC3" w14:textId="77777777" w:rsidR="00591B85" w:rsidRDefault="00591B85" w:rsidP="003F6455">
            <w:r>
              <w:t>detailed_tracking</w:t>
            </w:r>
          </w:p>
        </w:tc>
        <w:tc>
          <w:tcPr>
            <w:tcW w:w="1431" w:type="pct"/>
          </w:tcPr>
          <w:p w14:paraId="2660197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FBCCC4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8F5C3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68E49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16116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1D842B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1416612" w14:textId="77777777" w:rsidR="00591B85" w:rsidRDefault="00591B85" w:rsidP="003F6455">
            <w:r>
              <w:t>directory_service_access</w:t>
            </w:r>
          </w:p>
        </w:tc>
        <w:tc>
          <w:tcPr>
            <w:tcW w:w="1431" w:type="pct"/>
          </w:tcPr>
          <w:p w14:paraId="64F58F3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B8400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5207BE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1D59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F704E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6D5F15" w14:paraId="5EC125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8F14B4" w14:textId="77777777" w:rsidR="00591B85" w:rsidRDefault="00591B85" w:rsidP="003F6455">
            <w:r>
              <w:t>logon</w:t>
            </w:r>
          </w:p>
        </w:tc>
        <w:tc>
          <w:tcPr>
            <w:tcW w:w="1431" w:type="pct"/>
          </w:tcPr>
          <w:p w14:paraId="761A20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69F3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72B42B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E82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86C5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6D35F6F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DA3ED6" w14:textId="77777777" w:rsidR="00591B85" w:rsidRDefault="00591B85" w:rsidP="003F6455">
            <w:r>
              <w:t>object_access</w:t>
            </w:r>
          </w:p>
        </w:tc>
        <w:tc>
          <w:tcPr>
            <w:tcW w:w="1431" w:type="pct"/>
          </w:tcPr>
          <w:p w14:paraId="79A963D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692A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78F09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7D66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C51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7626E2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28FB1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6D5F15" w14:paraId="4B928B2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50A930" w14:textId="77777777" w:rsidR="00591B85" w:rsidRDefault="00591B85" w:rsidP="003F6455">
            <w:r>
              <w:t>policy_change</w:t>
            </w:r>
          </w:p>
        </w:tc>
        <w:tc>
          <w:tcPr>
            <w:tcW w:w="1431" w:type="pct"/>
          </w:tcPr>
          <w:p w14:paraId="13778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290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F49A1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D41C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4B3DE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4905719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FF22978" w14:textId="77777777" w:rsidR="00591B85" w:rsidRDefault="00591B85" w:rsidP="003F6455">
            <w:r>
              <w:t>privilege_use</w:t>
            </w:r>
          </w:p>
        </w:tc>
        <w:tc>
          <w:tcPr>
            <w:tcW w:w="1431" w:type="pct"/>
          </w:tcPr>
          <w:p w14:paraId="182DBE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DF41E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951A1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9AD2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A71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0BA4AAF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E4B594" w14:textId="77777777" w:rsidR="00591B85" w:rsidRDefault="00591B85" w:rsidP="003F6455">
            <w:r>
              <w:t>system</w:t>
            </w:r>
          </w:p>
        </w:tc>
        <w:tc>
          <w:tcPr>
            <w:tcW w:w="1431" w:type="pct"/>
          </w:tcPr>
          <w:p w14:paraId="1116E0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5A70B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6512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92A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5A9B0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3FAEE4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95031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47400AF1" w14:textId="77777777" w:rsidR="00591B85" w:rsidRDefault="00591B85" w:rsidP="00591B85"/>
    <w:p w14:paraId="7EF09C62" w14:textId="77777777" w:rsidR="00591B85" w:rsidRDefault="00591B85" w:rsidP="00591B85"/>
    <w:p w14:paraId="6FAC5DD3" w14:textId="77777777" w:rsidR="00591B85" w:rsidRDefault="00591B85" w:rsidP="00591B85"/>
    <w:p w14:paraId="42985C2A" w14:textId="77777777" w:rsidR="00591B85" w:rsidRDefault="00591B85" w:rsidP="00BE7B76">
      <w:pPr>
        <w:pStyle w:val="Heading2"/>
        <w:numPr>
          <w:ilvl w:val="1"/>
          <w:numId w:val="6"/>
        </w:numPr>
      </w:pPr>
      <w:bookmarkStart w:id="69" w:name="_Toc334363017"/>
      <w:r>
        <w:t>win-def:EntityStateAuditType</w:t>
      </w:r>
      <w:bookmarkEnd w:id="69"/>
    </w:p>
    <w:p w14:paraId="6A14A27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AB3482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AA1FC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7D90E5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684A7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E300B8" w14:textId="77777777" w:rsidR="00591B85" w:rsidRPr="00A719C5" w:rsidRDefault="00591B85" w:rsidP="003F6455">
            <w:r>
              <w:t>AUDIT_FAILURE</w:t>
            </w:r>
          </w:p>
        </w:tc>
        <w:tc>
          <w:tcPr>
            <w:tcW w:w="4071" w:type="pct"/>
            <w:tcBorders>
              <w:left w:val="single" w:sz="4" w:space="0" w:color="auto"/>
            </w:tcBorders>
          </w:tcPr>
          <w:p w14:paraId="419F4772"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4F54544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A1B819D"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485E3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6EBB2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311262" w14:textId="77777777" w:rsidR="00591B85" w:rsidRDefault="00591B85" w:rsidP="003F6455">
            <w:r>
              <w:t>AUDIT_SUCCESS</w:t>
            </w:r>
          </w:p>
        </w:tc>
        <w:tc>
          <w:tcPr>
            <w:tcW w:w="4071" w:type="pct"/>
            <w:tcBorders>
              <w:left w:val="single" w:sz="4" w:space="0" w:color="auto"/>
            </w:tcBorders>
          </w:tcPr>
          <w:p w14:paraId="029B32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233CB85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225C34" w14:textId="77777777" w:rsidR="00591B85" w:rsidRDefault="00591B85" w:rsidP="003F6455">
            <w:r>
              <w:t>AUDIT_SUCCESS_FAILURE</w:t>
            </w:r>
          </w:p>
        </w:tc>
        <w:tc>
          <w:tcPr>
            <w:tcW w:w="4071" w:type="pct"/>
            <w:tcBorders>
              <w:left w:val="single" w:sz="4" w:space="0" w:color="auto"/>
            </w:tcBorders>
          </w:tcPr>
          <w:p w14:paraId="203819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1511F1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79B76D" w14:textId="77777777" w:rsidR="00591B85" w:rsidRPr="00BD4CA7" w:rsidRDefault="00591B85" w:rsidP="003F6455">
            <w:pPr>
              <w:rPr>
                <w:i/>
              </w:rPr>
            </w:pPr>
            <w:r>
              <w:rPr>
                <w:i/>
              </w:rPr>
              <w:t>&lt;empty string&gt;</w:t>
            </w:r>
          </w:p>
        </w:tc>
        <w:tc>
          <w:tcPr>
            <w:tcW w:w="4071" w:type="pct"/>
            <w:tcBorders>
              <w:left w:val="single" w:sz="4" w:space="0" w:color="auto"/>
            </w:tcBorders>
          </w:tcPr>
          <w:p w14:paraId="377EC3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746E99" w14:textId="77777777" w:rsidR="00591B85" w:rsidRDefault="00591B85" w:rsidP="00BE7B76">
      <w:pPr>
        <w:pStyle w:val="Heading2"/>
        <w:numPr>
          <w:ilvl w:val="1"/>
          <w:numId w:val="6"/>
        </w:numPr>
      </w:pPr>
      <w:bookmarkStart w:id="70" w:name="_Toc334363018"/>
      <w:r>
        <w:t>win-sc:EntityItemAuditType</w:t>
      </w:r>
      <w:bookmarkEnd w:id="70"/>
    </w:p>
    <w:p w14:paraId="49C3DC97"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D490D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9F2742E"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55FF50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3AB6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6887150" w14:textId="77777777" w:rsidR="00591B85" w:rsidRPr="00A719C5" w:rsidRDefault="00591B85" w:rsidP="003F6455">
            <w:r>
              <w:t>AUDIT_FAILURE</w:t>
            </w:r>
          </w:p>
        </w:tc>
        <w:tc>
          <w:tcPr>
            <w:tcW w:w="4071" w:type="pct"/>
            <w:tcBorders>
              <w:left w:val="single" w:sz="4" w:space="0" w:color="auto"/>
            </w:tcBorders>
          </w:tcPr>
          <w:p w14:paraId="1B700639"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7F809E4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2427A2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B55A3F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DFD872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4454904" w14:textId="77777777" w:rsidR="00591B85" w:rsidRDefault="00591B85" w:rsidP="003F6455">
            <w:r>
              <w:t>AUDIT_SUCCESS</w:t>
            </w:r>
          </w:p>
        </w:tc>
        <w:tc>
          <w:tcPr>
            <w:tcW w:w="4071" w:type="pct"/>
            <w:tcBorders>
              <w:left w:val="single" w:sz="4" w:space="0" w:color="auto"/>
            </w:tcBorders>
          </w:tcPr>
          <w:p w14:paraId="710EC0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36E1A2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362041" w14:textId="77777777" w:rsidR="00591B85" w:rsidRDefault="00591B85" w:rsidP="003F6455">
            <w:r>
              <w:t>AUDIT_SUCCESS_FAILURE</w:t>
            </w:r>
          </w:p>
        </w:tc>
        <w:tc>
          <w:tcPr>
            <w:tcW w:w="4071" w:type="pct"/>
            <w:tcBorders>
              <w:left w:val="single" w:sz="4" w:space="0" w:color="auto"/>
            </w:tcBorders>
          </w:tcPr>
          <w:p w14:paraId="518055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287A7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EF1473" w14:textId="77777777" w:rsidR="00591B85" w:rsidRPr="00BD4CA7" w:rsidRDefault="00591B85" w:rsidP="003F6455">
            <w:pPr>
              <w:rPr>
                <w:i/>
              </w:rPr>
            </w:pPr>
            <w:r>
              <w:rPr>
                <w:i/>
              </w:rPr>
              <w:t>&lt;empty string&gt;</w:t>
            </w:r>
          </w:p>
        </w:tc>
        <w:tc>
          <w:tcPr>
            <w:tcW w:w="4071" w:type="pct"/>
            <w:tcBorders>
              <w:left w:val="single" w:sz="4" w:space="0" w:color="auto"/>
            </w:tcBorders>
          </w:tcPr>
          <w:p w14:paraId="7BF073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937BA43" w14:textId="77777777" w:rsidR="00591B85" w:rsidRDefault="00591B85" w:rsidP="00591B85"/>
    <w:p w14:paraId="29F17B33" w14:textId="77777777" w:rsidR="00591B85" w:rsidRDefault="00591B85" w:rsidP="00591B85"/>
    <w:p w14:paraId="30102BB8" w14:textId="77777777" w:rsidR="00591B85" w:rsidRDefault="00591B85" w:rsidP="00591B85"/>
    <w:p w14:paraId="776A03AA" w14:textId="77777777" w:rsidR="00591B85" w:rsidRDefault="00591B85" w:rsidP="00591B85"/>
    <w:p w14:paraId="391B7816" w14:textId="77777777" w:rsidR="00591B85" w:rsidRDefault="00591B85" w:rsidP="00591B85"/>
    <w:p w14:paraId="6DDAAA0C" w14:textId="77777777" w:rsidR="00591B85" w:rsidRDefault="00591B85" w:rsidP="00591B85"/>
    <w:p w14:paraId="78BA8831" w14:textId="77777777" w:rsidR="00591B85" w:rsidRDefault="00591B85" w:rsidP="00591B85"/>
    <w:p w14:paraId="2707A721" w14:textId="77777777" w:rsidR="00591B85" w:rsidRDefault="00591B85" w:rsidP="00591B85"/>
    <w:p w14:paraId="6BA3630B" w14:textId="77777777" w:rsidR="00591B85" w:rsidRDefault="00591B85" w:rsidP="00591B85"/>
    <w:p w14:paraId="761B96D4" w14:textId="77777777" w:rsidR="00591B85" w:rsidRDefault="00591B85" w:rsidP="00BE7B76">
      <w:pPr>
        <w:pStyle w:val="Heading2"/>
        <w:numPr>
          <w:ilvl w:val="1"/>
          <w:numId w:val="6"/>
        </w:numPr>
      </w:pPr>
      <w:bookmarkStart w:id="71" w:name="_Toc334363019"/>
      <w:r>
        <w:t>win-def:auditeventpolicysubcategories_test</w:t>
      </w:r>
      <w:bookmarkEnd w:id="71"/>
    </w:p>
    <w:p w14:paraId="1B762A58"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4D808A5B">
          <v:shape id="_x0000_i1050" type="#_x0000_t75" style="width:415pt;height:180pt" o:ole="">
            <v:imagedata r:id="rId62" o:title=""/>
          </v:shape>
          <o:OLEObject Type="Embed" ProgID="Visio.Drawing.11" ShapeID="_x0000_i1050" DrawAspect="Content" ObjectID="_1408108553" r:id="rId63"/>
        </w:object>
      </w:r>
    </w:p>
    <w:p w14:paraId="1F433807" w14:textId="77777777" w:rsidR="00591B85" w:rsidRDefault="00591B85" w:rsidP="00BE7B76">
      <w:pPr>
        <w:pStyle w:val="Heading3"/>
        <w:numPr>
          <w:ilvl w:val="2"/>
          <w:numId w:val="6"/>
        </w:numPr>
        <w:rPr>
          <w:rStyle w:val="Emphasis"/>
          <w:i w:val="0"/>
        </w:rPr>
      </w:pPr>
      <w:bookmarkStart w:id="72" w:name="_Toc334363020"/>
      <w:commentRangeStart w:id="73"/>
      <w:r w:rsidRPr="00143ED0">
        <w:rPr>
          <w:rStyle w:val="Emphasis"/>
          <w:i w:val="0"/>
        </w:rPr>
        <w:t xml:space="preserve">Known </w:t>
      </w:r>
      <w:r>
        <w:rPr>
          <w:rStyle w:val="Emphasis"/>
          <w:i w:val="0"/>
        </w:rPr>
        <w:t>Supported Platforms</w:t>
      </w:r>
      <w:commentRangeEnd w:id="73"/>
      <w:r>
        <w:rPr>
          <w:rStyle w:val="CommentReference"/>
          <w:rFonts w:asciiTheme="minorHAnsi" w:eastAsiaTheme="minorHAnsi" w:hAnsiTheme="minorHAnsi" w:cstheme="minorBidi"/>
          <w:b w:val="0"/>
          <w:bCs w:val="0"/>
          <w:color w:val="auto"/>
        </w:rPr>
        <w:commentReference w:id="73"/>
      </w:r>
      <w:bookmarkEnd w:id="72"/>
    </w:p>
    <w:p w14:paraId="70C93803" w14:textId="77777777" w:rsidR="00591B85" w:rsidRDefault="00591B85" w:rsidP="00BE7B76">
      <w:pPr>
        <w:pStyle w:val="ListParagraph"/>
        <w:numPr>
          <w:ilvl w:val="0"/>
          <w:numId w:val="3"/>
        </w:numPr>
      </w:pPr>
      <w:r>
        <w:t xml:space="preserve">Windows XP </w:t>
      </w:r>
    </w:p>
    <w:p w14:paraId="7276B243" w14:textId="77777777" w:rsidR="00591B85" w:rsidRDefault="00591B85" w:rsidP="00BE7B76">
      <w:pPr>
        <w:pStyle w:val="ListParagraph"/>
        <w:numPr>
          <w:ilvl w:val="0"/>
          <w:numId w:val="3"/>
        </w:numPr>
      </w:pPr>
      <w:r>
        <w:t>Windows Vista</w:t>
      </w:r>
    </w:p>
    <w:p w14:paraId="4EA1B930" w14:textId="77777777" w:rsidR="00591B85" w:rsidRPr="00CD0931" w:rsidRDefault="00591B85" w:rsidP="00BE7B76">
      <w:pPr>
        <w:pStyle w:val="ListParagraph"/>
        <w:numPr>
          <w:ilvl w:val="0"/>
          <w:numId w:val="3"/>
        </w:numPr>
      </w:pPr>
      <w:r>
        <w:t xml:space="preserve">Windows 7 </w:t>
      </w:r>
      <w:commentRangeStart w:id="74"/>
      <w:r>
        <w:t>(not guaranteed for the kerberos_ticket_events category)</w:t>
      </w:r>
      <w:commentRangeEnd w:id="74"/>
      <w:r>
        <w:rPr>
          <w:rStyle w:val="CommentReference"/>
        </w:rPr>
        <w:commentReference w:id="74"/>
      </w:r>
    </w:p>
    <w:p w14:paraId="2D4A423A" w14:textId="77777777" w:rsidR="00591B85" w:rsidRDefault="00591B85" w:rsidP="00BE7B76">
      <w:pPr>
        <w:pStyle w:val="Heading2"/>
        <w:numPr>
          <w:ilvl w:val="1"/>
          <w:numId w:val="6"/>
        </w:numPr>
      </w:pPr>
      <w:bookmarkStart w:id="75" w:name="_Toc334363021"/>
      <w:r>
        <w:t>win-def:auditeventpolicysubcategories_object</w:t>
      </w:r>
      <w:bookmarkEnd w:id="75"/>
      <w:r w:rsidDel="00341AB3">
        <w:t xml:space="preserve"> </w:t>
      </w:r>
    </w:p>
    <w:p w14:paraId="14DB721B"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41B530C7" w14:textId="77777777" w:rsidR="00591B85" w:rsidRDefault="00591B85" w:rsidP="00591B85">
      <w:r>
        <w:t xml:space="preserve"> </w:t>
      </w:r>
      <w:r>
        <w:object w:dxaOrig="4376" w:dyaOrig="2992" w14:anchorId="574899BA">
          <v:shape id="_x0000_i1051" type="#_x0000_t75" style="width:223pt;height:149pt" o:ole="">
            <v:imagedata r:id="rId64" o:title=""/>
          </v:shape>
          <o:OLEObject Type="Embed" ProgID="Visio.Drawing.11" ShapeID="_x0000_i1051" DrawAspect="Content" ObjectID="_1408108554" r:id="rId65"/>
        </w:object>
      </w:r>
    </w:p>
    <w:p w14:paraId="5F1D1A42" w14:textId="77777777" w:rsidR="00591B85" w:rsidRDefault="00591B85" w:rsidP="00BE7B76">
      <w:pPr>
        <w:pStyle w:val="Heading2"/>
        <w:numPr>
          <w:ilvl w:val="1"/>
          <w:numId w:val="6"/>
        </w:numPr>
      </w:pPr>
      <w:r>
        <w:t xml:space="preserve"> </w:t>
      </w:r>
      <w:bookmarkStart w:id="76" w:name="_Toc334363022"/>
      <w:r>
        <w:t>win-def:</w:t>
      </w:r>
      <w:r w:rsidRPr="0014534C">
        <w:t xml:space="preserve"> </w:t>
      </w:r>
      <w:r>
        <w:t>auditeventpolicysubcategories_state</w:t>
      </w:r>
      <w:bookmarkEnd w:id="76"/>
    </w:p>
    <w:p w14:paraId="7A853941"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63F2664D" w14:textId="77777777" w:rsidR="00591B85" w:rsidRDefault="00591B85" w:rsidP="00591B85">
      <w:r>
        <w:object w:dxaOrig="5222" w:dyaOrig="12983" w14:anchorId="173E5827">
          <v:shape id="_x0000_i1052" type="#_x0000_t75" style="width:251pt;height:629pt" o:ole="">
            <v:imagedata r:id="rId66" o:title=""/>
          </v:shape>
          <o:OLEObject Type="Embed" ProgID="Visio.Drawing.11" ShapeID="_x0000_i1052" DrawAspect="Content" ObjectID="_1408108555" r:id="rId67"/>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3D5B4D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54B8331" w14:textId="77777777" w:rsidR="00591B85" w:rsidRDefault="00591B85" w:rsidP="003F6455">
            <w:pPr>
              <w:jc w:val="center"/>
              <w:rPr>
                <w:b w:val="0"/>
                <w:bCs w:val="0"/>
              </w:rPr>
            </w:pPr>
            <w:r>
              <w:t>Property</w:t>
            </w:r>
          </w:p>
        </w:tc>
        <w:tc>
          <w:tcPr>
            <w:tcW w:w="1431" w:type="pct"/>
          </w:tcPr>
          <w:p w14:paraId="1CF4EC3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B176F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D29A3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7A171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65D40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884964" w14:textId="77777777" w:rsidR="00591B85" w:rsidRDefault="00591B85" w:rsidP="003F6455">
            <w:pPr>
              <w:rPr>
                <w:sz w:val="24"/>
                <w:szCs w:val="24"/>
              </w:rPr>
            </w:pPr>
            <w:r>
              <w:t>credential_validation</w:t>
            </w:r>
          </w:p>
        </w:tc>
        <w:tc>
          <w:tcPr>
            <w:tcW w:w="1431" w:type="pct"/>
          </w:tcPr>
          <w:p w14:paraId="2F7469A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005195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A9B58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A6129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236818"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031DD2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852726" w14:textId="77777777" w:rsidR="00591B85" w:rsidRDefault="00591B85" w:rsidP="003F6455">
            <w:pPr>
              <w:rPr>
                <w:sz w:val="24"/>
                <w:szCs w:val="24"/>
              </w:rPr>
            </w:pPr>
            <w:r>
              <w:t>kerberos_authentication_service</w:t>
            </w:r>
          </w:p>
        </w:tc>
        <w:tc>
          <w:tcPr>
            <w:tcW w:w="1431" w:type="pct"/>
          </w:tcPr>
          <w:p w14:paraId="393B9B4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78D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F44CB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395AD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5DBCB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382F06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30F5FC" w14:textId="77777777" w:rsidR="00591B85" w:rsidRDefault="00591B85" w:rsidP="003F6455">
            <w:pPr>
              <w:rPr>
                <w:sz w:val="24"/>
                <w:szCs w:val="24"/>
              </w:rPr>
            </w:pPr>
            <w:r>
              <w:t>kerberos_service_ticket_operations</w:t>
            </w:r>
          </w:p>
        </w:tc>
        <w:tc>
          <w:tcPr>
            <w:tcW w:w="1431" w:type="pct"/>
          </w:tcPr>
          <w:p w14:paraId="3359870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9D4C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99F6A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B2E8B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9625A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320049C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0AFBFF" w14:textId="77777777" w:rsidR="00591B85" w:rsidRPr="005B09B7" w:rsidRDefault="00591B85" w:rsidP="003F6455">
            <w:pPr>
              <w:rPr>
                <w:sz w:val="24"/>
                <w:szCs w:val="24"/>
              </w:rPr>
            </w:pPr>
            <w:r w:rsidRPr="005B09B7">
              <w:t>kerberos_ticket_events</w:t>
            </w:r>
          </w:p>
        </w:tc>
        <w:tc>
          <w:tcPr>
            <w:tcW w:w="1431" w:type="pct"/>
          </w:tcPr>
          <w:p w14:paraId="637267EF"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370A373B"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1DF5B27E"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5CD605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2F6D2C2" w14:textId="77777777"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7"/>
            <w:r w:rsidRPr="005B09B7">
              <w:rPr>
                <w:rFonts w:cstheme="minorHAnsi"/>
                <w:color w:val="000000"/>
              </w:rPr>
              <w:t>The OS MUST audit events that involve validation tests on Kerberos tickets submitted for a user account logon request.</w:t>
            </w:r>
            <w:commentRangeEnd w:id="77"/>
            <w:r w:rsidR="005B09B7">
              <w:rPr>
                <w:rStyle w:val="CommentReference"/>
                <w:rFonts w:eastAsiaTheme="minorHAnsi"/>
                <w:lang w:bidi="ar-SA"/>
              </w:rPr>
              <w:commentReference w:id="77"/>
            </w:r>
            <w:r w:rsidR="001E2F06">
              <w:rPr>
                <w:rStyle w:val="FootnoteReference"/>
                <w:rFonts w:cstheme="minorHAnsi"/>
                <w:color w:val="000000"/>
              </w:rPr>
              <w:footnoteReference w:id="200"/>
            </w:r>
          </w:p>
        </w:tc>
      </w:tr>
      <w:tr w:rsidR="00591B85" w:rsidRPr="00E74797" w14:paraId="622341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01BF179" w14:textId="77777777" w:rsidR="00591B85" w:rsidRDefault="00591B85" w:rsidP="003F6455">
            <w:pPr>
              <w:rPr>
                <w:sz w:val="24"/>
                <w:szCs w:val="24"/>
              </w:rPr>
            </w:pPr>
            <w:r>
              <w:t>other_account_logon_events</w:t>
            </w:r>
          </w:p>
        </w:tc>
        <w:tc>
          <w:tcPr>
            <w:tcW w:w="1431" w:type="pct"/>
          </w:tcPr>
          <w:p w14:paraId="5B0B8B0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4E20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E55F9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5BAD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224E5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0E888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83A8CC" w14:textId="77777777" w:rsidR="00591B85" w:rsidRDefault="00591B85" w:rsidP="003F6455">
            <w:pPr>
              <w:rPr>
                <w:sz w:val="24"/>
                <w:szCs w:val="24"/>
              </w:rPr>
            </w:pPr>
            <w:r>
              <w:t>application_group_management</w:t>
            </w:r>
          </w:p>
        </w:tc>
        <w:tc>
          <w:tcPr>
            <w:tcW w:w="1431" w:type="pct"/>
          </w:tcPr>
          <w:p w14:paraId="3EEF9DD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986DA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584F6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E94C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7A4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18B8A6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C5E722" w14:textId="77777777" w:rsidR="00591B85" w:rsidRDefault="00591B85" w:rsidP="003F6455">
            <w:pPr>
              <w:rPr>
                <w:sz w:val="24"/>
                <w:szCs w:val="24"/>
              </w:rPr>
            </w:pPr>
            <w:r>
              <w:t>computer_account_management</w:t>
            </w:r>
          </w:p>
        </w:tc>
        <w:tc>
          <w:tcPr>
            <w:tcW w:w="1431" w:type="pct"/>
          </w:tcPr>
          <w:p w14:paraId="2A40C5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1EBDB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04083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0875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F70D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3DF93F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E1C187" w14:textId="77777777" w:rsidR="00591B85" w:rsidRDefault="00591B85" w:rsidP="003F6455">
            <w:pPr>
              <w:rPr>
                <w:sz w:val="24"/>
                <w:szCs w:val="24"/>
              </w:rPr>
            </w:pPr>
            <w:r>
              <w:t>distribution_group_management</w:t>
            </w:r>
          </w:p>
        </w:tc>
        <w:tc>
          <w:tcPr>
            <w:tcW w:w="1431" w:type="pct"/>
          </w:tcPr>
          <w:p w14:paraId="35CA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8E5B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66760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D2E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58C13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46BE494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159AD3" w14:textId="77777777" w:rsidR="00591B85" w:rsidRDefault="00591B85" w:rsidP="003F6455">
            <w:pPr>
              <w:rPr>
                <w:sz w:val="24"/>
                <w:szCs w:val="24"/>
              </w:rPr>
            </w:pPr>
            <w:r>
              <w:t>other_account_management_events</w:t>
            </w:r>
          </w:p>
        </w:tc>
        <w:tc>
          <w:tcPr>
            <w:tcW w:w="1431" w:type="pct"/>
          </w:tcPr>
          <w:p w14:paraId="3DE1479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83B1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5456E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6C1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CE79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DD4C2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0D0694" w14:textId="77777777" w:rsidR="00591B85" w:rsidRDefault="00591B85" w:rsidP="003F6455">
            <w:pPr>
              <w:rPr>
                <w:sz w:val="24"/>
                <w:szCs w:val="24"/>
              </w:rPr>
            </w:pPr>
            <w:r>
              <w:t>security_group_management</w:t>
            </w:r>
          </w:p>
        </w:tc>
        <w:tc>
          <w:tcPr>
            <w:tcW w:w="1431" w:type="pct"/>
          </w:tcPr>
          <w:p w14:paraId="47C2059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5CB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639EE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858D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982BC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296188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307B45" w14:textId="77777777" w:rsidR="00591B85" w:rsidRDefault="00591B85" w:rsidP="003F6455">
            <w:pPr>
              <w:rPr>
                <w:sz w:val="24"/>
                <w:szCs w:val="24"/>
              </w:rPr>
            </w:pPr>
            <w:r>
              <w:t>user_account_management</w:t>
            </w:r>
          </w:p>
        </w:tc>
        <w:tc>
          <w:tcPr>
            <w:tcW w:w="1431" w:type="pct"/>
          </w:tcPr>
          <w:p w14:paraId="5CF5BCB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5495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A0139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049B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DB0BD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4DEB2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BE713E" w14:textId="77777777" w:rsidR="00591B85" w:rsidRDefault="00591B85" w:rsidP="003F6455">
            <w:pPr>
              <w:rPr>
                <w:sz w:val="24"/>
                <w:szCs w:val="24"/>
              </w:rPr>
            </w:pPr>
            <w:r>
              <w:t>dpapi_activity</w:t>
            </w:r>
          </w:p>
        </w:tc>
        <w:tc>
          <w:tcPr>
            <w:tcW w:w="1431" w:type="pct"/>
          </w:tcPr>
          <w:p w14:paraId="2E0B09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880F2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F227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5EB1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16FC6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4AD368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76589F" w14:textId="77777777" w:rsidR="00591B85" w:rsidRDefault="00591B85" w:rsidP="003F6455">
            <w:pPr>
              <w:rPr>
                <w:sz w:val="24"/>
                <w:szCs w:val="24"/>
              </w:rPr>
            </w:pPr>
            <w:r>
              <w:t>process_creation</w:t>
            </w:r>
          </w:p>
        </w:tc>
        <w:tc>
          <w:tcPr>
            <w:tcW w:w="1431" w:type="pct"/>
          </w:tcPr>
          <w:p w14:paraId="0D329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9196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F721F9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2E4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7DC3F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77FFC84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B6339B8" w14:textId="77777777" w:rsidR="00591B85" w:rsidRDefault="00591B85" w:rsidP="003F6455">
            <w:pPr>
              <w:rPr>
                <w:sz w:val="24"/>
                <w:szCs w:val="24"/>
              </w:rPr>
            </w:pPr>
            <w:r>
              <w:t>process_termination</w:t>
            </w:r>
          </w:p>
        </w:tc>
        <w:tc>
          <w:tcPr>
            <w:tcW w:w="1431" w:type="pct"/>
          </w:tcPr>
          <w:p w14:paraId="18AA1A4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BE75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59D3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C8A97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F3EE0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9A4A06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B3330C" w14:textId="77777777" w:rsidR="00591B85" w:rsidRDefault="00591B85" w:rsidP="003F6455">
            <w:pPr>
              <w:rPr>
                <w:sz w:val="24"/>
                <w:szCs w:val="24"/>
              </w:rPr>
            </w:pPr>
            <w:r>
              <w:t>rpc_events</w:t>
            </w:r>
          </w:p>
        </w:tc>
        <w:tc>
          <w:tcPr>
            <w:tcW w:w="1431" w:type="pct"/>
          </w:tcPr>
          <w:p w14:paraId="37BA12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8657D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826F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096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BA1AD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F6B5D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AAFB71" w14:textId="77777777" w:rsidR="00591B85" w:rsidRDefault="00591B85" w:rsidP="003F6455">
            <w:pPr>
              <w:rPr>
                <w:sz w:val="24"/>
                <w:szCs w:val="24"/>
              </w:rPr>
            </w:pPr>
            <w:r>
              <w:t>directory_service_access</w:t>
            </w:r>
          </w:p>
        </w:tc>
        <w:tc>
          <w:tcPr>
            <w:tcW w:w="1431" w:type="pct"/>
          </w:tcPr>
          <w:p w14:paraId="497CFE5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5EC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BA1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D724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9FC59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68AD85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DD0ACC" w14:textId="77777777" w:rsidR="00591B85" w:rsidRDefault="00591B85" w:rsidP="003F6455">
            <w:pPr>
              <w:rPr>
                <w:sz w:val="24"/>
                <w:szCs w:val="24"/>
              </w:rPr>
            </w:pPr>
            <w:r>
              <w:t>directory_service_changes</w:t>
            </w:r>
          </w:p>
        </w:tc>
        <w:tc>
          <w:tcPr>
            <w:tcW w:w="1431" w:type="pct"/>
          </w:tcPr>
          <w:p w14:paraId="1EF3F68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0443D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4F56F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249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6924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79B2C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3E3A472" w14:textId="77777777" w:rsidR="00591B85" w:rsidRDefault="00591B85" w:rsidP="003F6455">
            <w:pPr>
              <w:rPr>
                <w:sz w:val="24"/>
                <w:szCs w:val="24"/>
              </w:rPr>
            </w:pPr>
            <w:r>
              <w:t>directory_service_replication</w:t>
            </w:r>
          </w:p>
        </w:tc>
        <w:tc>
          <w:tcPr>
            <w:tcW w:w="1431" w:type="pct"/>
          </w:tcPr>
          <w:p w14:paraId="2F28961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11A5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7136A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E836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89C76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7327A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8A105C" w14:textId="77777777" w:rsidR="00591B85" w:rsidRDefault="00591B85" w:rsidP="003F6455">
            <w:pPr>
              <w:rPr>
                <w:sz w:val="24"/>
                <w:szCs w:val="24"/>
              </w:rPr>
            </w:pPr>
            <w:r>
              <w:t>detailed_directory_service_replication</w:t>
            </w:r>
          </w:p>
        </w:tc>
        <w:tc>
          <w:tcPr>
            <w:tcW w:w="1431" w:type="pct"/>
          </w:tcPr>
          <w:p w14:paraId="5AA28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F277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8E17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C818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F096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6124CDC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64CD8F" w14:textId="77777777" w:rsidR="00591B85" w:rsidRDefault="00591B85" w:rsidP="003F6455">
            <w:pPr>
              <w:rPr>
                <w:sz w:val="24"/>
                <w:szCs w:val="24"/>
              </w:rPr>
            </w:pPr>
            <w:r>
              <w:t>account_lockout</w:t>
            </w:r>
          </w:p>
        </w:tc>
        <w:tc>
          <w:tcPr>
            <w:tcW w:w="1431" w:type="pct"/>
          </w:tcPr>
          <w:p w14:paraId="3A2EBD5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229D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EE06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7C66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6A46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2D0742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F74114" w14:textId="77777777" w:rsidR="00591B85" w:rsidRDefault="00591B85" w:rsidP="003F6455">
            <w:pPr>
              <w:rPr>
                <w:sz w:val="24"/>
                <w:szCs w:val="24"/>
              </w:rPr>
            </w:pPr>
            <w:r>
              <w:t>ipsec_extended_mode</w:t>
            </w:r>
          </w:p>
        </w:tc>
        <w:tc>
          <w:tcPr>
            <w:tcW w:w="1431" w:type="pct"/>
          </w:tcPr>
          <w:p w14:paraId="37888A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4117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3A60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A41A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9C9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7DB0032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82AB84" w14:textId="77777777" w:rsidR="00591B85" w:rsidRDefault="00591B85" w:rsidP="003F6455">
            <w:pPr>
              <w:rPr>
                <w:sz w:val="24"/>
                <w:szCs w:val="24"/>
              </w:rPr>
            </w:pPr>
            <w:r>
              <w:t>ipsec_main_mode</w:t>
            </w:r>
          </w:p>
        </w:tc>
        <w:tc>
          <w:tcPr>
            <w:tcW w:w="1431" w:type="pct"/>
          </w:tcPr>
          <w:p w14:paraId="51FAA1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0E93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5417B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1B52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3CE1D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CFE08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754B5A" w14:textId="77777777" w:rsidR="00591B85" w:rsidRDefault="00591B85" w:rsidP="003F6455">
            <w:pPr>
              <w:rPr>
                <w:sz w:val="24"/>
                <w:szCs w:val="24"/>
              </w:rPr>
            </w:pPr>
            <w:r>
              <w:t>ipsec_quick_mode</w:t>
            </w:r>
          </w:p>
        </w:tc>
        <w:tc>
          <w:tcPr>
            <w:tcW w:w="1431" w:type="pct"/>
          </w:tcPr>
          <w:p w14:paraId="02D89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AF5EE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7CD2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9318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3060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088001C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4EED2" w14:textId="77777777" w:rsidR="00591B85" w:rsidRDefault="00591B85" w:rsidP="003F6455">
            <w:pPr>
              <w:rPr>
                <w:sz w:val="24"/>
                <w:szCs w:val="24"/>
              </w:rPr>
            </w:pPr>
            <w:r>
              <w:t>logoff</w:t>
            </w:r>
          </w:p>
        </w:tc>
        <w:tc>
          <w:tcPr>
            <w:tcW w:w="1431" w:type="pct"/>
          </w:tcPr>
          <w:p w14:paraId="6A6AF7A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AAD9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702A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14F6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48A8CA"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B703E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D0480B" w14:textId="77777777" w:rsidR="00591B85" w:rsidRDefault="00591B85" w:rsidP="003F6455">
            <w:pPr>
              <w:rPr>
                <w:sz w:val="24"/>
                <w:szCs w:val="24"/>
              </w:rPr>
            </w:pPr>
            <w:r>
              <w:t>logon</w:t>
            </w:r>
          </w:p>
        </w:tc>
        <w:tc>
          <w:tcPr>
            <w:tcW w:w="1431" w:type="pct"/>
          </w:tcPr>
          <w:p w14:paraId="1E689C4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E40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379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173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4ADF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1F55FC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BB45B" w14:textId="77777777" w:rsidR="00591B85" w:rsidRDefault="00591B85" w:rsidP="003F6455">
            <w:pPr>
              <w:rPr>
                <w:sz w:val="24"/>
                <w:szCs w:val="24"/>
              </w:rPr>
            </w:pPr>
            <w:r>
              <w:t>network_policy_server</w:t>
            </w:r>
          </w:p>
        </w:tc>
        <w:tc>
          <w:tcPr>
            <w:tcW w:w="1431" w:type="pct"/>
          </w:tcPr>
          <w:p w14:paraId="2DE2F5C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6FCA5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55856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0CB8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152C6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14:paraId="4B532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D149CD" w14:textId="77777777" w:rsidR="00591B85" w:rsidRDefault="00591B85" w:rsidP="003F6455">
            <w:pPr>
              <w:rPr>
                <w:sz w:val="24"/>
                <w:szCs w:val="24"/>
              </w:rPr>
            </w:pPr>
            <w:r>
              <w:t>other_logon_logoff_events</w:t>
            </w:r>
          </w:p>
        </w:tc>
        <w:tc>
          <w:tcPr>
            <w:tcW w:w="1431" w:type="pct"/>
          </w:tcPr>
          <w:p w14:paraId="38090F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B0B6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C5C8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1DB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4D66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7E062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C3F9D" w14:textId="77777777" w:rsidR="00591B85" w:rsidRDefault="00591B85" w:rsidP="003F6455">
            <w:pPr>
              <w:rPr>
                <w:sz w:val="24"/>
                <w:szCs w:val="24"/>
              </w:rPr>
            </w:pPr>
            <w:r>
              <w:t>special_logon</w:t>
            </w:r>
          </w:p>
        </w:tc>
        <w:tc>
          <w:tcPr>
            <w:tcW w:w="1431" w:type="pct"/>
          </w:tcPr>
          <w:p w14:paraId="66C151A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66A2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96B53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7434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06A47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2A22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622C5B0" w14:textId="77777777" w:rsidR="00591B85" w:rsidRDefault="00591B85" w:rsidP="003F6455">
            <w:pPr>
              <w:rPr>
                <w:sz w:val="24"/>
                <w:szCs w:val="24"/>
              </w:rPr>
            </w:pPr>
            <w:r>
              <w:t>application_generated</w:t>
            </w:r>
          </w:p>
        </w:tc>
        <w:tc>
          <w:tcPr>
            <w:tcW w:w="1431" w:type="pct"/>
          </w:tcPr>
          <w:p w14:paraId="2F06E87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1052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465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E1223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8EF627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752B77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2105C0" w14:textId="77777777" w:rsidR="00591B85" w:rsidRDefault="00591B85" w:rsidP="003F6455">
            <w:pPr>
              <w:rPr>
                <w:sz w:val="24"/>
                <w:szCs w:val="24"/>
              </w:rPr>
            </w:pPr>
            <w:r>
              <w:t>certification_services</w:t>
            </w:r>
          </w:p>
        </w:tc>
        <w:tc>
          <w:tcPr>
            <w:tcW w:w="1431" w:type="pct"/>
          </w:tcPr>
          <w:p w14:paraId="27E6766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5A58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FFB1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58D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62499C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644A8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94430B" w14:textId="77777777" w:rsidR="00591B85" w:rsidRDefault="00591B85" w:rsidP="003F6455">
            <w:pPr>
              <w:rPr>
                <w:sz w:val="24"/>
                <w:szCs w:val="24"/>
              </w:rPr>
            </w:pPr>
            <w:r>
              <w:t>detailed_file_share</w:t>
            </w:r>
          </w:p>
        </w:tc>
        <w:tc>
          <w:tcPr>
            <w:tcW w:w="1431" w:type="pct"/>
          </w:tcPr>
          <w:p w14:paraId="15DCB2D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C6DF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78AD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6A03C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C3BFC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5BB5CC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379902" w14:textId="77777777" w:rsidR="00591B85" w:rsidRDefault="00591B85" w:rsidP="003F6455">
            <w:pPr>
              <w:rPr>
                <w:sz w:val="24"/>
                <w:szCs w:val="24"/>
              </w:rPr>
            </w:pPr>
            <w:r>
              <w:t>file_share</w:t>
            </w:r>
          </w:p>
        </w:tc>
        <w:tc>
          <w:tcPr>
            <w:tcW w:w="1431" w:type="pct"/>
          </w:tcPr>
          <w:p w14:paraId="3EF59BD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6992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14E6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EDA7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44BA9B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17647C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E20838" w14:textId="77777777" w:rsidR="00591B85" w:rsidRDefault="00591B85" w:rsidP="003F6455">
            <w:pPr>
              <w:rPr>
                <w:sz w:val="24"/>
                <w:szCs w:val="24"/>
              </w:rPr>
            </w:pPr>
            <w:r>
              <w:t>file_system</w:t>
            </w:r>
          </w:p>
        </w:tc>
        <w:tc>
          <w:tcPr>
            <w:tcW w:w="1431" w:type="pct"/>
          </w:tcPr>
          <w:p w14:paraId="3D62175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2684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B054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6A3AA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EB0E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195F996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19A476" w14:textId="77777777" w:rsidR="00591B85" w:rsidRDefault="00591B85" w:rsidP="003F6455">
            <w:pPr>
              <w:rPr>
                <w:sz w:val="24"/>
                <w:szCs w:val="24"/>
              </w:rPr>
            </w:pPr>
            <w:r>
              <w:t>filtering_platform_connection</w:t>
            </w:r>
          </w:p>
        </w:tc>
        <w:tc>
          <w:tcPr>
            <w:tcW w:w="1431" w:type="pct"/>
          </w:tcPr>
          <w:p w14:paraId="43C6E8D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0DFF6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107B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64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0C9662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385C8D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8C5AE9" w14:textId="77777777" w:rsidR="00591B85" w:rsidRDefault="00591B85" w:rsidP="003F6455">
            <w:pPr>
              <w:rPr>
                <w:sz w:val="24"/>
                <w:szCs w:val="24"/>
              </w:rPr>
            </w:pPr>
            <w:r>
              <w:t>filtering_platform_packet_drop</w:t>
            </w:r>
          </w:p>
        </w:tc>
        <w:tc>
          <w:tcPr>
            <w:tcW w:w="1431" w:type="pct"/>
          </w:tcPr>
          <w:p w14:paraId="3A885E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98AE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65EF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9F8A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9A091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74F2CE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A89E" w14:textId="77777777" w:rsidR="00591B85" w:rsidRDefault="00591B85" w:rsidP="003F6455">
            <w:pPr>
              <w:rPr>
                <w:sz w:val="24"/>
                <w:szCs w:val="24"/>
              </w:rPr>
            </w:pPr>
            <w:r>
              <w:t>handle_manipulation</w:t>
            </w:r>
          </w:p>
        </w:tc>
        <w:tc>
          <w:tcPr>
            <w:tcW w:w="1431" w:type="pct"/>
          </w:tcPr>
          <w:p w14:paraId="73FAA8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18DD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F69E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62083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67E8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455DA43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47230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1BBF03C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A01750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14:paraId="07DD73C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D5D501" w14:textId="77777777" w:rsidR="00591B85" w:rsidRDefault="00591B85" w:rsidP="003F6455">
            <w:pPr>
              <w:rPr>
                <w:sz w:val="24"/>
                <w:szCs w:val="24"/>
              </w:rPr>
            </w:pPr>
            <w:r>
              <w:t>kernel_object</w:t>
            </w:r>
          </w:p>
        </w:tc>
        <w:tc>
          <w:tcPr>
            <w:tcW w:w="1431" w:type="pct"/>
          </w:tcPr>
          <w:p w14:paraId="23595C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64661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1071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D5F5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361C04"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DBFC30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AEBD0E" w14:textId="77777777" w:rsidR="00591B85" w:rsidRDefault="00591B85" w:rsidP="003F6455">
            <w:pPr>
              <w:rPr>
                <w:sz w:val="24"/>
                <w:szCs w:val="24"/>
              </w:rPr>
            </w:pPr>
            <w:r>
              <w:t>other_object_access_events</w:t>
            </w:r>
          </w:p>
        </w:tc>
        <w:tc>
          <w:tcPr>
            <w:tcW w:w="1431" w:type="pct"/>
          </w:tcPr>
          <w:p w14:paraId="2B97AB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92EA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331BE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667A8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1C92C9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1D850A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95276" w14:textId="77777777" w:rsidR="00591B85" w:rsidRDefault="00591B85" w:rsidP="003F6455">
            <w:pPr>
              <w:rPr>
                <w:sz w:val="24"/>
                <w:szCs w:val="24"/>
              </w:rPr>
            </w:pPr>
            <w:r>
              <w:t>registry</w:t>
            </w:r>
          </w:p>
        </w:tc>
        <w:tc>
          <w:tcPr>
            <w:tcW w:w="1431" w:type="pct"/>
          </w:tcPr>
          <w:p w14:paraId="4ACD42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8956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D56D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C9D6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A294D3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3516E3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ED0B54" w14:textId="77777777" w:rsidR="00591B85" w:rsidRDefault="00591B85" w:rsidP="003F6455">
            <w:pPr>
              <w:rPr>
                <w:sz w:val="24"/>
                <w:szCs w:val="24"/>
              </w:rPr>
            </w:pPr>
            <w:r>
              <w:t>sam</w:t>
            </w:r>
          </w:p>
        </w:tc>
        <w:tc>
          <w:tcPr>
            <w:tcW w:w="1431" w:type="pct"/>
          </w:tcPr>
          <w:p w14:paraId="07D85D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28006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957A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8FFF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4A1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73E8B0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2DF2E9" w14:textId="77777777" w:rsidR="00591B85" w:rsidRDefault="00591B85" w:rsidP="003F6455">
            <w:pPr>
              <w:rPr>
                <w:sz w:val="24"/>
                <w:szCs w:val="24"/>
              </w:rPr>
            </w:pPr>
            <w:r>
              <w:t>audit_policy_change</w:t>
            </w:r>
          </w:p>
        </w:tc>
        <w:tc>
          <w:tcPr>
            <w:tcW w:w="1431" w:type="pct"/>
          </w:tcPr>
          <w:p w14:paraId="5FCCA8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97426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7F7A8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09B4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62B5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79F850A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D7C69E" w14:textId="77777777" w:rsidR="00591B85" w:rsidRDefault="00591B85" w:rsidP="003F6455">
            <w:pPr>
              <w:rPr>
                <w:sz w:val="24"/>
                <w:szCs w:val="24"/>
              </w:rPr>
            </w:pPr>
            <w:r>
              <w:t>authentication_policy_change</w:t>
            </w:r>
          </w:p>
        </w:tc>
        <w:tc>
          <w:tcPr>
            <w:tcW w:w="1431" w:type="pct"/>
          </w:tcPr>
          <w:p w14:paraId="30EB6B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287C7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02DC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EE473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2D328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14:paraId="5F9E6D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3A7720" w14:textId="77777777" w:rsidR="00591B85" w:rsidRDefault="00591B85" w:rsidP="003F6455">
            <w:pPr>
              <w:rPr>
                <w:sz w:val="24"/>
                <w:szCs w:val="24"/>
              </w:rPr>
            </w:pPr>
            <w:r>
              <w:t>authorization_policy_change</w:t>
            </w:r>
          </w:p>
        </w:tc>
        <w:tc>
          <w:tcPr>
            <w:tcW w:w="1431" w:type="pct"/>
          </w:tcPr>
          <w:p w14:paraId="4BF8CE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1625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BA5F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FF065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469884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14:paraId="5AE6E0F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E07ECC" w14:textId="77777777" w:rsidR="00591B85" w:rsidRDefault="00591B85" w:rsidP="003F6455">
            <w:pPr>
              <w:rPr>
                <w:sz w:val="24"/>
                <w:szCs w:val="24"/>
              </w:rPr>
            </w:pPr>
            <w:r>
              <w:t>filtering_platform_policy_change</w:t>
            </w:r>
          </w:p>
        </w:tc>
        <w:tc>
          <w:tcPr>
            <w:tcW w:w="1431" w:type="pct"/>
          </w:tcPr>
          <w:p w14:paraId="4E6D329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E3BE7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37E4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A4CDF2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21A6D7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3A0B4CF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528441" w14:textId="77777777" w:rsidR="00591B85" w:rsidRDefault="00591B85" w:rsidP="003F6455">
            <w:pPr>
              <w:rPr>
                <w:sz w:val="24"/>
                <w:szCs w:val="24"/>
              </w:rPr>
            </w:pPr>
            <w:r>
              <w:t>mpssvc_rule_level_policy_change</w:t>
            </w:r>
          </w:p>
        </w:tc>
        <w:tc>
          <w:tcPr>
            <w:tcW w:w="1431" w:type="pct"/>
          </w:tcPr>
          <w:p w14:paraId="06A8A7D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3C21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0E973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0151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8A8AD4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65D47A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3611D" w14:textId="77777777" w:rsidR="00591B85" w:rsidRDefault="00591B85" w:rsidP="003F6455">
            <w:pPr>
              <w:rPr>
                <w:sz w:val="24"/>
                <w:szCs w:val="24"/>
              </w:rPr>
            </w:pPr>
            <w:r>
              <w:t>other_policy_change_events</w:t>
            </w:r>
          </w:p>
        </w:tc>
        <w:tc>
          <w:tcPr>
            <w:tcW w:w="1431" w:type="pct"/>
          </w:tcPr>
          <w:p w14:paraId="57016BC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90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9B04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085E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2A5A3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5E2C38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74FDA0" w14:textId="77777777" w:rsidR="00591B85" w:rsidRDefault="00591B85" w:rsidP="003F6455">
            <w:pPr>
              <w:rPr>
                <w:sz w:val="24"/>
                <w:szCs w:val="24"/>
              </w:rPr>
            </w:pPr>
            <w:r>
              <w:t>non_sensitive_privilege_use</w:t>
            </w:r>
          </w:p>
        </w:tc>
        <w:tc>
          <w:tcPr>
            <w:tcW w:w="1431" w:type="pct"/>
          </w:tcPr>
          <w:p w14:paraId="5A32A4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E1EB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11D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07F12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F68A8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7C1417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191A40F" w14:textId="77777777" w:rsidR="00591B85" w:rsidRPr="00005C21" w:rsidRDefault="00591B85" w:rsidP="003F6455">
            <w:pPr>
              <w:rPr>
                <w:sz w:val="24"/>
                <w:szCs w:val="24"/>
              </w:rPr>
            </w:pPr>
            <w:r w:rsidRPr="00005C21">
              <w:t>other_privilege_use_events</w:t>
            </w:r>
          </w:p>
        </w:tc>
        <w:tc>
          <w:tcPr>
            <w:tcW w:w="1431" w:type="pct"/>
          </w:tcPr>
          <w:p w14:paraId="2B4FAED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2AF41ED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724FEDA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F5E024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548B38EF"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66CA3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D6217B" w14:textId="77777777" w:rsidR="00591B85" w:rsidRDefault="00591B85" w:rsidP="003F6455">
            <w:pPr>
              <w:rPr>
                <w:sz w:val="24"/>
                <w:szCs w:val="24"/>
              </w:rPr>
            </w:pPr>
            <w:r>
              <w:t>sensitive_privilege_use</w:t>
            </w:r>
          </w:p>
        </w:tc>
        <w:tc>
          <w:tcPr>
            <w:tcW w:w="1431" w:type="pct"/>
          </w:tcPr>
          <w:p w14:paraId="16CF23F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A331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A6C2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FEC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CC15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14:paraId="4024B5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B6D22" w14:textId="77777777" w:rsidR="00591B85" w:rsidRDefault="00591B85" w:rsidP="003F6455">
            <w:pPr>
              <w:rPr>
                <w:sz w:val="24"/>
                <w:szCs w:val="24"/>
              </w:rPr>
            </w:pPr>
            <w:r>
              <w:t>ipsec_driver</w:t>
            </w:r>
          </w:p>
        </w:tc>
        <w:tc>
          <w:tcPr>
            <w:tcW w:w="1431" w:type="pct"/>
          </w:tcPr>
          <w:p w14:paraId="0CF69DD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12684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3702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593E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0B3E3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3462384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40B6B6" w14:textId="77777777" w:rsidR="00591B85" w:rsidRDefault="00591B85" w:rsidP="003F6455">
            <w:pPr>
              <w:rPr>
                <w:sz w:val="24"/>
                <w:szCs w:val="24"/>
              </w:rPr>
            </w:pPr>
            <w:r>
              <w:t>other_system_events</w:t>
            </w:r>
          </w:p>
        </w:tc>
        <w:tc>
          <w:tcPr>
            <w:tcW w:w="1431" w:type="pct"/>
          </w:tcPr>
          <w:p w14:paraId="5CAE4B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599BA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581C53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782E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39C6B3E"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32CB10B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334C8170"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190E7A6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7BB8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1CDBDB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6E373" w14:textId="77777777" w:rsidR="00591B85" w:rsidRDefault="00591B85" w:rsidP="003F6455">
            <w:pPr>
              <w:rPr>
                <w:sz w:val="24"/>
                <w:szCs w:val="24"/>
              </w:rPr>
            </w:pPr>
            <w:r>
              <w:t>security_state_change</w:t>
            </w:r>
          </w:p>
        </w:tc>
        <w:tc>
          <w:tcPr>
            <w:tcW w:w="1431" w:type="pct"/>
          </w:tcPr>
          <w:p w14:paraId="042087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0763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97B21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D15D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207B5F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84695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7369FE" w14:textId="77777777" w:rsidR="00591B85" w:rsidRDefault="00591B85" w:rsidP="003F6455">
            <w:pPr>
              <w:rPr>
                <w:sz w:val="24"/>
                <w:szCs w:val="24"/>
              </w:rPr>
            </w:pPr>
            <w:r>
              <w:t>security_system_extension</w:t>
            </w:r>
          </w:p>
        </w:tc>
        <w:tc>
          <w:tcPr>
            <w:tcW w:w="1431" w:type="pct"/>
          </w:tcPr>
          <w:p w14:paraId="1BB61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435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EC6F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1805E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4A991A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14:paraId="0C66AC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6F29D82" w14:textId="77777777" w:rsidR="00591B85" w:rsidRDefault="00591B85" w:rsidP="003F6455">
            <w:pPr>
              <w:rPr>
                <w:sz w:val="24"/>
                <w:szCs w:val="24"/>
              </w:rPr>
            </w:pPr>
            <w:r>
              <w:t>system_integrity</w:t>
            </w:r>
          </w:p>
        </w:tc>
        <w:tc>
          <w:tcPr>
            <w:tcW w:w="1431" w:type="pct"/>
          </w:tcPr>
          <w:p w14:paraId="34915A1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73A2AB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D8509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3B7B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B2E5B06"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9FC3FB8" w14:textId="77777777" w:rsidR="00591B85" w:rsidRDefault="00591B85" w:rsidP="00591B85"/>
    <w:p w14:paraId="3D2556E0" w14:textId="77777777" w:rsidR="00591B85" w:rsidRPr="008B05C1" w:rsidRDefault="00591B85" w:rsidP="00BE7B76">
      <w:pPr>
        <w:pStyle w:val="Heading2"/>
        <w:numPr>
          <w:ilvl w:val="1"/>
          <w:numId w:val="6"/>
        </w:numPr>
      </w:pPr>
      <w:bookmarkStart w:id="78" w:name="_Toc334363023"/>
      <w:r w:rsidRPr="008B05C1">
        <w:t>win-sc:</w:t>
      </w:r>
      <w:r>
        <w:t>auditeventpolicysubcategories</w:t>
      </w:r>
      <w:r w:rsidRPr="008B05C1">
        <w:t>__item</w:t>
      </w:r>
      <w:bookmarkEnd w:id="78"/>
    </w:p>
    <w:p w14:paraId="5C82B1D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14:paraId="1CED05C8" w14:textId="77777777" w:rsidR="00591B85" w:rsidRDefault="00591B85" w:rsidP="00591B85">
      <w:r>
        <w:object w:dxaOrig="5160" w:dyaOrig="12654" w14:anchorId="4DC89301">
          <v:shape id="_x0000_i1053" type="#_x0000_t75" style="width:259pt;height:630pt" o:ole="">
            <v:imagedata r:id="rId68" o:title=""/>
          </v:shape>
          <o:OLEObject Type="Embed" ProgID="Visio.Drawing.11" ShapeID="_x0000_i1053" DrawAspect="Content" ObjectID="_1408108556" r:id="rId6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656AB61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03957C" w14:textId="77777777" w:rsidR="00591B85" w:rsidRDefault="00591B85" w:rsidP="003F6455">
            <w:pPr>
              <w:jc w:val="center"/>
              <w:rPr>
                <w:b w:val="0"/>
                <w:bCs w:val="0"/>
              </w:rPr>
            </w:pPr>
            <w:r>
              <w:t>Property</w:t>
            </w:r>
          </w:p>
        </w:tc>
        <w:tc>
          <w:tcPr>
            <w:tcW w:w="1508" w:type="pct"/>
          </w:tcPr>
          <w:p w14:paraId="408A88F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1DB6550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6E90F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7906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960CB6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D7D2C4" w14:textId="77777777" w:rsidR="00591B85" w:rsidRDefault="00591B85" w:rsidP="003F6455">
            <w:pPr>
              <w:rPr>
                <w:sz w:val="24"/>
                <w:szCs w:val="24"/>
              </w:rPr>
            </w:pPr>
            <w:r>
              <w:t>credential_validation</w:t>
            </w:r>
          </w:p>
        </w:tc>
        <w:tc>
          <w:tcPr>
            <w:tcW w:w="1508" w:type="pct"/>
          </w:tcPr>
          <w:p w14:paraId="77BD77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A92E3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1F34C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38E2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56988C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1670EF9" w14:textId="77777777" w:rsidR="00591B85" w:rsidRDefault="00591B85" w:rsidP="003F6455">
            <w:pPr>
              <w:rPr>
                <w:sz w:val="24"/>
                <w:szCs w:val="24"/>
              </w:rPr>
            </w:pPr>
            <w:r>
              <w:t>kerberos_authentication_service</w:t>
            </w:r>
          </w:p>
        </w:tc>
        <w:tc>
          <w:tcPr>
            <w:tcW w:w="1508" w:type="pct"/>
          </w:tcPr>
          <w:p w14:paraId="39B62B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CBF98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8A24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86A5E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61FD3C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4E34D0" w14:textId="77777777" w:rsidR="00591B85" w:rsidRDefault="00591B85" w:rsidP="003F6455">
            <w:pPr>
              <w:rPr>
                <w:sz w:val="24"/>
                <w:szCs w:val="24"/>
              </w:rPr>
            </w:pPr>
            <w:r>
              <w:t>kerberos_service_ticket_operations</w:t>
            </w:r>
          </w:p>
        </w:tc>
        <w:tc>
          <w:tcPr>
            <w:tcW w:w="1508" w:type="pct"/>
          </w:tcPr>
          <w:p w14:paraId="144CE5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13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A12B3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03987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1C693CB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009C0A" w14:textId="77777777" w:rsidR="00591B85" w:rsidRPr="005B09B7" w:rsidRDefault="00591B85" w:rsidP="003F6455">
            <w:pPr>
              <w:rPr>
                <w:sz w:val="24"/>
                <w:szCs w:val="24"/>
              </w:rPr>
            </w:pPr>
            <w:r w:rsidRPr="005B09B7">
              <w:t>kerberos_ticket_events</w:t>
            </w:r>
          </w:p>
        </w:tc>
        <w:tc>
          <w:tcPr>
            <w:tcW w:w="1508" w:type="pct"/>
          </w:tcPr>
          <w:p w14:paraId="716EFB94"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49B655B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3029475"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450643F1" w14:textId="77777777"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Pr="005B09B7">
              <w:rPr>
                <w:rStyle w:val="CommentReference"/>
                <w:rFonts w:eastAsiaTheme="minorHAnsi"/>
                <w:lang w:bidi="ar-SA"/>
              </w:rPr>
              <w:commentReference w:id="79"/>
            </w:r>
            <w:r w:rsidR="00FC1DA6">
              <w:rPr>
                <w:rStyle w:val="FootnoteReference"/>
                <w:rFonts w:cstheme="minorHAnsi"/>
                <w:color w:val="000000"/>
              </w:rPr>
              <w:footnoteReference w:id="203"/>
            </w:r>
          </w:p>
        </w:tc>
      </w:tr>
      <w:tr w:rsidR="00591B85" w:rsidRPr="00E74797" w14:paraId="74A2AB8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4AC286" w14:textId="77777777" w:rsidR="00591B85" w:rsidRDefault="00591B85" w:rsidP="003F6455">
            <w:pPr>
              <w:rPr>
                <w:sz w:val="24"/>
                <w:szCs w:val="24"/>
              </w:rPr>
            </w:pPr>
            <w:r>
              <w:t>other_account_logon_events</w:t>
            </w:r>
          </w:p>
        </w:tc>
        <w:tc>
          <w:tcPr>
            <w:tcW w:w="1508" w:type="pct"/>
          </w:tcPr>
          <w:p w14:paraId="2B154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8BF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0F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1D49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2C891F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9A5798" w14:textId="77777777" w:rsidR="00591B85" w:rsidRDefault="00591B85" w:rsidP="003F6455">
            <w:pPr>
              <w:rPr>
                <w:sz w:val="24"/>
                <w:szCs w:val="24"/>
              </w:rPr>
            </w:pPr>
            <w:r>
              <w:t>application_group_management</w:t>
            </w:r>
          </w:p>
        </w:tc>
        <w:tc>
          <w:tcPr>
            <w:tcW w:w="1508" w:type="pct"/>
          </w:tcPr>
          <w:p w14:paraId="7F1F3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F6EC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E124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52476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125B53A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83406B" w14:textId="77777777" w:rsidR="00591B85" w:rsidRDefault="00591B85" w:rsidP="003F6455">
            <w:pPr>
              <w:rPr>
                <w:sz w:val="24"/>
                <w:szCs w:val="24"/>
              </w:rPr>
            </w:pPr>
            <w:r>
              <w:t>computer_account_management</w:t>
            </w:r>
          </w:p>
        </w:tc>
        <w:tc>
          <w:tcPr>
            <w:tcW w:w="1508" w:type="pct"/>
          </w:tcPr>
          <w:p w14:paraId="7D4B02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19D0A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973D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1BB0D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4493F19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4A55F66" w14:textId="77777777" w:rsidR="00591B85" w:rsidRDefault="00591B85" w:rsidP="003F6455">
            <w:pPr>
              <w:rPr>
                <w:sz w:val="24"/>
                <w:szCs w:val="24"/>
              </w:rPr>
            </w:pPr>
            <w:r>
              <w:t>distribution_group_management</w:t>
            </w:r>
          </w:p>
        </w:tc>
        <w:tc>
          <w:tcPr>
            <w:tcW w:w="1508" w:type="pct"/>
          </w:tcPr>
          <w:p w14:paraId="6749A0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939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156E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4F91A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55698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A8D91E" w14:textId="77777777" w:rsidR="00591B85" w:rsidRDefault="00591B85" w:rsidP="003F6455">
            <w:pPr>
              <w:rPr>
                <w:sz w:val="24"/>
                <w:szCs w:val="24"/>
              </w:rPr>
            </w:pPr>
            <w:r>
              <w:t>other_account_management_events</w:t>
            </w:r>
          </w:p>
        </w:tc>
        <w:tc>
          <w:tcPr>
            <w:tcW w:w="1508" w:type="pct"/>
          </w:tcPr>
          <w:p w14:paraId="3A9E3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4051E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60F8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3103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70D2CE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6252FB4" w14:textId="77777777" w:rsidR="00591B85" w:rsidRDefault="00591B85" w:rsidP="003F6455">
            <w:pPr>
              <w:rPr>
                <w:sz w:val="24"/>
                <w:szCs w:val="24"/>
              </w:rPr>
            </w:pPr>
            <w:r>
              <w:t>security_group_management</w:t>
            </w:r>
          </w:p>
        </w:tc>
        <w:tc>
          <w:tcPr>
            <w:tcW w:w="1508" w:type="pct"/>
          </w:tcPr>
          <w:p w14:paraId="6BA3F7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C6D78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B2E8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8F2A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35E1DA1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3DAEA7" w14:textId="77777777" w:rsidR="00591B85" w:rsidRDefault="00591B85" w:rsidP="003F6455">
            <w:pPr>
              <w:rPr>
                <w:sz w:val="24"/>
                <w:szCs w:val="24"/>
              </w:rPr>
            </w:pPr>
            <w:r>
              <w:t>user_account_management</w:t>
            </w:r>
          </w:p>
        </w:tc>
        <w:tc>
          <w:tcPr>
            <w:tcW w:w="1508" w:type="pct"/>
          </w:tcPr>
          <w:p w14:paraId="73622F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D79E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F8D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3380D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33E4C1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77BFF4" w14:textId="77777777" w:rsidR="00591B85" w:rsidRDefault="00591B85" w:rsidP="003F6455">
            <w:pPr>
              <w:rPr>
                <w:sz w:val="24"/>
                <w:szCs w:val="24"/>
              </w:rPr>
            </w:pPr>
            <w:r>
              <w:t>dpapi_activity</w:t>
            </w:r>
          </w:p>
        </w:tc>
        <w:tc>
          <w:tcPr>
            <w:tcW w:w="1508" w:type="pct"/>
          </w:tcPr>
          <w:p w14:paraId="710BBE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8C53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754F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872D6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506011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9E4D35D" w14:textId="77777777" w:rsidR="00591B85" w:rsidRDefault="00591B85" w:rsidP="003F6455">
            <w:pPr>
              <w:rPr>
                <w:sz w:val="24"/>
                <w:szCs w:val="24"/>
              </w:rPr>
            </w:pPr>
            <w:r>
              <w:t>process_creation</w:t>
            </w:r>
          </w:p>
        </w:tc>
        <w:tc>
          <w:tcPr>
            <w:tcW w:w="1508" w:type="pct"/>
          </w:tcPr>
          <w:p w14:paraId="0A8D98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51FB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BC28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641AA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61996A8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08C2D40" w14:textId="77777777" w:rsidR="00591B85" w:rsidRDefault="00591B85" w:rsidP="003F6455">
            <w:pPr>
              <w:rPr>
                <w:sz w:val="24"/>
                <w:szCs w:val="24"/>
              </w:rPr>
            </w:pPr>
            <w:r>
              <w:t>process_termination</w:t>
            </w:r>
          </w:p>
        </w:tc>
        <w:tc>
          <w:tcPr>
            <w:tcW w:w="1508" w:type="pct"/>
          </w:tcPr>
          <w:p w14:paraId="6CB0AA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07FFC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968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C9DFB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33C0257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992D43" w14:textId="77777777" w:rsidR="00591B85" w:rsidRDefault="00591B85" w:rsidP="003F6455">
            <w:pPr>
              <w:rPr>
                <w:sz w:val="24"/>
                <w:szCs w:val="24"/>
              </w:rPr>
            </w:pPr>
            <w:r>
              <w:t>rpc_events</w:t>
            </w:r>
          </w:p>
        </w:tc>
        <w:tc>
          <w:tcPr>
            <w:tcW w:w="1508" w:type="pct"/>
          </w:tcPr>
          <w:p w14:paraId="706A4A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8AE0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9784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4E0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DCBDBF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69DA4F" w14:textId="77777777" w:rsidR="00591B85" w:rsidRDefault="00591B85" w:rsidP="003F6455">
            <w:pPr>
              <w:rPr>
                <w:sz w:val="24"/>
                <w:szCs w:val="24"/>
              </w:rPr>
            </w:pPr>
            <w:r>
              <w:t>directory_service_access</w:t>
            </w:r>
          </w:p>
        </w:tc>
        <w:tc>
          <w:tcPr>
            <w:tcW w:w="1508" w:type="pct"/>
          </w:tcPr>
          <w:p w14:paraId="10E8FC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52FE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9F1F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6E8C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58E2274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C2D194" w14:textId="77777777" w:rsidR="00591B85" w:rsidRDefault="00591B85" w:rsidP="003F6455">
            <w:pPr>
              <w:rPr>
                <w:sz w:val="24"/>
                <w:szCs w:val="24"/>
              </w:rPr>
            </w:pPr>
            <w:r>
              <w:t>directory_service_changes</w:t>
            </w:r>
          </w:p>
        </w:tc>
        <w:tc>
          <w:tcPr>
            <w:tcW w:w="1508" w:type="pct"/>
          </w:tcPr>
          <w:p w14:paraId="4CEEC0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572A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F7C7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A3899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91F7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094B91" w14:textId="77777777" w:rsidR="00591B85" w:rsidRDefault="00591B85" w:rsidP="003F6455">
            <w:pPr>
              <w:rPr>
                <w:sz w:val="24"/>
                <w:szCs w:val="24"/>
              </w:rPr>
            </w:pPr>
            <w:r>
              <w:t>directory_service_replication</w:t>
            </w:r>
          </w:p>
        </w:tc>
        <w:tc>
          <w:tcPr>
            <w:tcW w:w="1508" w:type="pct"/>
          </w:tcPr>
          <w:p w14:paraId="3AA501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729D1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FA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FB48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128B14B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45E03B" w14:textId="77777777" w:rsidR="00591B85" w:rsidRDefault="00591B85" w:rsidP="003F6455">
            <w:pPr>
              <w:rPr>
                <w:sz w:val="24"/>
                <w:szCs w:val="24"/>
              </w:rPr>
            </w:pPr>
            <w:r>
              <w:t>detailed_directory_service_replication</w:t>
            </w:r>
          </w:p>
        </w:tc>
        <w:tc>
          <w:tcPr>
            <w:tcW w:w="1508" w:type="pct"/>
          </w:tcPr>
          <w:p w14:paraId="31B80E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05A1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0DD5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BD69A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DDE91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A6A3A4" w14:textId="77777777" w:rsidR="00591B85" w:rsidRDefault="00591B85" w:rsidP="003F6455">
            <w:pPr>
              <w:rPr>
                <w:sz w:val="24"/>
                <w:szCs w:val="24"/>
              </w:rPr>
            </w:pPr>
            <w:r>
              <w:t>account_lockout</w:t>
            </w:r>
          </w:p>
        </w:tc>
        <w:tc>
          <w:tcPr>
            <w:tcW w:w="1508" w:type="pct"/>
          </w:tcPr>
          <w:p w14:paraId="1FE0D1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DB804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D5E3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8E945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735A7BC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8DE75" w14:textId="77777777" w:rsidR="00591B85" w:rsidRDefault="00591B85" w:rsidP="003F6455">
            <w:pPr>
              <w:rPr>
                <w:sz w:val="24"/>
                <w:szCs w:val="24"/>
              </w:rPr>
            </w:pPr>
            <w:r>
              <w:t>ipsec_extended_mode</w:t>
            </w:r>
          </w:p>
        </w:tc>
        <w:tc>
          <w:tcPr>
            <w:tcW w:w="1508" w:type="pct"/>
          </w:tcPr>
          <w:p w14:paraId="5DFB24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6A93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510F1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5B0C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14F0942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4C87AB" w14:textId="77777777" w:rsidR="00591B85" w:rsidRDefault="00591B85" w:rsidP="003F6455">
            <w:pPr>
              <w:rPr>
                <w:sz w:val="24"/>
                <w:szCs w:val="24"/>
              </w:rPr>
            </w:pPr>
            <w:r>
              <w:t>ipsec_main_mode</w:t>
            </w:r>
          </w:p>
        </w:tc>
        <w:tc>
          <w:tcPr>
            <w:tcW w:w="1508" w:type="pct"/>
          </w:tcPr>
          <w:p w14:paraId="1FFD92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E80BD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1AE4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B1D2C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77357B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C709746" w14:textId="77777777" w:rsidR="00591B85" w:rsidRDefault="00591B85" w:rsidP="003F6455">
            <w:pPr>
              <w:rPr>
                <w:sz w:val="24"/>
                <w:szCs w:val="24"/>
              </w:rPr>
            </w:pPr>
            <w:r>
              <w:t>ipsec_quick_mode</w:t>
            </w:r>
          </w:p>
        </w:tc>
        <w:tc>
          <w:tcPr>
            <w:tcW w:w="1508" w:type="pct"/>
          </w:tcPr>
          <w:p w14:paraId="366842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DE56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97F3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61CFF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E8197D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F921C3" w14:textId="77777777" w:rsidR="00591B85" w:rsidRDefault="00591B85" w:rsidP="003F6455">
            <w:pPr>
              <w:rPr>
                <w:sz w:val="24"/>
                <w:szCs w:val="24"/>
              </w:rPr>
            </w:pPr>
            <w:r>
              <w:t>logoff</w:t>
            </w:r>
          </w:p>
        </w:tc>
        <w:tc>
          <w:tcPr>
            <w:tcW w:w="1508" w:type="pct"/>
          </w:tcPr>
          <w:p w14:paraId="0690E9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0BA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0520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BFC1F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30564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AB1542" w14:textId="77777777" w:rsidR="00591B85" w:rsidRDefault="00591B85" w:rsidP="003F6455">
            <w:pPr>
              <w:rPr>
                <w:sz w:val="24"/>
                <w:szCs w:val="24"/>
              </w:rPr>
            </w:pPr>
            <w:r>
              <w:t>logon</w:t>
            </w:r>
          </w:p>
        </w:tc>
        <w:tc>
          <w:tcPr>
            <w:tcW w:w="1508" w:type="pct"/>
          </w:tcPr>
          <w:p w14:paraId="0A5B4C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7FCA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7779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79BAF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30FCA6F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0EB72C1" w14:textId="77777777" w:rsidR="00591B85" w:rsidRDefault="00591B85" w:rsidP="003F6455">
            <w:pPr>
              <w:rPr>
                <w:sz w:val="24"/>
                <w:szCs w:val="24"/>
              </w:rPr>
            </w:pPr>
            <w:r>
              <w:t>network_policy_server</w:t>
            </w:r>
          </w:p>
        </w:tc>
        <w:tc>
          <w:tcPr>
            <w:tcW w:w="1508" w:type="pct"/>
          </w:tcPr>
          <w:p w14:paraId="139E54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1496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E1F4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6ABD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14:paraId="3445F20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9D2B63" w14:textId="77777777" w:rsidR="00591B85" w:rsidRDefault="00591B85" w:rsidP="003F6455">
            <w:pPr>
              <w:rPr>
                <w:sz w:val="24"/>
                <w:szCs w:val="24"/>
              </w:rPr>
            </w:pPr>
            <w:r>
              <w:t>other_logon_logoff_events</w:t>
            </w:r>
          </w:p>
        </w:tc>
        <w:tc>
          <w:tcPr>
            <w:tcW w:w="1508" w:type="pct"/>
          </w:tcPr>
          <w:p w14:paraId="13966B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CB554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7100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1444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0B866C4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A639969" w14:textId="77777777" w:rsidR="00591B85" w:rsidRDefault="00591B85" w:rsidP="003F6455">
            <w:pPr>
              <w:rPr>
                <w:sz w:val="24"/>
                <w:szCs w:val="24"/>
              </w:rPr>
            </w:pPr>
            <w:r>
              <w:t>special_logon</w:t>
            </w:r>
          </w:p>
        </w:tc>
        <w:tc>
          <w:tcPr>
            <w:tcW w:w="1508" w:type="pct"/>
          </w:tcPr>
          <w:p w14:paraId="5A0156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84C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7D4D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0F719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742CDBE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59EC3" w14:textId="77777777" w:rsidR="00591B85" w:rsidRDefault="00591B85" w:rsidP="003F6455">
            <w:pPr>
              <w:rPr>
                <w:sz w:val="24"/>
                <w:szCs w:val="24"/>
              </w:rPr>
            </w:pPr>
            <w:r>
              <w:t>application_generated</w:t>
            </w:r>
          </w:p>
        </w:tc>
        <w:tc>
          <w:tcPr>
            <w:tcW w:w="1508" w:type="pct"/>
          </w:tcPr>
          <w:p w14:paraId="6FD882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001CC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0177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5F903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02C69C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2E2719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35BC08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FD780C" w14:textId="77777777" w:rsidR="00591B85" w:rsidRDefault="00591B85" w:rsidP="003F6455">
            <w:pPr>
              <w:rPr>
                <w:sz w:val="24"/>
                <w:szCs w:val="24"/>
              </w:rPr>
            </w:pPr>
            <w:r>
              <w:t>certification_services</w:t>
            </w:r>
          </w:p>
        </w:tc>
        <w:tc>
          <w:tcPr>
            <w:tcW w:w="1508" w:type="pct"/>
          </w:tcPr>
          <w:p w14:paraId="51F34E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E1E5F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4EE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469A1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25ED7A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F608A9" w14:textId="77777777" w:rsidR="00591B85" w:rsidRDefault="00591B85" w:rsidP="003F6455">
            <w:pPr>
              <w:rPr>
                <w:sz w:val="24"/>
                <w:szCs w:val="24"/>
              </w:rPr>
            </w:pPr>
            <w:r>
              <w:t>detailed_file_share</w:t>
            </w:r>
          </w:p>
        </w:tc>
        <w:tc>
          <w:tcPr>
            <w:tcW w:w="1508" w:type="pct"/>
          </w:tcPr>
          <w:p w14:paraId="46B6FA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4B15E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38D7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135D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3090AE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7F8717" w14:textId="77777777" w:rsidR="00591B85" w:rsidRDefault="00591B85" w:rsidP="003F6455">
            <w:pPr>
              <w:rPr>
                <w:sz w:val="24"/>
                <w:szCs w:val="24"/>
              </w:rPr>
            </w:pPr>
            <w:r>
              <w:t>file_share</w:t>
            </w:r>
          </w:p>
        </w:tc>
        <w:tc>
          <w:tcPr>
            <w:tcW w:w="1508" w:type="pct"/>
          </w:tcPr>
          <w:p w14:paraId="116E3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C44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40B46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FA9CF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14:paraId="6646964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95C7B3" w14:textId="77777777" w:rsidR="00591B85" w:rsidRDefault="00591B85" w:rsidP="003F6455">
            <w:pPr>
              <w:rPr>
                <w:sz w:val="24"/>
                <w:szCs w:val="24"/>
              </w:rPr>
            </w:pPr>
            <w:r>
              <w:t>file_system</w:t>
            </w:r>
          </w:p>
        </w:tc>
        <w:tc>
          <w:tcPr>
            <w:tcW w:w="1508" w:type="pct"/>
          </w:tcPr>
          <w:p w14:paraId="421AE2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C7C15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F57D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78F79F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696DFC2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FF04D2" w14:textId="77777777" w:rsidR="00591B85" w:rsidRDefault="00591B85" w:rsidP="003F6455">
            <w:pPr>
              <w:rPr>
                <w:sz w:val="24"/>
                <w:szCs w:val="24"/>
              </w:rPr>
            </w:pPr>
            <w:r>
              <w:t>filtering_platform_connection</w:t>
            </w:r>
          </w:p>
        </w:tc>
        <w:tc>
          <w:tcPr>
            <w:tcW w:w="1508" w:type="pct"/>
          </w:tcPr>
          <w:p w14:paraId="1E68B1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16F35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259B9D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73BBA7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681D44A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6FBE49" w14:textId="77777777" w:rsidR="00591B85" w:rsidRDefault="00591B85" w:rsidP="003F6455">
            <w:pPr>
              <w:rPr>
                <w:sz w:val="24"/>
                <w:szCs w:val="24"/>
              </w:rPr>
            </w:pPr>
            <w:r>
              <w:t>filtering_platform_packet_drop</w:t>
            </w:r>
          </w:p>
        </w:tc>
        <w:tc>
          <w:tcPr>
            <w:tcW w:w="1508" w:type="pct"/>
          </w:tcPr>
          <w:p w14:paraId="48E3C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55DB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C95C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CF9040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06739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E0BEDF" w14:textId="77777777" w:rsidR="00591B85" w:rsidRDefault="00591B85" w:rsidP="003F6455">
            <w:pPr>
              <w:rPr>
                <w:sz w:val="24"/>
                <w:szCs w:val="24"/>
              </w:rPr>
            </w:pPr>
            <w:r>
              <w:t>handle_manipulation</w:t>
            </w:r>
          </w:p>
        </w:tc>
        <w:tc>
          <w:tcPr>
            <w:tcW w:w="1508" w:type="pct"/>
          </w:tcPr>
          <w:p w14:paraId="5A074D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5453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BE39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BB2DA2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57689EC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63A10FF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34EF3D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925492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14:paraId="61E779F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31109E" w14:textId="77777777" w:rsidR="00591B85" w:rsidRDefault="00591B85" w:rsidP="003F6455">
            <w:pPr>
              <w:rPr>
                <w:sz w:val="24"/>
                <w:szCs w:val="24"/>
              </w:rPr>
            </w:pPr>
            <w:r>
              <w:t>kernel_object</w:t>
            </w:r>
          </w:p>
        </w:tc>
        <w:tc>
          <w:tcPr>
            <w:tcW w:w="1508" w:type="pct"/>
          </w:tcPr>
          <w:p w14:paraId="44572D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7978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1EA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E4616D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67D7412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83EF1BE" w14:textId="77777777" w:rsidR="00591B85" w:rsidRDefault="00591B85" w:rsidP="003F6455">
            <w:pPr>
              <w:rPr>
                <w:sz w:val="24"/>
                <w:szCs w:val="24"/>
              </w:rPr>
            </w:pPr>
            <w:r>
              <w:t>other_object_access_events</w:t>
            </w:r>
          </w:p>
        </w:tc>
        <w:tc>
          <w:tcPr>
            <w:tcW w:w="1508" w:type="pct"/>
          </w:tcPr>
          <w:p w14:paraId="71CCC6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7F7BE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41B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2F7CF44"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02F4023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EAC8F6" w14:textId="77777777" w:rsidR="00591B85" w:rsidRDefault="00591B85" w:rsidP="003F6455">
            <w:pPr>
              <w:rPr>
                <w:sz w:val="24"/>
                <w:szCs w:val="24"/>
              </w:rPr>
            </w:pPr>
            <w:r>
              <w:t>registry</w:t>
            </w:r>
          </w:p>
        </w:tc>
        <w:tc>
          <w:tcPr>
            <w:tcW w:w="1508" w:type="pct"/>
          </w:tcPr>
          <w:p w14:paraId="152C58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15611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D8DB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3788E3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5DF1EE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6068B1D" w14:textId="77777777" w:rsidR="00591B85" w:rsidRDefault="00591B85" w:rsidP="003F6455">
            <w:pPr>
              <w:rPr>
                <w:sz w:val="24"/>
                <w:szCs w:val="24"/>
              </w:rPr>
            </w:pPr>
            <w:r>
              <w:t>sam</w:t>
            </w:r>
          </w:p>
        </w:tc>
        <w:tc>
          <w:tcPr>
            <w:tcW w:w="1508" w:type="pct"/>
          </w:tcPr>
          <w:p w14:paraId="2413D7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83157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F1A2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1951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6709062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4FAA02" w14:textId="77777777" w:rsidR="00591B85" w:rsidRDefault="00591B85" w:rsidP="003F6455">
            <w:pPr>
              <w:rPr>
                <w:sz w:val="24"/>
                <w:szCs w:val="24"/>
              </w:rPr>
            </w:pPr>
            <w:r>
              <w:t>audit_policy_change</w:t>
            </w:r>
          </w:p>
        </w:tc>
        <w:tc>
          <w:tcPr>
            <w:tcW w:w="1508" w:type="pct"/>
          </w:tcPr>
          <w:p w14:paraId="7C39E4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4093A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271B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451F3F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37D788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DC6AE" w14:textId="77777777" w:rsidR="00591B85" w:rsidRDefault="00591B85" w:rsidP="003F6455">
            <w:pPr>
              <w:rPr>
                <w:sz w:val="24"/>
                <w:szCs w:val="24"/>
              </w:rPr>
            </w:pPr>
            <w:r>
              <w:t>authentication_policy_change</w:t>
            </w:r>
          </w:p>
        </w:tc>
        <w:tc>
          <w:tcPr>
            <w:tcW w:w="1508" w:type="pct"/>
          </w:tcPr>
          <w:p w14:paraId="3CFBEA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511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D4847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8DCA39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14:paraId="6A87F0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6B41B" w14:textId="77777777" w:rsidR="00591B85" w:rsidRDefault="00591B85" w:rsidP="003F6455">
            <w:pPr>
              <w:rPr>
                <w:sz w:val="24"/>
                <w:szCs w:val="24"/>
              </w:rPr>
            </w:pPr>
            <w:r>
              <w:t>authorization_policy_change</w:t>
            </w:r>
          </w:p>
        </w:tc>
        <w:tc>
          <w:tcPr>
            <w:tcW w:w="1508" w:type="pct"/>
          </w:tcPr>
          <w:p w14:paraId="7DB845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14D3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B58C4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776903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14:paraId="607CB5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1C0953" w14:textId="77777777" w:rsidR="00591B85" w:rsidRDefault="00591B85" w:rsidP="003F6455">
            <w:pPr>
              <w:rPr>
                <w:sz w:val="24"/>
                <w:szCs w:val="24"/>
              </w:rPr>
            </w:pPr>
            <w:r>
              <w:t>filtering_platform_policy_change</w:t>
            </w:r>
          </w:p>
        </w:tc>
        <w:tc>
          <w:tcPr>
            <w:tcW w:w="1508" w:type="pct"/>
          </w:tcPr>
          <w:p w14:paraId="5A9EBF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72724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A541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5C7E3D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600C237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B4710E6" w14:textId="77777777" w:rsidR="00591B85" w:rsidRDefault="00591B85" w:rsidP="003F6455">
            <w:pPr>
              <w:rPr>
                <w:sz w:val="24"/>
                <w:szCs w:val="24"/>
              </w:rPr>
            </w:pPr>
            <w:r>
              <w:t>mpssvc_rule_level_policy_change</w:t>
            </w:r>
          </w:p>
        </w:tc>
        <w:tc>
          <w:tcPr>
            <w:tcW w:w="1508" w:type="pct"/>
          </w:tcPr>
          <w:p w14:paraId="606006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ED4C0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EC5C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095709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4685F50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CB9A6A8" w14:textId="77777777" w:rsidR="00591B85" w:rsidRDefault="00591B85" w:rsidP="003F6455">
            <w:pPr>
              <w:rPr>
                <w:sz w:val="24"/>
                <w:szCs w:val="24"/>
              </w:rPr>
            </w:pPr>
            <w:r>
              <w:t>other_policy_change_events</w:t>
            </w:r>
          </w:p>
        </w:tc>
        <w:tc>
          <w:tcPr>
            <w:tcW w:w="1508" w:type="pct"/>
          </w:tcPr>
          <w:p w14:paraId="093B6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64788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15658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897117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190C197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15A526" w14:textId="77777777" w:rsidR="00591B85" w:rsidRDefault="00591B85" w:rsidP="003F6455">
            <w:pPr>
              <w:rPr>
                <w:sz w:val="24"/>
                <w:szCs w:val="24"/>
              </w:rPr>
            </w:pPr>
            <w:r>
              <w:t>non_sensitive_privilege_use</w:t>
            </w:r>
          </w:p>
        </w:tc>
        <w:tc>
          <w:tcPr>
            <w:tcW w:w="1508" w:type="pct"/>
          </w:tcPr>
          <w:p w14:paraId="056D5E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D2E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A05D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826F18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635090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038B848" w14:textId="77777777" w:rsidR="00591B85" w:rsidRPr="00005C21" w:rsidRDefault="00591B85" w:rsidP="003F6455">
            <w:pPr>
              <w:rPr>
                <w:sz w:val="24"/>
                <w:szCs w:val="24"/>
              </w:rPr>
            </w:pPr>
            <w:r w:rsidRPr="00005C21">
              <w:t>other_privilege_use_events</w:t>
            </w:r>
          </w:p>
        </w:tc>
        <w:tc>
          <w:tcPr>
            <w:tcW w:w="1508" w:type="pct"/>
          </w:tcPr>
          <w:p w14:paraId="1B02466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415473C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FEA79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4149C5C6"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049E95A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A94CE7" w14:textId="77777777" w:rsidR="00591B85" w:rsidRDefault="00591B85" w:rsidP="003F6455">
            <w:pPr>
              <w:rPr>
                <w:sz w:val="24"/>
                <w:szCs w:val="24"/>
              </w:rPr>
            </w:pPr>
            <w:r>
              <w:t>sensitive_privilege_use</w:t>
            </w:r>
          </w:p>
        </w:tc>
        <w:tc>
          <w:tcPr>
            <w:tcW w:w="1508" w:type="pct"/>
          </w:tcPr>
          <w:p w14:paraId="28F82C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3D240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00F3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393B54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14:paraId="0570397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2DEE860" w14:textId="77777777" w:rsidR="00591B85" w:rsidRDefault="00591B85" w:rsidP="003F6455">
            <w:pPr>
              <w:rPr>
                <w:sz w:val="24"/>
                <w:szCs w:val="24"/>
              </w:rPr>
            </w:pPr>
            <w:r>
              <w:t>ipsec_driver</w:t>
            </w:r>
          </w:p>
        </w:tc>
        <w:tc>
          <w:tcPr>
            <w:tcW w:w="1508" w:type="pct"/>
          </w:tcPr>
          <w:p w14:paraId="4C858F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D0C0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5695A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BC575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32B82CE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596A4A" w14:textId="77777777" w:rsidR="00591B85" w:rsidRDefault="00591B85" w:rsidP="003F6455">
            <w:pPr>
              <w:rPr>
                <w:sz w:val="24"/>
                <w:szCs w:val="24"/>
              </w:rPr>
            </w:pPr>
            <w:r>
              <w:t>other_system_events</w:t>
            </w:r>
          </w:p>
        </w:tc>
        <w:tc>
          <w:tcPr>
            <w:tcW w:w="1508" w:type="pct"/>
          </w:tcPr>
          <w:p w14:paraId="2A4F6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427BDE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AE40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F813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DFE82E7"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F0BAD4"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3C018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4E1264F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11E9F5E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EA047BA" w14:textId="77777777" w:rsidR="00591B85" w:rsidRDefault="00591B85" w:rsidP="003F6455">
            <w:pPr>
              <w:rPr>
                <w:sz w:val="24"/>
                <w:szCs w:val="24"/>
              </w:rPr>
            </w:pPr>
            <w:r>
              <w:t>security_state_change</w:t>
            </w:r>
          </w:p>
        </w:tc>
        <w:tc>
          <w:tcPr>
            <w:tcW w:w="1508" w:type="pct"/>
          </w:tcPr>
          <w:p w14:paraId="45EC9D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15AD6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4F25C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0C0DCF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104792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8C6B26" w14:textId="77777777" w:rsidR="00591B85" w:rsidRDefault="00591B85" w:rsidP="003F6455">
            <w:pPr>
              <w:rPr>
                <w:sz w:val="24"/>
                <w:szCs w:val="24"/>
              </w:rPr>
            </w:pPr>
            <w:r>
              <w:t>security_system_extension</w:t>
            </w:r>
          </w:p>
        </w:tc>
        <w:tc>
          <w:tcPr>
            <w:tcW w:w="1508" w:type="pct"/>
          </w:tcPr>
          <w:p w14:paraId="40F779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107B3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7DA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8981D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14:paraId="5AE48FAD"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4D810C1" w14:textId="77777777" w:rsidR="00591B85" w:rsidRDefault="00591B85" w:rsidP="003F6455">
            <w:pPr>
              <w:rPr>
                <w:sz w:val="24"/>
                <w:szCs w:val="24"/>
              </w:rPr>
            </w:pPr>
            <w:r>
              <w:t>system_integrity</w:t>
            </w:r>
          </w:p>
        </w:tc>
        <w:tc>
          <w:tcPr>
            <w:tcW w:w="1508" w:type="pct"/>
          </w:tcPr>
          <w:p w14:paraId="100771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8A421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BB0A44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29A776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D68BC16" w14:textId="77777777" w:rsidR="00591B85" w:rsidRDefault="00591B85" w:rsidP="00591B85"/>
    <w:p w14:paraId="0604627A" w14:textId="77777777" w:rsidR="00591B85" w:rsidRDefault="00591B85" w:rsidP="00591B85"/>
    <w:p w14:paraId="7142848F" w14:textId="77777777" w:rsidR="00591B85" w:rsidRDefault="00591B85" w:rsidP="00BE7B76">
      <w:pPr>
        <w:pStyle w:val="Heading2"/>
        <w:numPr>
          <w:ilvl w:val="1"/>
          <w:numId w:val="6"/>
        </w:numPr>
      </w:pPr>
      <w:bookmarkStart w:id="80" w:name="_Toc334363024"/>
      <w:r>
        <w:t>win-def:EntityStateAuditType</w:t>
      </w:r>
      <w:bookmarkEnd w:id="80"/>
    </w:p>
    <w:p w14:paraId="1FE46287"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CF42F6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17A4A332"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21579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8B0E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CA5662" w14:textId="77777777" w:rsidR="00591B85" w:rsidRPr="00A719C5" w:rsidRDefault="00591B85" w:rsidP="003F6455">
            <w:r>
              <w:t>AUDIT_FAILURE</w:t>
            </w:r>
          </w:p>
        </w:tc>
        <w:tc>
          <w:tcPr>
            <w:tcW w:w="4071" w:type="pct"/>
            <w:tcBorders>
              <w:left w:val="single" w:sz="4" w:space="0" w:color="auto"/>
            </w:tcBorders>
          </w:tcPr>
          <w:p w14:paraId="2360C5A5"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221681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BC4A43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1DCE3F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9E6AA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6A34EDE" w14:textId="77777777" w:rsidR="00591B85" w:rsidRDefault="00591B85" w:rsidP="003F6455">
            <w:r>
              <w:t>AUDIT_SUCCESS</w:t>
            </w:r>
          </w:p>
        </w:tc>
        <w:tc>
          <w:tcPr>
            <w:tcW w:w="4071" w:type="pct"/>
            <w:tcBorders>
              <w:left w:val="single" w:sz="4" w:space="0" w:color="auto"/>
            </w:tcBorders>
          </w:tcPr>
          <w:p w14:paraId="62156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4CF495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33FBC7" w14:textId="77777777" w:rsidR="00591B85" w:rsidRDefault="00591B85" w:rsidP="003F6455">
            <w:r>
              <w:t>AUDIT_SUCCESS_FAILURE</w:t>
            </w:r>
          </w:p>
        </w:tc>
        <w:tc>
          <w:tcPr>
            <w:tcW w:w="4071" w:type="pct"/>
            <w:tcBorders>
              <w:left w:val="single" w:sz="4" w:space="0" w:color="auto"/>
            </w:tcBorders>
          </w:tcPr>
          <w:p w14:paraId="524ED1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EF5E2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F3C9659" w14:textId="77777777" w:rsidR="00591B85" w:rsidRPr="00BD4CA7" w:rsidRDefault="00591B85" w:rsidP="003F6455">
            <w:pPr>
              <w:rPr>
                <w:i/>
              </w:rPr>
            </w:pPr>
            <w:r>
              <w:rPr>
                <w:i/>
              </w:rPr>
              <w:t>&lt;empty string&gt;</w:t>
            </w:r>
          </w:p>
        </w:tc>
        <w:tc>
          <w:tcPr>
            <w:tcW w:w="4071" w:type="pct"/>
            <w:tcBorders>
              <w:left w:val="single" w:sz="4" w:space="0" w:color="auto"/>
            </w:tcBorders>
          </w:tcPr>
          <w:p w14:paraId="226099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A10DD44" w14:textId="77777777" w:rsidR="00591B85" w:rsidRDefault="00591B85" w:rsidP="00BE7B76">
      <w:pPr>
        <w:pStyle w:val="Heading2"/>
        <w:numPr>
          <w:ilvl w:val="1"/>
          <w:numId w:val="6"/>
        </w:numPr>
      </w:pPr>
      <w:bookmarkStart w:id="81" w:name="_Toc334363025"/>
      <w:r>
        <w:t>win-sc:EntityItemAuditType</w:t>
      </w:r>
      <w:bookmarkEnd w:id="81"/>
    </w:p>
    <w:p w14:paraId="24057B1B"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082E06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015088E3"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9A02A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76608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E6AE83" w14:textId="77777777" w:rsidR="00591B85" w:rsidRPr="00A719C5" w:rsidRDefault="00591B85" w:rsidP="003F6455">
            <w:r>
              <w:t>AUDIT_FAILURE</w:t>
            </w:r>
          </w:p>
        </w:tc>
        <w:tc>
          <w:tcPr>
            <w:tcW w:w="4071" w:type="pct"/>
            <w:tcBorders>
              <w:left w:val="single" w:sz="4" w:space="0" w:color="auto"/>
            </w:tcBorders>
          </w:tcPr>
          <w:p w14:paraId="07C19B7B"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0282EC64"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D61E047"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EE5D7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B30AD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3B36C67" w14:textId="77777777" w:rsidR="00591B85" w:rsidRDefault="00591B85" w:rsidP="003F6455">
            <w:r>
              <w:t>AUDIT_SUCCESS</w:t>
            </w:r>
          </w:p>
        </w:tc>
        <w:tc>
          <w:tcPr>
            <w:tcW w:w="4071" w:type="pct"/>
            <w:tcBorders>
              <w:left w:val="single" w:sz="4" w:space="0" w:color="auto"/>
            </w:tcBorders>
          </w:tcPr>
          <w:p w14:paraId="45528E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0CA8A06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5892069" w14:textId="77777777" w:rsidR="00591B85" w:rsidRDefault="00591B85" w:rsidP="003F6455">
            <w:r>
              <w:t>AUDIT_SUCCESS_FAILURE</w:t>
            </w:r>
          </w:p>
        </w:tc>
        <w:tc>
          <w:tcPr>
            <w:tcW w:w="4071" w:type="pct"/>
            <w:tcBorders>
              <w:left w:val="single" w:sz="4" w:space="0" w:color="auto"/>
            </w:tcBorders>
          </w:tcPr>
          <w:p w14:paraId="58AD55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953B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C1F0E40" w14:textId="77777777" w:rsidR="00591B85" w:rsidRPr="00BD4CA7" w:rsidRDefault="00591B85" w:rsidP="003F6455">
            <w:pPr>
              <w:rPr>
                <w:i/>
              </w:rPr>
            </w:pPr>
            <w:r>
              <w:rPr>
                <w:i/>
              </w:rPr>
              <w:t>&lt;empty string&gt;</w:t>
            </w:r>
          </w:p>
        </w:tc>
        <w:tc>
          <w:tcPr>
            <w:tcW w:w="4071" w:type="pct"/>
            <w:tcBorders>
              <w:left w:val="single" w:sz="4" w:space="0" w:color="auto"/>
            </w:tcBorders>
          </w:tcPr>
          <w:p w14:paraId="0E727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CD0B861" w14:textId="77777777" w:rsidR="00591B85" w:rsidRDefault="00591B85" w:rsidP="00591B85"/>
    <w:p w14:paraId="6E3E4E1B" w14:textId="77777777" w:rsidR="00591B85" w:rsidRDefault="00591B85" w:rsidP="00591B85"/>
    <w:p w14:paraId="67475F29" w14:textId="77777777" w:rsidR="00591B85" w:rsidRDefault="00591B85" w:rsidP="00591B85"/>
    <w:p w14:paraId="381AA3C0" w14:textId="77777777" w:rsidR="00591B85" w:rsidRDefault="00591B85" w:rsidP="00591B85"/>
    <w:p w14:paraId="7108E041" w14:textId="77777777" w:rsidR="00591B85" w:rsidRDefault="00591B85" w:rsidP="00591B85"/>
    <w:p w14:paraId="7C8FFFD7" w14:textId="77777777" w:rsidR="00591B85" w:rsidRDefault="00591B85" w:rsidP="00591B85"/>
    <w:p w14:paraId="3B56E067" w14:textId="77777777" w:rsidR="00591B85" w:rsidRDefault="00591B85" w:rsidP="00591B85"/>
    <w:p w14:paraId="0EEBAEA8" w14:textId="77777777" w:rsidR="00591B85" w:rsidRDefault="00591B85" w:rsidP="00591B85"/>
    <w:p w14:paraId="02981157" w14:textId="77777777" w:rsidR="00591B85" w:rsidRDefault="00591B85" w:rsidP="00591B85"/>
    <w:p w14:paraId="1EDDF3D3" w14:textId="77777777" w:rsidR="00591B85" w:rsidRDefault="00591B85" w:rsidP="00591B85"/>
    <w:p w14:paraId="43DFA87E" w14:textId="77777777" w:rsidR="00591B85" w:rsidRDefault="00591B85" w:rsidP="00591B85"/>
    <w:p w14:paraId="764FB526" w14:textId="77777777" w:rsidR="00591B85" w:rsidRDefault="00591B85" w:rsidP="00591B85"/>
    <w:p w14:paraId="6AE568AA" w14:textId="77777777" w:rsidR="00591B85" w:rsidRDefault="00591B85" w:rsidP="00591B85"/>
    <w:p w14:paraId="7DED3751" w14:textId="77777777" w:rsidR="00591B85" w:rsidRDefault="00591B85" w:rsidP="00BE7B76">
      <w:pPr>
        <w:pStyle w:val="Heading2"/>
        <w:numPr>
          <w:ilvl w:val="1"/>
          <w:numId w:val="6"/>
        </w:numPr>
      </w:pPr>
      <w:bookmarkStart w:id="82" w:name="_Toc334363026"/>
      <w:r>
        <w:t>win-def:passwordpolicy_test</w:t>
      </w:r>
      <w:bookmarkEnd w:id="82"/>
    </w:p>
    <w:p w14:paraId="10701E7B"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2BC681B">
          <v:shape id="_x0000_i1054" type="#_x0000_t75" style="width:407pt;height:180pt" o:ole="">
            <v:imagedata r:id="rId70" o:title=""/>
          </v:shape>
          <o:OLEObject Type="Embed" ProgID="Visio.Drawing.11" ShapeID="_x0000_i1054" DrawAspect="Content" ObjectID="_1408108557" r:id="rId71"/>
        </w:object>
      </w:r>
    </w:p>
    <w:p w14:paraId="384E187F" w14:textId="77777777" w:rsidR="00591B85" w:rsidRDefault="00591B85" w:rsidP="00BE7B76">
      <w:pPr>
        <w:pStyle w:val="Heading3"/>
        <w:numPr>
          <w:ilvl w:val="2"/>
          <w:numId w:val="6"/>
        </w:numPr>
        <w:rPr>
          <w:rStyle w:val="Emphasis"/>
          <w:i w:val="0"/>
        </w:rPr>
      </w:pPr>
      <w:bookmarkStart w:id="83" w:name="_Toc334363027"/>
      <w:commentRangeStart w:id="84"/>
      <w:r w:rsidRPr="00143ED0">
        <w:rPr>
          <w:rStyle w:val="Emphasis"/>
          <w:i w:val="0"/>
        </w:rPr>
        <w:t xml:space="preserve">Known </w:t>
      </w:r>
      <w:r>
        <w:rPr>
          <w:rStyle w:val="Emphasis"/>
          <w:i w:val="0"/>
        </w:rPr>
        <w:t>Supported Platforms</w:t>
      </w:r>
      <w:commentRangeEnd w:id="84"/>
      <w:r>
        <w:rPr>
          <w:rStyle w:val="CommentReference"/>
          <w:rFonts w:asciiTheme="minorHAnsi" w:eastAsiaTheme="minorHAnsi" w:hAnsiTheme="minorHAnsi" w:cstheme="minorBidi"/>
          <w:b w:val="0"/>
          <w:bCs w:val="0"/>
          <w:color w:val="auto"/>
        </w:rPr>
        <w:commentReference w:id="84"/>
      </w:r>
      <w:bookmarkEnd w:id="83"/>
    </w:p>
    <w:p w14:paraId="270E8260" w14:textId="77777777" w:rsidR="00591B85" w:rsidRDefault="00591B85" w:rsidP="00BE7B76">
      <w:pPr>
        <w:pStyle w:val="ListParagraph"/>
        <w:numPr>
          <w:ilvl w:val="0"/>
          <w:numId w:val="3"/>
        </w:numPr>
      </w:pPr>
      <w:r>
        <w:t>Windows XP</w:t>
      </w:r>
    </w:p>
    <w:p w14:paraId="72AC663A" w14:textId="77777777" w:rsidR="00591B85" w:rsidRDefault="00591B85" w:rsidP="00BE7B76">
      <w:pPr>
        <w:pStyle w:val="ListParagraph"/>
        <w:numPr>
          <w:ilvl w:val="0"/>
          <w:numId w:val="3"/>
        </w:numPr>
      </w:pPr>
      <w:r>
        <w:t>Windows Vista</w:t>
      </w:r>
    </w:p>
    <w:p w14:paraId="5ADAB89A" w14:textId="77777777" w:rsidR="00591B85" w:rsidRPr="00CD0931" w:rsidRDefault="00591B85" w:rsidP="00BE7B76">
      <w:pPr>
        <w:pStyle w:val="ListParagraph"/>
        <w:numPr>
          <w:ilvl w:val="0"/>
          <w:numId w:val="3"/>
        </w:numPr>
      </w:pPr>
      <w:r>
        <w:t>Windows 7</w:t>
      </w:r>
    </w:p>
    <w:p w14:paraId="13E8DDC4" w14:textId="77777777" w:rsidR="00591B85" w:rsidRDefault="00591B85" w:rsidP="00BE7B76">
      <w:pPr>
        <w:pStyle w:val="Heading2"/>
        <w:numPr>
          <w:ilvl w:val="1"/>
          <w:numId w:val="6"/>
        </w:numPr>
      </w:pPr>
      <w:bookmarkStart w:id="85" w:name="_Toc334363028"/>
      <w:r>
        <w:t>win-def:passwordpolicy_object</w:t>
      </w:r>
      <w:bookmarkEnd w:id="85"/>
      <w:r w:rsidDel="00341AB3">
        <w:t xml:space="preserve"> </w:t>
      </w:r>
    </w:p>
    <w:p w14:paraId="6790584E"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14:paraId="279899B4" w14:textId="77777777" w:rsidR="00591B85" w:rsidRDefault="00591B85" w:rsidP="00591B85">
      <w:r>
        <w:t xml:space="preserve"> </w:t>
      </w:r>
      <w:r w:rsidR="005D4D6C">
        <w:object w:dxaOrig="3238" w:dyaOrig="2121" w14:anchorId="30F28603">
          <v:shape id="_x0000_i1055" type="#_x0000_t75" style="width:160pt;height:107pt" o:ole="">
            <v:imagedata r:id="rId72" o:title=""/>
          </v:shape>
          <o:OLEObject Type="Embed" ProgID="Visio.Drawing.11" ShapeID="_x0000_i1055" DrawAspect="Content" ObjectID="_1408108558" r:id="rId73"/>
        </w:object>
      </w:r>
    </w:p>
    <w:p w14:paraId="244D616A" w14:textId="77777777" w:rsidR="00591B85" w:rsidRDefault="00591B85" w:rsidP="00BE7B76">
      <w:pPr>
        <w:pStyle w:val="Heading2"/>
        <w:numPr>
          <w:ilvl w:val="1"/>
          <w:numId w:val="6"/>
        </w:numPr>
      </w:pPr>
      <w:r>
        <w:t xml:space="preserve"> </w:t>
      </w:r>
      <w:bookmarkStart w:id="86" w:name="_Toc334363029"/>
      <w:r>
        <w:t>win-def:passwordpolicy_state</w:t>
      </w:r>
      <w:bookmarkEnd w:id="86"/>
    </w:p>
    <w:p w14:paraId="479EDCE0"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14:paraId="348C4E26"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7"/>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7"/>
      <w:r w:rsidR="00593C93">
        <w:rPr>
          <w:rStyle w:val="CommentReference"/>
        </w:rPr>
        <w:commentReference w:id="87"/>
      </w:r>
    </w:p>
    <w:p w14:paraId="059EDA4E" w14:textId="77777777" w:rsidR="00591B85" w:rsidRDefault="005D4D6C" w:rsidP="00591B85">
      <w:r>
        <w:object w:dxaOrig="4030" w:dyaOrig="3529" w14:anchorId="630BEF63">
          <v:shape id="_x0000_i1056" type="#_x0000_t75" style="width:199pt;height:175pt" o:ole="">
            <v:imagedata r:id="rId74" o:title=""/>
          </v:shape>
          <o:OLEObject Type="Embed" ProgID="Visio.Drawing.11" ShapeID="_x0000_i1056" DrawAspect="Content" ObjectID="_1408108559" r:id="rId75"/>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749238"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29954A" w14:textId="77777777" w:rsidR="00591B85" w:rsidRDefault="00591B85" w:rsidP="003F6455">
            <w:pPr>
              <w:jc w:val="center"/>
              <w:rPr>
                <w:b w:val="0"/>
                <w:bCs w:val="0"/>
              </w:rPr>
            </w:pPr>
            <w:r>
              <w:t>Property</w:t>
            </w:r>
          </w:p>
        </w:tc>
        <w:tc>
          <w:tcPr>
            <w:tcW w:w="1431" w:type="pct"/>
          </w:tcPr>
          <w:p w14:paraId="6850FF2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58D7F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961773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869E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D42BC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1A687A" w14:textId="77777777" w:rsidR="00591B85" w:rsidRPr="009676C4" w:rsidRDefault="00591B85" w:rsidP="003F6455">
            <w:r>
              <w:t>max_passwd_age</w:t>
            </w:r>
          </w:p>
        </w:tc>
        <w:tc>
          <w:tcPr>
            <w:tcW w:w="1431" w:type="pct"/>
          </w:tcPr>
          <w:p w14:paraId="1F26ED0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35F33A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4D63E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FEBE1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range from 1 * 86400 (one day) to 999 * 86400 = 86313600 (999 days) inclusive, where 86400 is the number of seconds in one day. </w:t>
            </w:r>
          </w:p>
          <w:p w14:paraId="64CFF13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4C769"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3F97D3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7B4D9" w14:textId="77777777" w:rsidR="00591B85" w:rsidRDefault="00591B85" w:rsidP="003F6455">
            <w:r>
              <w:t>min_passwd_age</w:t>
            </w:r>
          </w:p>
        </w:tc>
        <w:tc>
          <w:tcPr>
            <w:tcW w:w="1431" w:type="pct"/>
          </w:tcPr>
          <w:p w14:paraId="5821BCA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1501C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624AA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D758B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627423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8695C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722D9E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28998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B30AE05"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E8853DE" w14:textId="77777777" w:rsidR="00591B85" w:rsidRDefault="00591B85" w:rsidP="003F6455">
            <w:r>
              <w:t>min_passwd_len</w:t>
            </w:r>
          </w:p>
        </w:tc>
        <w:tc>
          <w:tcPr>
            <w:tcW w:w="1431" w:type="pct"/>
          </w:tcPr>
          <w:p w14:paraId="0F0643B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7E5FA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777A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75BA4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17703C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D839D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OVAL, values range from 0 to 14 inclusive, where 0 indicates that no password is required. The default in the Default Domain GPO, as well as workstations and servers, is 0.</w:t>
            </w:r>
          </w:p>
        </w:tc>
      </w:tr>
      <w:tr w:rsidR="00591B85" w:rsidRPr="00E74797" w14:paraId="35DE0C8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90F4D2" w14:textId="77777777" w:rsidR="00591B85" w:rsidRDefault="00591B85" w:rsidP="003F6455">
            <w:r>
              <w:t>password_hist_len</w:t>
            </w:r>
          </w:p>
        </w:tc>
        <w:tc>
          <w:tcPr>
            <w:tcW w:w="1431" w:type="pct"/>
          </w:tcPr>
          <w:p w14:paraId="650CF1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9EA9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658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080615"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3BE0A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925F2C" w14:textId="77777777" w:rsidR="00591B85" w:rsidRDefault="00591B85" w:rsidP="003F6455">
            <w:r>
              <w:t>password_complexity</w:t>
            </w:r>
          </w:p>
        </w:tc>
        <w:tc>
          <w:tcPr>
            <w:tcW w:w="1431" w:type="pct"/>
          </w:tcPr>
          <w:p w14:paraId="6459D83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5C805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5908B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3D2E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4B50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4640BA1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2FA5D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AFA57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EBDE5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435BA74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962E09" w14:textId="77777777" w:rsidR="00591B85" w:rsidRDefault="00591B85" w:rsidP="003F6455">
            <w:r>
              <w:t>reversible_encryption</w:t>
            </w:r>
          </w:p>
        </w:tc>
        <w:tc>
          <w:tcPr>
            <w:tcW w:w="1431" w:type="pct"/>
          </w:tcPr>
          <w:p w14:paraId="4870D7A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C0DE6F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C62DF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81EA9E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68DD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14:paraId="01096EBB"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E9A811"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5BE16D7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324D7E"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14:paraId="0ED3C8F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D299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2E2D0BDC" w14:textId="77777777" w:rsidR="00591B85" w:rsidRDefault="00591B85" w:rsidP="00591B85"/>
    <w:p w14:paraId="112CD230" w14:textId="77777777" w:rsidR="00591B85" w:rsidRPr="008B05C1" w:rsidRDefault="00591B85" w:rsidP="00BE7B76">
      <w:pPr>
        <w:pStyle w:val="Heading2"/>
        <w:numPr>
          <w:ilvl w:val="1"/>
          <w:numId w:val="6"/>
        </w:numPr>
      </w:pPr>
      <w:bookmarkStart w:id="88" w:name="_Toc334363030"/>
      <w:r w:rsidRPr="008B05C1">
        <w:t>win-sc:</w:t>
      </w:r>
      <w:r>
        <w:t>passwordpolicy_</w:t>
      </w:r>
      <w:r w:rsidRPr="008B05C1">
        <w:t>item</w:t>
      </w:r>
      <w:bookmarkEnd w:id="88"/>
    </w:p>
    <w:p w14:paraId="7F88380D"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14:paraId="27DB48E7"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14:paraId="22889B43" w14:textId="77777777" w:rsidR="00591B85" w:rsidRDefault="00591B85" w:rsidP="00591B85">
      <w:r>
        <w:object w:dxaOrig="3968" w:dyaOrig="3213" w14:anchorId="5BEBA20C">
          <v:shape id="_x0000_i1057" type="#_x0000_t75" style="width:200pt;height:160pt" o:ole="">
            <v:imagedata r:id="rId76" o:title=""/>
          </v:shape>
          <o:OLEObject Type="Embed" ProgID="Visio.Drawing.11" ShapeID="_x0000_i1057" DrawAspect="Content" ObjectID="_1408108560" r:id="rId7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D77F304"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DB92EE8" w14:textId="77777777" w:rsidR="00591B85" w:rsidRDefault="00591B85" w:rsidP="003F6455">
            <w:pPr>
              <w:jc w:val="center"/>
              <w:rPr>
                <w:b w:val="0"/>
                <w:bCs w:val="0"/>
              </w:rPr>
            </w:pPr>
            <w:r>
              <w:t>Property</w:t>
            </w:r>
          </w:p>
        </w:tc>
        <w:tc>
          <w:tcPr>
            <w:tcW w:w="1431" w:type="pct"/>
          </w:tcPr>
          <w:p w14:paraId="744964C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EAB1E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B62FE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957EE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A9B78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2C695" w14:textId="77777777" w:rsidR="00591B85" w:rsidRPr="009676C4" w:rsidRDefault="00591B85" w:rsidP="003F6455">
            <w:r>
              <w:t>max_passwd_age</w:t>
            </w:r>
          </w:p>
        </w:tc>
        <w:tc>
          <w:tcPr>
            <w:tcW w:w="1431" w:type="pct"/>
          </w:tcPr>
          <w:p w14:paraId="0E790BB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C306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E9D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1C8B7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481E5D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E642E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4FA161F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376C6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5247D14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33E9C2"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2C4F88C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97C6C20" w14:textId="77777777" w:rsidR="00591B85" w:rsidRDefault="00591B85" w:rsidP="003F6455">
            <w:r>
              <w:t>min_passwd_age</w:t>
            </w:r>
          </w:p>
        </w:tc>
        <w:tc>
          <w:tcPr>
            <w:tcW w:w="1431" w:type="pct"/>
          </w:tcPr>
          <w:p w14:paraId="654D040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69F88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3C1DE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5408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44D316F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24900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22B6C413"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CCA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9AAF772"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02401EBB" w14:textId="77777777" w:rsidR="00591B85" w:rsidRDefault="00591B85" w:rsidP="003F6455">
            <w:r>
              <w:t>min_passwd_len</w:t>
            </w:r>
          </w:p>
        </w:tc>
        <w:tc>
          <w:tcPr>
            <w:tcW w:w="1431" w:type="pct"/>
          </w:tcPr>
          <w:p w14:paraId="70E7A1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013A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CBF8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112FA4"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115D7D8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A5AF8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14CE30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AE7AD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ECF073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E3C7DA" w14:textId="77777777" w:rsidR="00591B85" w:rsidRDefault="00591B85" w:rsidP="003F6455">
            <w:r>
              <w:t>password_hist_len</w:t>
            </w:r>
          </w:p>
        </w:tc>
        <w:tc>
          <w:tcPr>
            <w:tcW w:w="1431" w:type="pct"/>
          </w:tcPr>
          <w:p w14:paraId="7376BE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D7159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81EA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1D23A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FEE0DE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97DB8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0644E9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53C195" w14:textId="77777777" w:rsidR="00591B85" w:rsidRDefault="00591B85" w:rsidP="003F6455">
            <w:r>
              <w:t>password_complexity</w:t>
            </w:r>
          </w:p>
        </w:tc>
        <w:tc>
          <w:tcPr>
            <w:tcW w:w="1431" w:type="pct"/>
          </w:tcPr>
          <w:p w14:paraId="43366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95C0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7B08B8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8ED2F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3F48B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28D61E5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5641A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14:paraId="3D2256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5A5F7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14:paraId="4B0E8B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8073A2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184E991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533C8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08DBE31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AF1B75" w14:textId="77777777" w:rsidR="00591B85" w:rsidRDefault="00591B85" w:rsidP="003F6455">
            <w:r>
              <w:t>reversible_encryption</w:t>
            </w:r>
          </w:p>
        </w:tc>
        <w:tc>
          <w:tcPr>
            <w:tcW w:w="1431" w:type="pct"/>
          </w:tcPr>
          <w:p w14:paraId="04BD13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B121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A5DB3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CCD2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95F9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6D956D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AA6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A31A51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972D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14:paraId="2BBAB3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93100F"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6A2F849" w14:textId="77777777" w:rsidR="00591B85" w:rsidRDefault="00591B85" w:rsidP="00591B85"/>
    <w:p w14:paraId="651C050C" w14:textId="77777777" w:rsidR="00D16A0D" w:rsidRDefault="00D16A0D" w:rsidP="00BE7B76">
      <w:pPr>
        <w:pStyle w:val="Heading2"/>
        <w:numPr>
          <w:ilvl w:val="1"/>
          <w:numId w:val="6"/>
        </w:numPr>
      </w:pPr>
      <w:bookmarkStart w:id="89" w:name="_Toc334363031"/>
      <w:r>
        <w:t>win-def:lockoutpolicy_test</w:t>
      </w:r>
      <w:bookmarkEnd w:id="89"/>
    </w:p>
    <w:p w14:paraId="7EFA995D"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B49493">
          <v:shape id="_x0000_i1058" type="#_x0000_t75" style="width:347pt;height:180pt" o:ole="">
            <v:imagedata r:id="rId78" o:title=""/>
          </v:shape>
          <o:OLEObject Type="Embed" ProgID="Visio.Drawing.11" ShapeID="_x0000_i1058" DrawAspect="Content" ObjectID="_1408108561" r:id="rId79"/>
        </w:object>
      </w:r>
    </w:p>
    <w:p w14:paraId="6EDA7639" w14:textId="77777777" w:rsidR="00D16A0D" w:rsidRPr="009A1DE0" w:rsidRDefault="00D16A0D" w:rsidP="00BE7B76">
      <w:pPr>
        <w:pStyle w:val="Heading3"/>
        <w:numPr>
          <w:ilvl w:val="2"/>
          <w:numId w:val="6"/>
        </w:numPr>
        <w:rPr>
          <w:rStyle w:val="Emphasis"/>
          <w:i w:val="0"/>
        </w:rPr>
      </w:pPr>
      <w:bookmarkStart w:id="90" w:name="_Toc334363032"/>
      <w:commentRangeStart w:id="91"/>
      <w:r w:rsidRPr="009A1DE0">
        <w:rPr>
          <w:rStyle w:val="Emphasis"/>
          <w:i w:val="0"/>
        </w:rPr>
        <w:t>Known Supported Platforms</w:t>
      </w:r>
      <w:commentRangeEnd w:id="91"/>
      <w:r>
        <w:rPr>
          <w:rStyle w:val="CommentReference"/>
          <w:b w:val="0"/>
          <w:bCs w:val="0"/>
        </w:rPr>
        <w:commentReference w:id="91"/>
      </w:r>
      <w:bookmarkEnd w:id="90"/>
    </w:p>
    <w:p w14:paraId="4DF66935" w14:textId="77777777" w:rsidR="00D16A0D" w:rsidRDefault="00D16A0D" w:rsidP="00BE7B76">
      <w:pPr>
        <w:pStyle w:val="ListParagraph"/>
        <w:numPr>
          <w:ilvl w:val="0"/>
          <w:numId w:val="3"/>
        </w:numPr>
      </w:pPr>
      <w:r>
        <w:t>Windows XP</w:t>
      </w:r>
    </w:p>
    <w:p w14:paraId="012F03E1" w14:textId="77777777" w:rsidR="00D16A0D" w:rsidRDefault="00D16A0D" w:rsidP="00BE7B76">
      <w:pPr>
        <w:pStyle w:val="ListParagraph"/>
        <w:numPr>
          <w:ilvl w:val="0"/>
          <w:numId w:val="3"/>
        </w:numPr>
      </w:pPr>
      <w:r>
        <w:t>Windows Vista</w:t>
      </w:r>
    </w:p>
    <w:p w14:paraId="03B47841" w14:textId="77777777" w:rsidR="00D16A0D" w:rsidRPr="00CD0931" w:rsidRDefault="00D16A0D" w:rsidP="00BE7B76">
      <w:pPr>
        <w:pStyle w:val="ListParagraph"/>
        <w:numPr>
          <w:ilvl w:val="0"/>
          <w:numId w:val="3"/>
        </w:numPr>
      </w:pPr>
      <w:r>
        <w:t>Windows 7</w:t>
      </w:r>
    </w:p>
    <w:p w14:paraId="3D75FADB" w14:textId="77777777" w:rsidR="00D16A0D" w:rsidRDefault="00D16A0D" w:rsidP="00BE7B76">
      <w:pPr>
        <w:pStyle w:val="Heading2"/>
        <w:numPr>
          <w:ilvl w:val="1"/>
          <w:numId w:val="6"/>
        </w:numPr>
      </w:pPr>
      <w:bookmarkStart w:id="92" w:name="_Toc334363033"/>
      <w:r>
        <w:t>win-def:lockoutpolicy_object</w:t>
      </w:r>
      <w:bookmarkEnd w:id="92"/>
      <w:r w:rsidDel="00341AB3">
        <w:t xml:space="preserve"> </w:t>
      </w:r>
    </w:p>
    <w:p w14:paraId="72256D18"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14:paraId="20D721E3" w14:textId="77777777" w:rsidR="00D16A0D" w:rsidRDefault="002B2F43" w:rsidP="00D16A0D">
      <w:r>
        <w:object w:dxaOrig="3060" w:dyaOrig="2247" w14:anchorId="1FB4D306">
          <v:shape id="_x0000_i1059" type="#_x0000_t75" style="width:157pt;height:115pt" o:ole="">
            <v:imagedata r:id="rId80" o:title=""/>
          </v:shape>
          <o:OLEObject Type="Embed" ProgID="Visio.Drawing.11" ShapeID="_x0000_i1059" DrawAspect="Content" ObjectID="_1408108562" r:id="rId81"/>
        </w:object>
      </w:r>
    </w:p>
    <w:p w14:paraId="783BD827" w14:textId="77777777" w:rsidR="00D16A0D" w:rsidRDefault="00D16A0D" w:rsidP="00BE7B76">
      <w:pPr>
        <w:pStyle w:val="Heading2"/>
        <w:numPr>
          <w:ilvl w:val="1"/>
          <w:numId w:val="6"/>
        </w:numPr>
      </w:pPr>
      <w:bookmarkStart w:id="93" w:name="_Toc334363034"/>
      <w:r>
        <w:t>win-def:</w:t>
      </w:r>
      <w:r w:rsidRPr="00255BAA">
        <w:t xml:space="preserve"> </w:t>
      </w:r>
      <w:r w:rsidR="00D9141E">
        <w:t>lockoutpolicy</w:t>
      </w:r>
      <w:r>
        <w:t>_state</w:t>
      </w:r>
      <w:bookmarkEnd w:id="93"/>
    </w:p>
    <w:p w14:paraId="2AE05671"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w14:anchorId="77105E53">
          <v:shape id="_x0000_i1060" type="#_x0000_t75" style="width:211pt;height:161pt" o:ole="">
            <v:imagedata r:id="rId82" o:title=""/>
          </v:shape>
          <o:OLEObject Type="Embed" ProgID="Visio.Drawing.11" ShapeID="_x0000_i1060" DrawAspect="Content" ObjectID="_1408108563" r:id="rId83"/>
        </w:object>
      </w:r>
    </w:p>
    <w:p w14:paraId="7B60F3B4" w14:textId="77777777"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4ADB7BB5"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724B9B" w14:textId="77777777" w:rsidR="00D16A0D" w:rsidRDefault="00D16A0D" w:rsidP="00BB7865">
            <w:pPr>
              <w:jc w:val="center"/>
              <w:rPr>
                <w:b w:val="0"/>
                <w:bCs w:val="0"/>
              </w:rPr>
            </w:pPr>
            <w:r>
              <w:t>Property</w:t>
            </w:r>
          </w:p>
        </w:tc>
        <w:tc>
          <w:tcPr>
            <w:tcW w:w="1431" w:type="pct"/>
          </w:tcPr>
          <w:p w14:paraId="28CB660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E1609E4"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86202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A8C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3713F4D7"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25B39B" w14:textId="77777777" w:rsidR="00D16A0D" w:rsidRPr="00DB4D30" w:rsidRDefault="00D9141E" w:rsidP="00BB7865">
            <w:r w:rsidRPr="00DB4D30">
              <w:t>force_logoff</w:t>
            </w:r>
          </w:p>
        </w:tc>
        <w:tc>
          <w:tcPr>
            <w:tcW w:w="1431" w:type="pct"/>
          </w:tcPr>
          <w:p w14:paraId="7E682DE0"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7DB4F224"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21BA5461"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0443C61D" w14:textId="77777777"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4"/>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4"/>
            <w:r w:rsidR="00DB4D30" w:rsidRPr="00DB4D30">
              <w:rPr>
                <w:rStyle w:val="CommentReference"/>
                <w:rFonts w:eastAsiaTheme="minorHAnsi"/>
                <w:lang w:bidi="ar-SA"/>
              </w:rPr>
              <w:commentReference w:id="94"/>
            </w:r>
          </w:p>
        </w:tc>
      </w:tr>
      <w:tr w:rsidR="00D16A0D" w:rsidRPr="00E74797" w14:paraId="5B32C0A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3A4BFB0" w14:textId="77777777" w:rsidR="00D16A0D" w:rsidRDefault="00D9141E" w:rsidP="00BB7865">
            <w:r>
              <w:t>lockout_duration</w:t>
            </w:r>
          </w:p>
        </w:tc>
        <w:tc>
          <w:tcPr>
            <w:tcW w:w="1431" w:type="pct"/>
          </w:tcPr>
          <w:p w14:paraId="325A85C6"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55CAD7A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C093A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EE953D"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62E017E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A0100F5"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238E9843"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741357"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7016B1A4"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A9D3E5"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12CF5A5D"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156C95" w14:textId="77777777" w:rsidR="00D9141E" w:rsidRPr="00DC244B" w:rsidRDefault="00D9141E" w:rsidP="00D9141E">
            <w:r w:rsidRPr="00DC244B">
              <w:t>lockout_observation_window</w:t>
            </w:r>
          </w:p>
        </w:tc>
        <w:tc>
          <w:tcPr>
            <w:tcW w:w="1431" w:type="pct"/>
          </w:tcPr>
          <w:p w14:paraId="61F36685"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51B0E6B7"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0A8FD1A0"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4A69A41E"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1C9E731"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9B729E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14:paraId="355ADE1D"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37CA544A" w14:textId="77777777" w:rsidR="00D9141E" w:rsidRDefault="00D9141E" w:rsidP="00BB7865">
            <w:r>
              <w:t>lockout_threshold</w:t>
            </w:r>
          </w:p>
        </w:tc>
        <w:tc>
          <w:tcPr>
            <w:tcW w:w="1431" w:type="pct"/>
          </w:tcPr>
          <w:p w14:paraId="68105EB1"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570D94E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162B4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86EF99"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63A2B23F"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9D09C7"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6A8D10E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E4044"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43843C15"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01C121"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A07D12E" w14:textId="77777777" w:rsidR="00D16A0D" w:rsidRDefault="00D16A0D" w:rsidP="00D16A0D"/>
    <w:p w14:paraId="18F0B8F7" w14:textId="77777777" w:rsidR="00D16A0D" w:rsidRPr="008B05C1" w:rsidRDefault="00D16A0D" w:rsidP="00BE7B76">
      <w:pPr>
        <w:pStyle w:val="Heading2"/>
        <w:numPr>
          <w:ilvl w:val="1"/>
          <w:numId w:val="6"/>
        </w:numPr>
      </w:pPr>
      <w:bookmarkStart w:id="95" w:name="_Toc334363035"/>
      <w:r w:rsidRPr="008B05C1">
        <w:t>win-sc:</w:t>
      </w:r>
      <w:r w:rsidR="0066498E" w:rsidRPr="0066498E">
        <w:t xml:space="preserve"> </w:t>
      </w:r>
      <w:r w:rsidR="0066498E">
        <w:t xml:space="preserve">lockoutpolicy </w:t>
      </w:r>
      <w:r>
        <w:t>_item</w:t>
      </w:r>
      <w:bookmarkEnd w:id="95"/>
    </w:p>
    <w:p w14:paraId="65F49AE5"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3E721C0" w14:textId="77777777" w:rsidR="0066498E" w:rsidRDefault="002B2F43" w:rsidP="0066498E">
      <w:r>
        <w:object w:dxaOrig="4342" w:dyaOrig="2497" w14:anchorId="49FF8B7D">
          <v:shape id="_x0000_i1061" type="#_x0000_t75" style="width:3in;height:127pt" o:ole="">
            <v:imagedata r:id="rId84" o:title=""/>
          </v:shape>
          <o:OLEObject Type="Embed" ProgID="Visio.Drawing.11" ShapeID="_x0000_i1061" DrawAspect="Content" ObjectID="_1408108564" r:id="rId8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0ADF7F2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506A56F" w14:textId="77777777" w:rsidR="0066498E" w:rsidRDefault="0066498E" w:rsidP="00BB7865">
            <w:pPr>
              <w:jc w:val="center"/>
              <w:rPr>
                <w:b w:val="0"/>
                <w:bCs w:val="0"/>
              </w:rPr>
            </w:pPr>
            <w:r>
              <w:t>Property</w:t>
            </w:r>
          </w:p>
        </w:tc>
        <w:tc>
          <w:tcPr>
            <w:tcW w:w="1431" w:type="pct"/>
          </w:tcPr>
          <w:p w14:paraId="6B054F5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C1A96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18CA45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B8A7CB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14:paraId="15FDD19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1CD833" w14:textId="77777777" w:rsidR="000E2EDC" w:rsidRPr="000E2EDC" w:rsidRDefault="000E2EDC" w:rsidP="00082A6B">
            <w:r w:rsidRPr="000E2EDC">
              <w:t>force_logoff</w:t>
            </w:r>
          </w:p>
        </w:tc>
        <w:tc>
          <w:tcPr>
            <w:tcW w:w="1431" w:type="pct"/>
          </w:tcPr>
          <w:p w14:paraId="5C9EF3B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8F9AA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D08E880"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59CC8457" w14:textId="77777777"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 in SECONDS (not MINUTES) that an interactive logon session is allowed to continue.</w:t>
            </w:r>
            <w:commentRangeEnd w:id="96"/>
            <w:r w:rsidRPr="00DB4D30">
              <w:rPr>
                <w:rStyle w:val="CommentReference"/>
                <w:rFonts w:eastAsiaTheme="minorHAnsi"/>
                <w:lang w:bidi="ar-SA"/>
              </w:rPr>
              <w:commentReference w:id="96"/>
            </w:r>
          </w:p>
        </w:tc>
      </w:tr>
      <w:tr w:rsidR="000E2EDC" w:rsidRPr="00E74797" w14:paraId="15B30306"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55ECC2C" w14:textId="77777777" w:rsidR="000E2EDC" w:rsidRDefault="000E2EDC" w:rsidP="00082A6B">
            <w:r>
              <w:t>lockout_duration</w:t>
            </w:r>
          </w:p>
        </w:tc>
        <w:tc>
          <w:tcPr>
            <w:tcW w:w="1431" w:type="pct"/>
          </w:tcPr>
          <w:p w14:paraId="60CB9BE9"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E2911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E71FD"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E7BEEA"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56940633"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BEC1A6"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C17BF1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0AC1A0"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2D380D0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87C63D" w14:textId="77777777" w:rsidR="000E2EDC" w:rsidRPr="000E2EDC" w:rsidRDefault="000E2EDC" w:rsidP="00082A6B">
            <w:r w:rsidRPr="000E2EDC">
              <w:t>lockout_observation_window</w:t>
            </w:r>
          </w:p>
        </w:tc>
        <w:tc>
          <w:tcPr>
            <w:tcW w:w="1431" w:type="pct"/>
          </w:tcPr>
          <w:p w14:paraId="66CCC975"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959694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629294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4216A21"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0F12598"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3BF524"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14:paraId="44B8800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A5923DB" w14:textId="77777777" w:rsidR="000E2EDC" w:rsidRDefault="000E2EDC" w:rsidP="00082A6B">
            <w:r>
              <w:t>lockout_threshold</w:t>
            </w:r>
          </w:p>
        </w:tc>
        <w:tc>
          <w:tcPr>
            <w:tcW w:w="1431" w:type="pct"/>
          </w:tcPr>
          <w:p w14:paraId="28C15FA1"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D7E59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3CCF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DE4018"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4F4D8D5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3349E5"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63A6BE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E6BB9F"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51562E3" w14:textId="77777777" w:rsidR="0066498E" w:rsidRDefault="0066498E" w:rsidP="0066498E"/>
    <w:p w14:paraId="507F9B72" w14:textId="77777777" w:rsidR="00D16A0D" w:rsidRDefault="00D16A0D" w:rsidP="00D16A0D"/>
    <w:p w14:paraId="4A7B3D5B" w14:textId="77777777" w:rsidR="003F6455" w:rsidRDefault="003F6455" w:rsidP="00BE7B76">
      <w:pPr>
        <w:pStyle w:val="Heading2"/>
        <w:numPr>
          <w:ilvl w:val="1"/>
          <w:numId w:val="6"/>
        </w:numPr>
      </w:pPr>
      <w:bookmarkStart w:id="97" w:name="_Toc334363036"/>
      <w:r>
        <w:t>win-def:wmi57_test</w:t>
      </w:r>
      <w:bookmarkEnd w:id="97"/>
    </w:p>
    <w:p w14:paraId="74ED96D6"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6B9725A1">
          <v:shape id="_x0000_i1062" type="#_x0000_t75" style="width:330pt;height:221pt" o:ole="">
            <v:imagedata r:id="rId86" o:title=""/>
          </v:shape>
          <o:OLEObject Type="Embed" ProgID="Visio.Drawing.11" ShapeID="_x0000_i1062" DrawAspect="Content" ObjectID="_1408108565" r:id="rId87"/>
        </w:object>
      </w:r>
    </w:p>
    <w:p w14:paraId="59C07438" w14:textId="77777777" w:rsidR="003F6455" w:rsidRPr="009A1DE0" w:rsidRDefault="003F6455" w:rsidP="00BE7B76">
      <w:pPr>
        <w:pStyle w:val="Heading3"/>
        <w:numPr>
          <w:ilvl w:val="2"/>
          <w:numId w:val="6"/>
        </w:numPr>
        <w:rPr>
          <w:rStyle w:val="Emphasis"/>
          <w:i w:val="0"/>
        </w:rPr>
      </w:pPr>
      <w:bookmarkStart w:id="98" w:name="_Toc334363037"/>
      <w:commentRangeStart w:id="99"/>
      <w:r w:rsidRPr="009A1DE0">
        <w:rPr>
          <w:rStyle w:val="Emphasis"/>
          <w:i w:val="0"/>
        </w:rPr>
        <w:t>Known Supported Platforms</w:t>
      </w:r>
      <w:commentRangeEnd w:id="99"/>
      <w:r>
        <w:rPr>
          <w:rStyle w:val="CommentReference"/>
          <w:b w:val="0"/>
          <w:bCs w:val="0"/>
        </w:rPr>
        <w:commentReference w:id="99"/>
      </w:r>
      <w:bookmarkEnd w:id="98"/>
    </w:p>
    <w:p w14:paraId="47377883" w14:textId="77777777" w:rsidR="003F6455" w:rsidRDefault="003F6455" w:rsidP="00BE7B76">
      <w:pPr>
        <w:pStyle w:val="ListParagraph"/>
        <w:numPr>
          <w:ilvl w:val="0"/>
          <w:numId w:val="3"/>
        </w:numPr>
      </w:pPr>
      <w:r>
        <w:t>Windows XP</w:t>
      </w:r>
    </w:p>
    <w:p w14:paraId="36171035" w14:textId="77777777" w:rsidR="003F6455" w:rsidRDefault="003F6455" w:rsidP="00BE7B76">
      <w:pPr>
        <w:pStyle w:val="ListParagraph"/>
        <w:numPr>
          <w:ilvl w:val="0"/>
          <w:numId w:val="3"/>
        </w:numPr>
      </w:pPr>
      <w:r>
        <w:t>Windows Vista</w:t>
      </w:r>
    </w:p>
    <w:p w14:paraId="2DD59A32" w14:textId="77777777" w:rsidR="003F6455" w:rsidRPr="00CD0931" w:rsidRDefault="003F6455" w:rsidP="00BE7B76">
      <w:pPr>
        <w:pStyle w:val="ListParagraph"/>
        <w:numPr>
          <w:ilvl w:val="0"/>
          <w:numId w:val="3"/>
        </w:numPr>
      </w:pPr>
      <w:r>
        <w:t>Windows 7</w:t>
      </w:r>
    </w:p>
    <w:p w14:paraId="76893AF1" w14:textId="77777777" w:rsidR="003F6455" w:rsidRDefault="003F6455" w:rsidP="00BE7B76">
      <w:pPr>
        <w:pStyle w:val="Heading2"/>
        <w:numPr>
          <w:ilvl w:val="1"/>
          <w:numId w:val="6"/>
        </w:numPr>
      </w:pPr>
      <w:bookmarkStart w:id="100" w:name="_Toc334363038"/>
      <w:r>
        <w:t>win-def:wmi57_object</w:t>
      </w:r>
      <w:bookmarkEnd w:id="100"/>
      <w:r w:rsidDel="00341AB3">
        <w:t xml:space="preserve"> </w:t>
      </w:r>
    </w:p>
    <w:p w14:paraId="09A7140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9B840B5" w14:textId="77777777" w:rsidR="003F6455" w:rsidRDefault="00220688" w:rsidP="003F6455">
      <w:r>
        <w:object w:dxaOrig="5474" w:dyaOrig="4046" w14:anchorId="208B8EEC">
          <v:shape id="_x0000_i1063" type="#_x0000_t75" style="width:275pt;height:203pt" o:ole="">
            <v:imagedata r:id="rId88" o:title=""/>
          </v:shape>
          <o:OLEObject Type="Embed" ProgID="Visio.Drawing.11" ShapeID="_x0000_i1063" DrawAspect="Content" ObjectID="_1408108566" r:id="rId8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045079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C975CBC" w14:textId="77777777" w:rsidR="003F6455" w:rsidRDefault="003F6455" w:rsidP="003F6455">
            <w:pPr>
              <w:jc w:val="center"/>
              <w:rPr>
                <w:b w:val="0"/>
                <w:bCs w:val="0"/>
              </w:rPr>
            </w:pPr>
            <w:r>
              <w:t>Property</w:t>
            </w:r>
          </w:p>
        </w:tc>
        <w:tc>
          <w:tcPr>
            <w:tcW w:w="1662" w:type="pct"/>
          </w:tcPr>
          <w:p w14:paraId="35CD713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257DFBF1"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70A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3A10BD9"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2D046B07"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E5F309B" w14:textId="77777777" w:rsidR="003F6455" w:rsidRDefault="003F6455" w:rsidP="003F6455">
            <w:r>
              <w:t>set</w:t>
            </w:r>
          </w:p>
        </w:tc>
        <w:tc>
          <w:tcPr>
            <w:tcW w:w="1662" w:type="pct"/>
          </w:tcPr>
          <w:p w14:paraId="44D87BAE"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400DA61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A99F1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448196F"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600DB09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D8AABC2" w14:textId="77777777" w:rsidR="003F6455" w:rsidRPr="009676C4" w:rsidRDefault="003F6455" w:rsidP="003F6455">
            <w:r>
              <w:t>namespace</w:t>
            </w:r>
          </w:p>
        </w:tc>
        <w:tc>
          <w:tcPr>
            <w:tcW w:w="1662" w:type="pct"/>
          </w:tcPr>
          <w:p w14:paraId="6BEBFE80"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78F6A36"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3EA813E"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D0961"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375A43C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83D8A33" w14:textId="77777777" w:rsidR="003F6455" w:rsidRDefault="003F6455" w:rsidP="003F6455">
            <w:r>
              <w:t>wql</w:t>
            </w:r>
          </w:p>
        </w:tc>
        <w:tc>
          <w:tcPr>
            <w:tcW w:w="1662" w:type="pct"/>
          </w:tcPr>
          <w:p w14:paraId="3BEB701D"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238DB1B"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A3A7B17"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0910ADA"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6625636F"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CE82448" w14:textId="77777777" w:rsidR="003F6455" w:rsidRDefault="003F6455" w:rsidP="003F6455">
            <w:r>
              <w:t>filter</w:t>
            </w:r>
          </w:p>
        </w:tc>
        <w:tc>
          <w:tcPr>
            <w:tcW w:w="1662" w:type="pct"/>
          </w:tcPr>
          <w:p w14:paraId="10C4ADF5"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45254A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585D9BD"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AFF1069"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43648A9E" w14:textId="77777777" w:rsidR="003F6455" w:rsidRDefault="003F6455" w:rsidP="003F6455"/>
    <w:p w14:paraId="03269B74" w14:textId="77777777" w:rsidR="003F6455" w:rsidRDefault="003F6455" w:rsidP="00BE7B76">
      <w:pPr>
        <w:pStyle w:val="Heading2"/>
        <w:numPr>
          <w:ilvl w:val="1"/>
          <w:numId w:val="6"/>
        </w:numPr>
      </w:pPr>
      <w:bookmarkStart w:id="101" w:name="_Toc334363039"/>
      <w:r>
        <w:t>win-def:</w:t>
      </w:r>
      <w:r w:rsidRPr="00255BAA">
        <w:t xml:space="preserve"> wmi57</w:t>
      </w:r>
      <w:r>
        <w:t>_state</w:t>
      </w:r>
      <w:bookmarkEnd w:id="101"/>
    </w:p>
    <w:p w14:paraId="7B2672A0"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0D085AE4" w14:textId="77777777" w:rsidR="003F6455" w:rsidRDefault="00220688" w:rsidP="003F6455">
      <w:r>
        <w:object w:dxaOrig="3705" w:dyaOrig="3205" w14:anchorId="24F6A9E9">
          <v:shape id="_x0000_i1064" type="#_x0000_t75" style="width:186pt;height:160pt" o:ole="">
            <v:imagedata r:id="rId90" o:title=""/>
          </v:shape>
          <o:OLEObject Type="Embed" ProgID="Visio.Drawing.11" ShapeID="_x0000_i1064" DrawAspect="Content" ObjectID="_1408108567" r:id="rId91"/>
        </w:object>
      </w:r>
    </w:p>
    <w:p w14:paraId="1493A37D"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4C0DF7AE"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F3B0E6" w14:textId="77777777" w:rsidR="003F6455" w:rsidRDefault="003F6455" w:rsidP="003F6455">
            <w:pPr>
              <w:jc w:val="center"/>
              <w:rPr>
                <w:b w:val="0"/>
                <w:bCs w:val="0"/>
              </w:rPr>
            </w:pPr>
            <w:r>
              <w:t>Property</w:t>
            </w:r>
          </w:p>
        </w:tc>
        <w:tc>
          <w:tcPr>
            <w:tcW w:w="1367" w:type="pct"/>
          </w:tcPr>
          <w:p w14:paraId="65D6542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6A66311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D76BEB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F7F2727"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0E28255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E3B96F" w14:textId="77777777" w:rsidR="008A6A09" w:rsidRPr="009676C4" w:rsidRDefault="008A6A09" w:rsidP="003F6455">
            <w:r>
              <w:t>namespace</w:t>
            </w:r>
          </w:p>
        </w:tc>
        <w:tc>
          <w:tcPr>
            <w:tcW w:w="1367" w:type="pct"/>
          </w:tcPr>
          <w:p w14:paraId="114DAE65"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6C280EB6"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57C95AE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B0E9EB"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0AB756"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06BC635B"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352DAFA2" w14:textId="77777777" w:rsidR="008A6A09" w:rsidRDefault="008A6A09" w:rsidP="003F6455">
            <w:r>
              <w:t>wql</w:t>
            </w:r>
          </w:p>
        </w:tc>
        <w:tc>
          <w:tcPr>
            <w:tcW w:w="1367" w:type="pct"/>
          </w:tcPr>
          <w:p w14:paraId="34B7AD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58F6953"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648" w:type="pct"/>
          </w:tcPr>
          <w:p w14:paraId="69C83897"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2FF5D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F6EBAE"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E65808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43C582E" w14:textId="77777777" w:rsidR="003F6455" w:rsidRDefault="003F6455" w:rsidP="003F6455">
            <w:r>
              <w:t>result</w:t>
            </w:r>
          </w:p>
        </w:tc>
        <w:tc>
          <w:tcPr>
            <w:tcW w:w="1367" w:type="pct"/>
          </w:tcPr>
          <w:p w14:paraId="1A0F801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5FB14EE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02D4412"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930F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7758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701BBBA" w14:textId="77777777" w:rsidR="003F6455" w:rsidRDefault="003F6455" w:rsidP="003F6455"/>
    <w:p w14:paraId="088B96E1" w14:textId="77777777" w:rsidR="003F6455" w:rsidRPr="008B05C1" w:rsidRDefault="003F6455" w:rsidP="00BE7B76">
      <w:pPr>
        <w:pStyle w:val="Heading2"/>
        <w:numPr>
          <w:ilvl w:val="1"/>
          <w:numId w:val="6"/>
        </w:numPr>
      </w:pPr>
      <w:bookmarkStart w:id="102" w:name="_Toc334363040"/>
      <w:r w:rsidRPr="008B05C1">
        <w:t>win-sc:</w:t>
      </w:r>
      <w:r w:rsidR="00C62EEF">
        <w:t>wmi</w:t>
      </w:r>
      <w:r>
        <w:t>57_item</w:t>
      </w:r>
      <w:bookmarkEnd w:id="102"/>
    </w:p>
    <w:p w14:paraId="6E27F413"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DCB81E7" w14:textId="77777777" w:rsidR="003F6455" w:rsidRDefault="00220688" w:rsidP="003F6455">
      <w:r>
        <w:object w:dxaOrig="3430" w:dyaOrig="2305" w14:anchorId="25E10FA3">
          <v:shape id="_x0000_i1065" type="#_x0000_t75" style="width:168pt;height:115pt" o:ole="">
            <v:imagedata r:id="rId92" o:title=""/>
          </v:shape>
          <o:OLEObject Type="Embed" ProgID="Visio.Drawing.11" ShapeID="_x0000_i1065" DrawAspect="Content" ObjectID="_1408108568" r:id="rId93"/>
        </w:object>
      </w:r>
    </w:p>
    <w:p w14:paraId="53433E47"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66BCC0D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90EF2" w14:textId="77777777" w:rsidR="003F6455" w:rsidRDefault="003F6455" w:rsidP="003F6455">
            <w:pPr>
              <w:jc w:val="center"/>
              <w:rPr>
                <w:b w:val="0"/>
                <w:bCs w:val="0"/>
              </w:rPr>
            </w:pPr>
            <w:r>
              <w:t>Property</w:t>
            </w:r>
          </w:p>
        </w:tc>
        <w:tc>
          <w:tcPr>
            <w:tcW w:w="1508" w:type="pct"/>
          </w:tcPr>
          <w:p w14:paraId="377F3BF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272D769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62A2C6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F57CA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2FFE399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3F5A76" w14:textId="77777777" w:rsidR="00D80B1F" w:rsidRPr="009676C4" w:rsidRDefault="00D80B1F" w:rsidP="003F6455">
            <w:r>
              <w:t>namespace</w:t>
            </w:r>
          </w:p>
        </w:tc>
        <w:tc>
          <w:tcPr>
            <w:tcW w:w="1508" w:type="pct"/>
          </w:tcPr>
          <w:p w14:paraId="037E56F5"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0DAB2A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0536C5"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12E594"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5B573E1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6F3CDC3" w14:textId="77777777" w:rsidR="00D80B1F" w:rsidRDefault="00D80B1F" w:rsidP="003F6455">
            <w:r>
              <w:t>wql</w:t>
            </w:r>
          </w:p>
        </w:tc>
        <w:tc>
          <w:tcPr>
            <w:tcW w:w="1508" w:type="pct"/>
          </w:tcPr>
          <w:p w14:paraId="12299A5E"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6113CA89"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DC10F"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4DBD"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23D30FD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F546D4" w14:textId="77777777" w:rsidR="00D80B1F" w:rsidRDefault="00D80B1F" w:rsidP="003F6455">
            <w:r>
              <w:t>result</w:t>
            </w:r>
          </w:p>
        </w:tc>
        <w:tc>
          <w:tcPr>
            <w:tcW w:w="1508" w:type="pct"/>
          </w:tcPr>
          <w:p w14:paraId="28AB0A62"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4BA238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33F0AD6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333A3D3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4A2750"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73137488" w14:textId="77777777" w:rsidR="003F6455" w:rsidRDefault="003F6455" w:rsidP="003F6455"/>
    <w:p w14:paraId="47F6E88C" w14:textId="0AA2ABF6" w:rsidR="003E3DF8" w:rsidRDefault="003E3DF8" w:rsidP="00BE7B76">
      <w:pPr>
        <w:pStyle w:val="Heading2"/>
        <w:numPr>
          <w:ilvl w:val="1"/>
          <w:numId w:val="6"/>
        </w:numPr>
      </w:pPr>
      <w:bookmarkStart w:id="103" w:name="_Ref334361504"/>
      <w:bookmarkStart w:id="104" w:name="_Toc334363041"/>
      <w:r>
        <w:t xml:space="preserve">Representation of Windows </w:t>
      </w:r>
      <w:r w:rsidR="00A65981">
        <w:t>Principal</w:t>
      </w:r>
      <w:r>
        <w:t xml:space="preserve"> Names</w:t>
      </w:r>
      <w:bookmarkEnd w:id="103"/>
      <w:bookmarkEnd w:id="104"/>
    </w:p>
    <w:p w14:paraId="52D446BF" w14:textId="231A6DD2" w:rsidR="003E3DF8" w:rsidRDefault="003E3DF8" w:rsidP="003E3DF8">
      <w:r>
        <w:t xml:space="preserve">Windows </w:t>
      </w:r>
      <w:r w:rsidR="00A65981">
        <w:t xml:space="preserve">principal </w:t>
      </w:r>
      <w:r>
        <w:t>names appear in the context of entities found in a number of different OVAL Objects, OVAL States and OVAL Items.</w:t>
      </w:r>
      <w:r w:rsidR="00A65981">
        <w:t xml:space="preserve">  Principal names are also sometimes called “user names”, “group names”, and “trustee names”.</w:t>
      </w:r>
    </w:p>
    <w:p w14:paraId="1285E1C4" w14:textId="7162B6B3" w:rsidR="003E3DF8" w:rsidRDefault="00A65981" w:rsidP="003E3DF8">
      <w:pPr>
        <w:rPr>
          <w:rFonts w:cstheme="minorHAnsi"/>
          <w:color w:val="000000"/>
        </w:rPr>
      </w:pPr>
      <w:r>
        <w:rPr>
          <w:rFonts w:cstheme="minorHAnsi"/>
          <w:color w:val="000000"/>
        </w:rPr>
        <w:t xml:space="preserve">Principal </w:t>
      </w:r>
      <w:r w:rsidR="003E3DF8">
        <w:rPr>
          <w:rFonts w:cstheme="minorHAnsi"/>
          <w:color w:val="000000"/>
        </w:rPr>
        <w:t>names in a domain environment SHOULD be identified in the form "domain\</w:t>
      </w:r>
      <w:r w:rsidR="002D0170">
        <w:rPr>
          <w:rFonts w:cstheme="minorHAnsi"/>
          <w:color w:val="000000"/>
        </w:rPr>
        <w:t>principal</w:t>
      </w:r>
      <w:r w:rsidR="003E3DF8">
        <w:rPr>
          <w:rFonts w:cstheme="minorHAnsi"/>
          <w:color w:val="000000"/>
        </w:rPr>
        <w:t>"</w:t>
      </w:r>
      <w:r w:rsidR="002D0170">
        <w:rPr>
          <w:rFonts w:cstheme="minorHAnsi"/>
          <w:color w:val="000000"/>
        </w:rPr>
        <w:t>,</w:t>
      </w:r>
      <w:r w:rsidR="003E3DF8">
        <w:rPr>
          <w:rFonts w:cstheme="minorHAnsi"/>
          <w:color w:val="000000"/>
        </w:rPr>
        <w:t xml:space="preserve"> local </w:t>
      </w:r>
      <w:r>
        <w:rPr>
          <w:rFonts w:cstheme="minorHAnsi"/>
          <w:color w:val="000000"/>
        </w:rPr>
        <w:t xml:space="preserve">principal </w:t>
      </w:r>
      <w:r w:rsidR="003E3DF8">
        <w:rPr>
          <w:rFonts w:cstheme="minorHAnsi"/>
          <w:color w:val="000000"/>
        </w:rPr>
        <w:t>names SHOULD be identified in the form "computer name\</w:t>
      </w:r>
      <w:r>
        <w:rPr>
          <w:rFonts w:cstheme="minorHAnsi"/>
          <w:color w:val="000000"/>
        </w:rPr>
        <w:t>principal</w:t>
      </w:r>
      <w:r w:rsidR="002D0170">
        <w:rPr>
          <w:rFonts w:cstheme="minorHAnsi"/>
          <w:color w:val="000000"/>
        </w:rPr>
        <w:t xml:space="preserve">", </w:t>
      </w:r>
      <w:r w:rsidR="003E3DF8">
        <w:rPr>
          <w:rFonts w:cstheme="minorHAnsi"/>
          <w:color w:val="000000"/>
        </w:rPr>
        <w:t>and built-in accounts should be identified by JUST the trustee name without a</w:t>
      </w:r>
      <w:r w:rsidR="002D0170">
        <w:rPr>
          <w:rFonts w:cstheme="minorHAnsi"/>
          <w:color w:val="000000"/>
        </w:rPr>
        <w:t xml:space="preserve"> domain</w:t>
      </w:r>
      <w:r w:rsidR="003E3DF8">
        <w:rPr>
          <w:rFonts w:cstheme="minorHAnsi"/>
          <w:color w:val="000000"/>
        </w:rPr>
        <w:t>.</w:t>
      </w:r>
    </w:p>
    <w:p w14:paraId="78AD8915" w14:textId="296200E6" w:rsidR="00A65981" w:rsidRDefault="00A65981" w:rsidP="003E3DF8">
      <w:pPr>
        <w:rPr>
          <w:rFonts w:cstheme="minorHAnsi"/>
          <w:color w:val="000000"/>
        </w:rPr>
      </w:pPr>
      <w:r>
        <w:rPr>
          <w:rFonts w:cstheme="minorHAnsi"/>
          <w:color w:val="000000"/>
        </w:rPr>
        <w:t>The domain string can be determined using a Windows SDK function like LookupAccountName.</w:t>
      </w:r>
      <w:r>
        <w:rPr>
          <w:rStyle w:val="FootnoteReference"/>
          <w:rFonts w:cstheme="minorHAnsi"/>
          <w:color w:val="000000"/>
        </w:rPr>
        <w:footnoteReference w:id="226"/>
      </w:r>
      <w:r>
        <w:rPr>
          <w:rFonts w:cstheme="minorHAnsi"/>
          <w:color w:val="000000"/>
        </w:rPr>
        <w:t xml:space="preserve">  In the context of the OVAL Language, a “built-in” principal is any principal whose domain string is empty, or matches either “BUILTIN” or “NT AUTHORITY”. The Administrator and Guest accounts SHOULD also be considered “built-in” principals, provided that they are named “Administrator” and “Guest”, and have SIDs matching [</w:t>
      </w:r>
      <w:r w:rsidR="002D0170">
        <w:rPr>
          <w:rFonts w:cstheme="minorHAnsi"/>
          <w:color w:val="000000"/>
        </w:rPr>
        <w:t>Machine</w:t>
      </w:r>
      <w:r>
        <w:rPr>
          <w:rFonts w:cstheme="minorHAnsi"/>
          <w:color w:val="000000"/>
        </w:rPr>
        <w:t xml:space="preserve"> SID]-500 and -501, respectively.</w:t>
      </w:r>
    </w:p>
    <w:p w14:paraId="2FC93D50" w14:textId="0A2DEE45" w:rsidR="002D0170" w:rsidRDefault="002D0170" w:rsidP="003E3DF8">
      <w:pPr>
        <w:rPr>
          <w:rFonts w:cstheme="minorHAnsi"/>
          <w:color w:val="000000"/>
        </w:rPr>
      </w:pPr>
      <w:r>
        <w:rPr>
          <w:rFonts w:cstheme="minorHAnsi"/>
          <w:color w:val="000000"/>
        </w:rPr>
        <w:t>Names for SIDs representing computers and domains should be represented stand-alone (i.e., with no domain prefix).</w:t>
      </w:r>
    </w:p>
    <w:p w14:paraId="422AA8F5" w14:textId="137BEDA6" w:rsidR="003E3DF8" w:rsidRPr="003E3DF8" w:rsidRDefault="002D0170" w:rsidP="002D0170">
      <w:r>
        <w:rPr>
          <w:rFonts w:cstheme="minorHAnsi"/>
          <w:color w:val="000000"/>
        </w:rPr>
        <w:t xml:space="preserve">Principal </w:t>
      </w:r>
      <w:r w:rsidR="003E3DF8">
        <w:rPr>
          <w:rFonts w:cstheme="minorHAnsi"/>
          <w:color w:val="000000"/>
        </w:rPr>
        <w:t>names in Windows are limited to 20 characters and SHOULD NOT contain the following illegal characters in the set {", /, \, [, ], :, |,  &lt;, &gt;, +, =, ;, ?, *}, any commas, or non-printable ASCII characters in the range 1-31.</w:t>
      </w:r>
    </w:p>
    <w:p w14:paraId="60CE7524" w14:textId="77777777" w:rsidR="005551FD" w:rsidRPr="00082A6B" w:rsidRDefault="005551FD" w:rsidP="00BE7B76">
      <w:pPr>
        <w:pStyle w:val="Heading2"/>
        <w:numPr>
          <w:ilvl w:val="1"/>
          <w:numId w:val="6"/>
        </w:numPr>
      </w:pPr>
      <w:bookmarkStart w:id="105" w:name="_Toc334363042"/>
      <w:r w:rsidRPr="00082A6B">
        <w:t>win-def:sid_test</w:t>
      </w:r>
      <w:bookmarkEnd w:id="105"/>
    </w:p>
    <w:p w14:paraId="6B70D73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7"/>
      </w:r>
      <w:r w:rsidRPr="00082A6B">
        <w:t xml:space="preserve"> name and its corresponding SID</w:t>
      </w:r>
      <w:r w:rsidR="00775624">
        <w:rPr>
          <w:rStyle w:val="FootnoteReference"/>
        </w:rPr>
        <w:footnoteReference w:id="228"/>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62FD63D2" w14:textId="77777777" w:rsidR="005551FD" w:rsidRDefault="005551FD" w:rsidP="005551FD">
      <w:r>
        <w:object w:dxaOrig="6587" w:dyaOrig="3957" w14:anchorId="46219856">
          <v:shape id="_x0000_i1066" type="#_x0000_t75" style="width:331pt;height:199pt" o:ole="">
            <v:imagedata r:id="rId94" o:title=""/>
          </v:shape>
          <o:OLEObject Type="Embed" ProgID="Visio.Drawing.11" ShapeID="_x0000_i1066" DrawAspect="Content" ObjectID="_1408108569" r:id="rId95"/>
        </w:object>
      </w:r>
    </w:p>
    <w:p w14:paraId="2DEB5F75" w14:textId="77777777" w:rsidR="005551FD" w:rsidRDefault="005551FD" w:rsidP="00BE7B76">
      <w:pPr>
        <w:pStyle w:val="Heading3"/>
        <w:numPr>
          <w:ilvl w:val="2"/>
          <w:numId w:val="6"/>
        </w:numPr>
        <w:rPr>
          <w:rStyle w:val="Emphasis"/>
          <w:i w:val="0"/>
        </w:rPr>
      </w:pPr>
      <w:bookmarkStart w:id="106" w:name="_Toc334363043"/>
      <w:r w:rsidRPr="00143ED0">
        <w:rPr>
          <w:rStyle w:val="Emphasis"/>
          <w:i w:val="0"/>
        </w:rPr>
        <w:t xml:space="preserve">Known </w:t>
      </w:r>
      <w:r>
        <w:rPr>
          <w:rStyle w:val="Emphasis"/>
          <w:i w:val="0"/>
        </w:rPr>
        <w:t>Supported Platforms</w:t>
      </w:r>
      <w:bookmarkEnd w:id="106"/>
    </w:p>
    <w:p w14:paraId="39B9E21F" w14:textId="77777777" w:rsidR="005551FD" w:rsidRDefault="005551FD" w:rsidP="00BE7B76">
      <w:pPr>
        <w:pStyle w:val="ListParagraph"/>
        <w:numPr>
          <w:ilvl w:val="0"/>
          <w:numId w:val="3"/>
        </w:numPr>
      </w:pPr>
      <w:r>
        <w:t>Windows XP</w:t>
      </w:r>
    </w:p>
    <w:p w14:paraId="2B249834" w14:textId="77777777" w:rsidR="005551FD" w:rsidRDefault="005551FD" w:rsidP="00BE7B76">
      <w:pPr>
        <w:pStyle w:val="ListParagraph"/>
        <w:numPr>
          <w:ilvl w:val="0"/>
          <w:numId w:val="3"/>
        </w:numPr>
      </w:pPr>
      <w:r>
        <w:t>Windows Vista</w:t>
      </w:r>
    </w:p>
    <w:p w14:paraId="35EFCDAC" w14:textId="77777777" w:rsidR="005551FD" w:rsidRPr="00CD0931" w:rsidRDefault="005551FD" w:rsidP="00BE7B76">
      <w:pPr>
        <w:pStyle w:val="ListParagraph"/>
        <w:numPr>
          <w:ilvl w:val="0"/>
          <w:numId w:val="3"/>
        </w:numPr>
      </w:pPr>
      <w:r>
        <w:t>Windows 7</w:t>
      </w:r>
    </w:p>
    <w:p w14:paraId="4BB1FD99" w14:textId="77777777" w:rsidR="005551FD" w:rsidRDefault="005551FD" w:rsidP="00BE7B76">
      <w:pPr>
        <w:pStyle w:val="Heading2"/>
        <w:numPr>
          <w:ilvl w:val="1"/>
          <w:numId w:val="6"/>
        </w:numPr>
      </w:pPr>
      <w:bookmarkStart w:id="107" w:name="_Toc334363044"/>
      <w:r>
        <w:t>win-def:</w:t>
      </w:r>
      <w:r w:rsidRPr="00002E88">
        <w:t>sid</w:t>
      </w:r>
      <w:r>
        <w:t>_object</w:t>
      </w:r>
      <w:bookmarkEnd w:id="107"/>
      <w:r w:rsidDel="00341AB3">
        <w:t xml:space="preserve"> </w:t>
      </w:r>
    </w:p>
    <w:p w14:paraId="065AC6AE"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9"/>
      </w:r>
      <w:r>
        <w:t>.</w:t>
      </w:r>
    </w:p>
    <w:p w14:paraId="6384AA7F" w14:textId="77777777" w:rsidR="005551FD" w:rsidRDefault="005551FD" w:rsidP="005551FD">
      <w:r>
        <w:object w:dxaOrig="6614" w:dyaOrig="5189" w14:anchorId="11DDF6F5">
          <v:shape id="_x0000_i1067" type="#_x0000_t75" style="width:331pt;height:259pt" o:ole="">
            <v:imagedata r:id="rId96" o:title=""/>
          </v:shape>
          <o:OLEObject Type="Embed" ProgID="Visio.Drawing.11" ShapeID="_x0000_i1067" DrawAspect="Content" ObjectID="_1408108570" r:id="rId97"/>
        </w:object>
      </w:r>
    </w:p>
    <w:p w14:paraId="738DA732"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25E249D2"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5419EF" w14:textId="77777777" w:rsidR="005551FD" w:rsidRDefault="005551FD" w:rsidP="005551FD">
            <w:pPr>
              <w:jc w:val="center"/>
              <w:rPr>
                <w:b w:val="0"/>
                <w:bCs w:val="0"/>
              </w:rPr>
            </w:pPr>
            <w:r>
              <w:t>Property</w:t>
            </w:r>
          </w:p>
        </w:tc>
        <w:tc>
          <w:tcPr>
            <w:tcW w:w="1090" w:type="pct"/>
          </w:tcPr>
          <w:p w14:paraId="6173A78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2CEF18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B7B5A8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64DE8A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D8DB534"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536D554" w14:textId="77777777" w:rsidR="005551FD" w:rsidRDefault="005551FD" w:rsidP="005551FD">
            <w:r>
              <w:t>set</w:t>
            </w:r>
          </w:p>
        </w:tc>
        <w:tc>
          <w:tcPr>
            <w:tcW w:w="1090" w:type="pct"/>
          </w:tcPr>
          <w:p w14:paraId="53A2E1C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ABBE58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05627220"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CC0DA9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69721ED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06D8580" w14:textId="77777777" w:rsidR="005551FD" w:rsidRDefault="005551FD" w:rsidP="005551FD">
            <w:r>
              <w:t>behavior</w:t>
            </w:r>
          </w:p>
        </w:tc>
        <w:tc>
          <w:tcPr>
            <w:tcW w:w="1090" w:type="pct"/>
          </w:tcPr>
          <w:p w14:paraId="44A751D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1FBBD3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196901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58239E0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47B25209"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5A156BE7" w14:textId="77777777" w:rsidR="005551FD" w:rsidRPr="009676C4" w:rsidRDefault="005551FD" w:rsidP="005551FD">
            <w:r>
              <w:t>trustee_name</w:t>
            </w:r>
          </w:p>
        </w:tc>
        <w:tc>
          <w:tcPr>
            <w:tcW w:w="1090" w:type="pct"/>
          </w:tcPr>
          <w:p w14:paraId="02D9624D"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89CCE3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62A0985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4601D39E"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4F203834"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218FAA2"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53E73A"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30"/>
            </w:r>
            <w:r w:rsidRPr="002F44A6">
              <w:rPr>
                <w:rFonts w:cstheme="minorHAnsi"/>
                <w:color w:val="000000"/>
              </w:rPr>
              <w:t xml:space="preserve">. </w:t>
            </w:r>
          </w:p>
          <w:p w14:paraId="34DA75C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BE47D93" w14:textId="2C8D7596" w:rsidR="005551FD" w:rsidRPr="009967D6" w:rsidRDefault="003E3DF8" w:rsidP="003E3DF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1"/>
            </w:r>
          </w:p>
        </w:tc>
      </w:tr>
      <w:tr w:rsidR="005551FD" w:rsidRPr="009F2226" w14:paraId="0335983D"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F01F0BF" w14:textId="77777777" w:rsidR="005551FD" w:rsidRDefault="005551FD" w:rsidP="005551FD">
            <w:r>
              <w:t>filter</w:t>
            </w:r>
          </w:p>
        </w:tc>
        <w:tc>
          <w:tcPr>
            <w:tcW w:w="1090" w:type="pct"/>
          </w:tcPr>
          <w:p w14:paraId="287DA22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76C3B3E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4CD95BB1"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9F66BF"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A1E1063" w14:textId="77777777" w:rsidR="005551FD" w:rsidRDefault="005551FD" w:rsidP="005551FD"/>
    <w:p w14:paraId="2E677099" w14:textId="77777777" w:rsidR="005551FD" w:rsidRDefault="005551FD" w:rsidP="00BE7B76">
      <w:pPr>
        <w:pStyle w:val="Heading2"/>
        <w:numPr>
          <w:ilvl w:val="1"/>
          <w:numId w:val="6"/>
        </w:numPr>
      </w:pPr>
      <w:bookmarkStart w:id="108" w:name="_Toc334363045"/>
      <w:r>
        <w:t>win-def:SidBehaviors</w:t>
      </w:r>
      <w:bookmarkEnd w:id="108"/>
    </w:p>
    <w:p w14:paraId="515764C3"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12F9C04A"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C17C1C"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9C30DE5"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AF8EE3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0AD7C6FE"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F95A1CF"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2528B56" w14:textId="77777777" w:rsidR="005551FD" w:rsidRPr="00BA65C7" w:rsidRDefault="005551FD" w:rsidP="005551FD">
            <w:pPr>
              <w:rPr>
                <w:rFonts w:cstheme="minorHAnsi"/>
              </w:rPr>
            </w:pPr>
            <w:r>
              <w:rPr>
                <w:rFonts w:cstheme="minorHAnsi"/>
              </w:rPr>
              <w:t>include_group</w:t>
            </w:r>
          </w:p>
        </w:tc>
        <w:tc>
          <w:tcPr>
            <w:tcW w:w="463" w:type="pct"/>
          </w:tcPr>
          <w:p w14:paraId="03B81B6B"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49007BB0"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95E209"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B0D379B"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51B01F7"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8270D3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33B2F5"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6513B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B2C5A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0554D8B"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38C97FA"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3AF1A6D"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232F74FE"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0A6D76B7" w14:textId="77777777" w:rsidR="005551FD" w:rsidRPr="00BA65C7" w:rsidRDefault="005551FD" w:rsidP="005551FD">
            <w:pPr>
              <w:rPr>
                <w:rFonts w:cstheme="minorHAnsi"/>
              </w:rPr>
            </w:pPr>
            <w:r>
              <w:rPr>
                <w:rFonts w:cstheme="minorHAnsi"/>
              </w:rPr>
              <w:t>resolve_group</w:t>
            </w:r>
          </w:p>
        </w:tc>
        <w:tc>
          <w:tcPr>
            <w:tcW w:w="463" w:type="pct"/>
          </w:tcPr>
          <w:p w14:paraId="24700F44"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A0673C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4955FF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8FF839"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B328CF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7D565C3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1C48D9"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923A6B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C08EE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1362EFF"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6B5BDA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538D74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0A6A59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42A740E"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BB328C1"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EA7F7EE" w14:textId="77777777" w:rsidR="005551FD" w:rsidRDefault="005551FD" w:rsidP="005551FD"/>
    <w:p w14:paraId="3CDF667D" w14:textId="77777777" w:rsidR="005551FD" w:rsidRDefault="005551FD" w:rsidP="00BE7B76">
      <w:pPr>
        <w:pStyle w:val="Heading2"/>
        <w:numPr>
          <w:ilvl w:val="1"/>
          <w:numId w:val="6"/>
        </w:numPr>
      </w:pPr>
      <w:r>
        <w:t xml:space="preserve"> </w:t>
      </w:r>
      <w:bookmarkStart w:id="109" w:name="_Toc334363046"/>
      <w:r>
        <w:t>win-def:sid_state</w:t>
      </w:r>
      <w:bookmarkEnd w:id="109"/>
    </w:p>
    <w:p w14:paraId="616B9B28"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2"/>
      </w:r>
      <w:r w:rsidR="005F700C">
        <w:t>.</w:t>
      </w:r>
    </w:p>
    <w:p w14:paraId="782C2DE3" w14:textId="77777777" w:rsidR="005551FD" w:rsidRDefault="005551FD" w:rsidP="005551FD">
      <w:r>
        <w:object w:dxaOrig="3705" w:dyaOrig="3637" w14:anchorId="0B57D512">
          <v:shape id="_x0000_i1068" type="#_x0000_t75" style="width:186pt;height:180pt" o:ole="">
            <v:imagedata r:id="rId98" o:title=""/>
          </v:shape>
          <o:OLEObject Type="Embed" ProgID="Visio.Drawing.11" ShapeID="_x0000_i1068" DrawAspect="Content" ObjectID="_1408108571" r:id="rId99"/>
        </w:object>
      </w:r>
    </w:p>
    <w:p w14:paraId="51E94DEE"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6EFC06B"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5F9606" w14:textId="77777777" w:rsidR="005551FD" w:rsidRDefault="005551FD" w:rsidP="005551FD">
            <w:pPr>
              <w:jc w:val="center"/>
              <w:rPr>
                <w:b w:val="0"/>
                <w:bCs w:val="0"/>
              </w:rPr>
            </w:pPr>
            <w:r>
              <w:t>Property</w:t>
            </w:r>
          </w:p>
        </w:tc>
        <w:tc>
          <w:tcPr>
            <w:tcW w:w="1431" w:type="pct"/>
          </w:tcPr>
          <w:p w14:paraId="340B59F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287474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5390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9355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7804C3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B587BD" w14:textId="77777777" w:rsidR="005551FD" w:rsidRDefault="005551FD" w:rsidP="005551FD">
            <w:r>
              <w:t>trustee_name</w:t>
            </w:r>
          </w:p>
        </w:tc>
        <w:tc>
          <w:tcPr>
            <w:tcW w:w="1431" w:type="pct"/>
          </w:tcPr>
          <w:p w14:paraId="6D252058"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456C32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F88D03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EA9625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2D9311"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166FE49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A25B6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3"/>
            </w:r>
            <w:r w:rsidRPr="002F44A6">
              <w:rPr>
                <w:rFonts w:cstheme="minorHAnsi"/>
                <w:color w:val="000000"/>
              </w:rPr>
              <w:t xml:space="preserve">. </w:t>
            </w:r>
          </w:p>
          <w:p w14:paraId="3898C49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BA0C8C" w14:textId="254ACB4B" w:rsidR="005551FD" w:rsidRPr="00DE42C7" w:rsidRDefault="003E3DF8"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4"/>
            </w:r>
          </w:p>
        </w:tc>
      </w:tr>
      <w:tr w:rsidR="005551FD" w:rsidRPr="00E74797" w14:paraId="76744FDE"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FF8053D" w14:textId="77777777" w:rsidR="005551FD" w:rsidRDefault="005551FD" w:rsidP="005551FD">
            <w:r>
              <w:t>trustee_sid</w:t>
            </w:r>
          </w:p>
        </w:tc>
        <w:tc>
          <w:tcPr>
            <w:tcW w:w="1431" w:type="pct"/>
          </w:tcPr>
          <w:p w14:paraId="58EDBE4A"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33AA018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08D64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10696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7B26A"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F3BE3F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728DCCD" w14:textId="77777777" w:rsidR="005551FD" w:rsidRDefault="005551FD" w:rsidP="005551FD">
            <w:r>
              <w:t>trustee_domain</w:t>
            </w:r>
          </w:p>
        </w:tc>
        <w:tc>
          <w:tcPr>
            <w:tcW w:w="1431" w:type="pct"/>
          </w:tcPr>
          <w:p w14:paraId="25AB9DA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3CB1EA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264AFF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C027E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C84641"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7A51EA0" w14:textId="77777777" w:rsidR="005551FD" w:rsidRDefault="005551FD" w:rsidP="005551FD"/>
    <w:p w14:paraId="649493D3" w14:textId="77777777" w:rsidR="005551FD" w:rsidRPr="008B05C1" w:rsidRDefault="005551FD" w:rsidP="00BE7B76">
      <w:pPr>
        <w:pStyle w:val="Heading2"/>
        <w:numPr>
          <w:ilvl w:val="1"/>
          <w:numId w:val="6"/>
        </w:numPr>
      </w:pPr>
      <w:bookmarkStart w:id="110" w:name="_Toc334363047"/>
      <w:r w:rsidRPr="008B05C1">
        <w:t>win-sc:</w:t>
      </w:r>
      <w:r>
        <w:t>sid_item</w:t>
      </w:r>
      <w:bookmarkEnd w:id="110"/>
    </w:p>
    <w:p w14:paraId="32F7EC3B"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6C2E6075" w14:textId="77777777" w:rsidR="005551FD" w:rsidRDefault="005551FD" w:rsidP="005551FD">
      <w:r>
        <w:object w:dxaOrig="3639" w:dyaOrig="2957" w14:anchorId="4395D2A1">
          <v:shape id="_x0000_i1069" type="#_x0000_t75" style="width:180pt;height:149pt" o:ole="">
            <v:imagedata r:id="rId100" o:title=""/>
          </v:shape>
          <o:OLEObject Type="Embed" ProgID="Visio.Drawing.11" ShapeID="_x0000_i1069" DrawAspect="Content" ObjectID="_1408108572" r:id="rId101"/>
        </w:object>
      </w:r>
    </w:p>
    <w:p w14:paraId="4A375E37" w14:textId="77777777" w:rsidR="005551FD" w:rsidRDefault="005551FD" w:rsidP="005551FD"/>
    <w:p w14:paraId="49264B9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4FCDCE2C"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2F5B2A" w14:textId="77777777" w:rsidR="005551FD" w:rsidRDefault="005551FD" w:rsidP="005551FD">
            <w:pPr>
              <w:jc w:val="center"/>
              <w:rPr>
                <w:b w:val="0"/>
                <w:bCs w:val="0"/>
              </w:rPr>
            </w:pPr>
            <w:r>
              <w:t>Property</w:t>
            </w:r>
          </w:p>
        </w:tc>
        <w:tc>
          <w:tcPr>
            <w:tcW w:w="1508" w:type="pct"/>
          </w:tcPr>
          <w:p w14:paraId="7CC93C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F28260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24711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B657F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5F3AAE0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6B577C" w14:textId="77777777" w:rsidR="005F700C" w:rsidRDefault="005F700C" w:rsidP="005551FD">
            <w:r>
              <w:t>trustee_name</w:t>
            </w:r>
          </w:p>
        </w:tc>
        <w:tc>
          <w:tcPr>
            <w:tcW w:w="1508" w:type="pct"/>
          </w:tcPr>
          <w:p w14:paraId="2208004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8002BB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98F51A"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FFAB1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A5306CA"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85C3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5"/>
            </w:r>
            <w:r w:rsidRPr="002F44A6">
              <w:rPr>
                <w:rFonts w:cstheme="minorHAnsi"/>
                <w:color w:val="000000"/>
              </w:rPr>
              <w:t xml:space="preserve">. </w:t>
            </w:r>
          </w:p>
          <w:p w14:paraId="03363B8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95FDE9" w14:textId="1CFF7840" w:rsidR="005F700C" w:rsidRPr="00DE42C7" w:rsidRDefault="003E3DF8"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6"/>
            </w:r>
          </w:p>
        </w:tc>
      </w:tr>
      <w:tr w:rsidR="005F700C" w:rsidRPr="00E74797" w14:paraId="472236B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693275D0" w14:textId="77777777" w:rsidR="005F700C" w:rsidRDefault="005F700C" w:rsidP="005551FD">
            <w:r>
              <w:t>trustee_sid</w:t>
            </w:r>
          </w:p>
        </w:tc>
        <w:tc>
          <w:tcPr>
            <w:tcW w:w="1508" w:type="pct"/>
          </w:tcPr>
          <w:p w14:paraId="4FDEAC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C96ACE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2E6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0BBB6D"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14:paraId="75BC76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699D689" w14:textId="77777777" w:rsidR="005F700C" w:rsidRDefault="005F700C" w:rsidP="005551FD">
            <w:r>
              <w:t>trustee_domain</w:t>
            </w:r>
          </w:p>
        </w:tc>
        <w:tc>
          <w:tcPr>
            <w:tcW w:w="1508" w:type="pct"/>
          </w:tcPr>
          <w:p w14:paraId="56C8074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2CB3F60"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4B1BE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9E7C0"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0CD7D5" w14:textId="77777777" w:rsidR="005551FD" w:rsidRDefault="005551FD" w:rsidP="005551FD"/>
    <w:p w14:paraId="39C0EC5B" w14:textId="77777777" w:rsidR="005551FD" w:rsidRDefault="005551FD" w:rsidP="005551FD"/>
    <w:p w14:paraId="39384111" w14:textId="77777777" w:rsidR="005551FD" w:rsidRDefault="005551FD" w:rsidP="00BE7B76">
      <w:pPr>
        <w:pStyle w:val="Heading2"/>
        <w:numPr>
          <w:ilvl w:val="1"/>
          <w:numId w:val="6"/>
        </w:numPr>
      </w:pPr>
      <w:bookmarkStart w:id="111" w:name="_Toc334363048"/>
      <w:r>
        <w:t>win-def:sid_sid_test</w:t>
      </w:r>
      <w:bookmarkEnd w:id="111"/>
    </w:p>
    <w:p w14:paraId="3E24F321"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7"/>
      </w:r>
      <w:r w:rsidR="005F700C" w:rsidRPr="00082A6B">
        <w:t xml:space="preserve"> </w:t>
      </w:r>
      <w:r w:rsidRPr="00AB24CF">
        <w:t xml:space="preserve"> and the SID</w:t>
      </w:r>
      <w:r w:rsidR="005F700C">
        <w:rPr>
          <w:rStyle w:val="FootnoteReference"/>
        </w:rPr>
        <w:footnoteReference w:id="238"/>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A901D8B" w14:textId="77777777" w:rsidR="005551FD" w:rsidRDefault="005551FD" w:rsidP="005551FD">
      <w:r>
        <w:br/>
      </w:r>
      <w:r>
        <w:object w:dxaOrig="6449" w:dyaOrig="4431" w14:anchorId="65BE4214">
          <v:shape id="_x0000_i1070" type="#_x0000_t75" style="width:324pt;height:221pt" o:ole="">
            <v:imagedata r:id="rId102" o:title=""/>
          </v:shape>
          <o:OLEObject Type="Embed" ProgID="Visio.Drawing.11" ShapeID="_x0000_i1070" DrawAspect="Content" ObjectID="_1408108573" r:id="rId103"/>
        </w:object>
      </w:r>
    </w:p>
    <w:p w14:paraId="75CA2E31" w14:textId="77777777" w:rsidR="005551FD" w:rsidRPr="008871E8" w:rsidRDefault="005551FD" w:rsidP="00BE7B76">
      <w:pPr>
        <w:pStyle w:val="Heading3"/>
        <w:numPr>
          <w:ilvl w:val="2"/>
          <w:numId w:val="6"/>
        </w:numPr>
        <w:rPr>
          <w:rStyle w:val="Emphasis"/>
          <w:i w:val="0"/>
        </w:rPr>
      </w:pPr>
      <w:bookmarkStart w:id="112" w:name="_Toc334363049"/>
      <w:r w:rsidRPr="008871E8">
        <w:rPr>
          <w:rStyle w:val="Emphasis"/>
          <w:i w:val="0"/>
        </w:rPr>
        <w:t>Known Supported Platforms</w:t>
      </w:r>
      <w:bookmarkEnd w:id="112"/>
    </w:p>
    <w:p w14:paraId="685AFFB1" w14:textId="77777777" w:rsidR="005551FD" w:rsidRDefault="005551FD" w:rsidP="00BE7B76">
      <w:pPr>
        <w:pStyle w:val="ListParagraph"/>
        <w:numPr>
          <w:ilvl w:val="0"/>
          <w:numId w:val="3"/>
        </w:numPr>
      </w:pPr>
      <w:r>
        <w:t>Windows XP</w:t>
      </w:r>
    </w:p>
    <w:p w14:paraId="061006BD" w14:textId="77777777" w:rsidR="005551FD" w:rsidRDefault="005551FD" w:rsidP="00BE7B76">
      <w:pPr>
        <w:pStyle w:val="ListParagraph"/>
        <w:numPr>
          <w:ilvl w:val="0"/>
          <w:numId w:val="3"/>
        </w:numPr>
      </w:pPr>
      <w:r>
        <w:t>Windows Vista</w:t>
      </w:r>
    </w:p>
    <w:p w14:paraId="2FDF478B" w14:textId="77777777" w:rsidR="005551FD" w:rsidRPr="00CD0931" w:rsidRDefault="005551FD" w:rsidP="00BE7B76">
      <w:pPr>
        <w:pStyle w:val="ListParagraph"/>
        <w:numPr>
          <w:ilvl w:val="0"/>
          <w:numId w:val="3"/>
        </w:numPr>
      </w:pPr>
      <w:r>
        <w:t>Windows 7</w:t>
      </w:r>
    </w:p>
    <w:p w14:paraId="23C872E5" w14:textId="77777777" w:rsidR="005551FD" w:rsidRDefault="005551FD" w:rsidP="00BE7B76">
      <w:pPr>
        <w:pStyle w:val="Heading2"/>
        <w:numPr>
          <w:ilvl w:val="1"/>
          <w:numId w:val="6"/>
        </w:numPr>
      </w:pPr>
      <w:bookmarkStart w:id="113" w:name="_Toc334363050"/>
      <w:r>
        <w:t>win-def:</w:t>
      </w:r>
      <w:r w:rsidRPr="00002E88">
        <w:t>sid</w:t>
      </w:r>
      <w:r>
        <w:t>_sid_object</w:t>
      </w:r>
      <w:bookmarkEnd w:id="113"/>
      <w:r w:rsidDel="00341AB3">
        <w:t xml:space="preserve"> </w:t>
      </w:r>
    </w:p>
    <w:p w14:paraId="5BEC750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952BCCE" w14:textId="77777777" w:rsidR="005551FD" w:rsidRDefault="005551FD" w:rsidP="005551FD">
      <w:r>
        <w:object w:dxaOrig="6132" w:dyaOrig="4181" w14:anchorId="4EF9E011">
          <v:shape id="_x0000_i1071" type="#_x0000_t75" style="width:304pt;height:211pt" o:ole="">
            <v:imagedata r:id="rId104" o:title=""/>
          </v:shape>
          <o:OLEObject Type="Embed" ProgID="Visio.Drawing.11" ShapeID="_x0000_i1071" DrawAspect="Content" ObjectID="_1408108574" r:id="rId105"/>
        </w:object>
      </w:r>
    </w:p>
    <w:p w14:paraId="1621D8D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0067F2C9"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889E2D" w14:textId="77777777" w:rsidR="005551FD" w:rsidRDefault="005551FD" w:rsidP="005551FD">
            <w:pPr>
              <w:jc w:val="center"/>
              <w:rPr>
                <w:b w:val="0"/>
                <w:bCs w:val="0"/>
              </w:rPr>
            </w:pPr>
            <w:r>
              <w:t>Property</w:t>
            </w:r>
          </w:p>
        </w:tc>
        <w:tc>
          <w:tcPr>
            <w:tcW w:w="1090" w:type="pct"/>
          </w:tcPr>
          <w:p w14:paraId="3328F7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5B2345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08F941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F3070E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34D4DAF"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2ED9CA95" w14:textId="77777777" w:rsidR="005551FD" w:rsidRDefault="005551FD" w:rsidP="005551FD">
            <w:r>
              <w:t>set</w:t>
            </w:r>
          </w:p>
        </w:tc>
        <w:tc>
          <w:tcPr>
            <w:tcW w:w="1090" w:type="pct"/>
          </w:tcPr>
          <w:p w14:paraId="743D8D7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86A216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1A90EF7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53EBFB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5B99E3E"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7A9FEA1" w14:textId="77777777" w:rsidR="005551FD" w:rsidRDefault="005551FD" w:rsidP="005551FD">
            <w:r>
              <w:t>behavior</w:t>
            </w:r>
          </w:p>
        </w:tc>
        <w:tc>
          <w:tcPr>
            <w:tcW w:w="1090" w:type="pct"/>
          </w:tcPr>
          <w:p w14:paraId="6F9A27F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07FC723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7AB6A46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4BCF2B3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60816BD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F89262" w14:textId="77777777" w:rsidR="005551FD" w:rsidRPr="00B31600" w:rsidRDefault="005551FD" w:rsidP="005551FD">
            <w:r w:rsidRPr="00B31600">
              <w:t>trustee_sid</w:t>
            </w:r>
          </w:p>
        </w:tc>
        <w:tc>
          <w:tcPr>
            <w:tcW w:w="1090" w:type="pct"/>
          </w:tcPr>
          <w:p w14:paraId="0714759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6F11B3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5AAD1D1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E42B41B"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0045018"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9"/>
            </w:r>
            <w:r w:rsidR="00454008">
              <w:rPr>
                <w:rFonts w:cstheme="minorHAnsi"/>
                <w:color w:val="000000"/>
              </w:rPr>
              <w:t>.</w:t>
            </w:r>
          </w:p>
        </w:tc>
      </w:tr>
      <w:tr w:rsidR="005551FD" w:rsidRPr="009F2226" w14:paraId="6D488968"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601380CE" w14:textId="77777777" w:rsidR="005551FD" w:rsidRDefault="005551FD" w:rsidP="005551FD">
            <w:r>
              <w:t>filter</w:t>
            </w:r>
          </w:p>
        </w:tc>
        <w:tc>
          <w:tcPr>
            <w:tcW w:w="1090" w:type="pct"/>
          </w:tcPr>
          <w:p w14:paraId="67414D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F3E92F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9885A4"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2C4BA6BE"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CC5870" w14:textId="77777777" w:rsidR="005551FD" w:rsidRDefault="005551FD" w:rsidP="005551FD"/>
    <w:p w14:paraId="44698BB1" w14:textId="77777777" w:rsidR="005551FD" w:rsidRDefault="005551FD" w:rsidP="00BE7B76">
      <w:pPr>
        <w:pStyle w:val="Heading2"/>
        <w:numPr>
          <w:ilvl w:val="1"/>
          <w:numId w:val="6"/>
        </w:numPr>
      </w:pPr>
      <w:bookmarkStart w:id="114" w:name="_Toc334363051"/>
      <w:r>
        <w:t>win-def:SidSidBehaviors</w:t>
      </w:r>
      <w:bookmarkEnd w:id="114"/>
    </w:p>
    <w:p w14:paraId="2020D853"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51C730D9"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17A58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5135B01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3B134D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0456883"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6834879A"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1A9C4B4" w14:textId="77777777" w:rsidR="0059194C" w:rsidRPr="00BA65C7" w:rsidRDefault="0059194C" w:rsidP="00C16362">
            <w:pPr>
              <w:rPr>
                <w:rFonts w:cstheme="minorHAnsi"/>
              </w:rPr>
            </w:pPr>
            <w:r>
              <w:rPr>
                <w:rFonts w:cstheme="minorHAnsi"/>
              </w:rPr>
              <w:t>include_group</w:t>
            </w:r>
          </w:p>
        </w:tc>
        <w:tc>
          <w:tcPr>
            <w:tcW w:w="463" w:type="pct"/>
          </w:tcPr>
          <w:p w14:paraId="48EC1F5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57BCA77"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1912F9F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0D590C"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31DD7B0"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AE8228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6805EB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BF927D"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1639BBA"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5A120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B7165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469E53"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6B27819C"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2431AA7" w14:textId="77777777" w:rsidR="0059194C" w:rsidRPr="00BA65C7" w:rsidRDefault="0059194C" w:rsidP="00C16362">
            <w:pPr>
              <w:rPr>
                <w:rFonts w:cstheme="minorHAnsi"/>
              </w:rPr>
            </w:pPr>
            <w:r>
              <w:rPr>
                <w:rFonts w:cstheme="minorHAnsi"/>
              </w:rPr>
              <w:t>resolve_group</w:t>
            </w:r>
          </w:p>
        </w:tc>
        <w:tc>
          <w:tcPr>
            <w:tcW w:w="463" w:type="pct"/>
          </w:tcPr>
          <w:p w14:paraId="23624E3D"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0D603E4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041BB2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B68C95"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A3C04C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B90E9B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161EE2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4F98F7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012DB5"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3943473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0F768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D43BED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FCF9C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60604B4"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EF51F3"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5A42F90" w14:textId="77777777" w:rsidR="005551FD" w:rsidRDefault="005551FD" w:rsidP="005551FD"/>
    <w:p w14:paraId="66C184BF" w14:textId="77777777" w:rsidR="005551FD" w:rsidRDefault="005551FD" w:rsidP="00BE7B76">
      <w:pPr>
        <w:pStyle w:val="Heading2"/>
        <w:numPr>
          <w:ilvl w:val="1"/>
          <w:numId w:val="6"/>
        </w:numPr>
      </w:pPr>
      <w:r>
        <w:t xml:space="preserve"> </w:t>
      </w:r>
      <w:bookmarkStart w:id="115" w:name="_Toc334363052"/>
      <w:r>
        <w:t>win-def:sid_sid_state</w:t>
      </w:r>
      <w:bookmarkEnd w:id="115"/>
    </w:p>
    <w:p w14:paraId="290E80A2"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2C699A40" w14:textId="77777777" w:rsidR="005551FD" w:rsidRDefault="005551FD" w:rsidP="005551FD">
      <w:r>
        <w:object w:dxaOrig="3705" w:dyaOrig="3717" w14:anchorId="6315CE1B">
          <v:shape id="_x0000_i1072" type="#_x0000_t75" style="width:186pt;height:187pt" o:ole="">
            <v:imagedata r:id="rId106" o:title=""/>
          </v:shape>
          <o:OLEObject Type="Embed" ProgID="Visio.Drawing.11" ShapeID="_x0000_i1072" DrawAspect="Content" ObjectID="_1408108575" r:id="rId10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03CD00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A4F4318" w14:textId="77777777" w:rsidR="005551FD" w:rsidRDefault="005551FD" w:rsidP="005551FD">
            <w:pPr>
              <w:jc w:val="center"/>
              <w:rPr>
                <w:b w:val="0"/>
                <w:bCs w:val="0"/>
              </w:rPr>
            </w:pPr>
            <w:r w:rsidDel="00C858A5">
              <w:t xml:space="preserve"> </w:t>
            </w:r>
            <w:r>
              <w:t>Property</w:t>
            </w:r>
          </w:p>
        </w:tc>
        <w:tc>
          <w:tcPr>
            <w:tcW w:w="1431" w:type="pct"/>
          </w:tcPr>
          <w:p w14:paraId="7DCDD23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C07B59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CF5C9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420FA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290195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0583F2" w14:textId="77777777" w:rsidR="009D530F" w:rsidRDefault="009D530F" w:rsidP="005551FD">
            <w:r>
              <w:t>trustee_name</w:t>
            </w:r>
          </w:p>
        </w:tc>
        <w:tc>
          <w:tcPr>
            <w:tcW w:w="1431" w:type="pct"/>
          </w:tcPr>
          <w:p w14:paraId="26A3A7DE"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6F6BB80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27FD03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63A891"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6B3AB"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1677DAB"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A4CB4BA"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40"/>
            </w:r>
            <w:r w:rsidRPr="002F44A6">
              <w:rPr>
                <w:rFonts w:cstheme="minorHAnsi"/>
                <w:color w:val="000000"/>
              </w:rPr>
              <w:t xml:space="preserve">. </w:t>
            </w:r>
          </w:p>
          <w:p w14:paraId="6BBE38D5"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973318" w14:textId="640DC56F" w:rsidR="009D530F" w:rsidRPr="00DE42C7" w:rsidRDefault="003E3DF8" w:rsidP="00EF617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footnoteReference w:id="241"/>
            </w:r>
          </w:p>
        </w:tc>
      </w:tr>
      <w:tr w:rsidR="009D530F" w:rsidRPr="00E74797" w14:paraId="71B43197"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1D287DDD" w14:textId="77777777" w:rsidR="009D530F" w:rsidRDefault="009D530F" w:rsidP="005551FD">
            <w:r>
              <w:t>trustee_sid</w:t>
            </w:r>
          </w:p>
        </w:tc>
        <w:tc>
          <w:tcPr>
            <w:tcW w:w="1431" w:type="pct"/>
          </w:tcPr>
          <w:p w14:paraId="357152BD"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577FF320"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9F03FD"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68FA4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56F2FA"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7F50AB7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DF66B7" w14:textId="77777777" w:rsidR="009D530F" w:rsidRDefault="009D530F" w:rsidP="005551FD">
            <w:r>
              <w:t>trustee_domain</w:t>
            </w:r>
          </w:p>
        </w:tc>
        <w:tc>
          <w:tcPr>
            <w:tcW w:w="1431" w:type="pct"/>
          </w:tcPr>
          <w:p w14:paraId="1D7453DF"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2C2603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F2CFEA"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1F0FF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B5176E"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4CF6353" w14:textId="77777777" w:rsidR="005551FD" w:rsidRDefault="005551FD" w:rsidP="005551FD"/>
    <w:p w14:paraId="332258AB" w14:textId="77777777" w:rsidR="005551FD" w:rsidRPr="008B05C1" w:rsidRDefault="005551FD" w:rsidP="00BE7B76">
      <w:pPr>
        <w:pStyle w:val="Heading2"/>
        <w:numPr>
          <w:ilvl w:val="1"/>
          <w:numId w:val="6"/>
        </w:numPr>
      </w:pPr>
      <w:bookmarkStart w:id="116" w:name="_Toc334363053"/>
      <w:r w:rsidRPr="008B05C1">
        <w:t>win-sc:</w:t>
      </w:r>
      <w:r>
        <w:t>sid_sid_item</w:t>
      </w:r>
      <w:bookmarkEnd w:id="116"/>
    </w:p>
    <w:p w14:paraId="47B07914"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5821CFC0" w14:textId="77777777" w:rsidR="005551FD" w:rsidRDefault="005551FD" w:rsidP="005551FD">
      <w:r>
        <w:object w:dxaOrig="3639" w:dyaOrig="3169" w14:anchorId="5690CB28">
          <v:shape id="_x0000_i1073" type="#_x0000_t75" style="width:180pt;height:157pt" o:ole="">
            <v:imagedata r:id="rId108" o:title=""/>
          </v:shape>
          <o:OLEObject Type="Embed" ProgID="Visio.Drawing.11" ShapeID="_x0000_i1073" DrawAspect="Content" ObjectID="_1408108576"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A659C4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2BF0A3" w14:textId="77777777" w:rsidR="005551FD" w:rsidRDefault="005551FD" w:rsidP="005551FD">
            <w:pPr>
              <w:jc w:val="center"/>
              <w:rPr>
                <w:b w:val="0"/>
                <w:bCs w:val="0"/>
              </w:rPr>
            </w:pPr>
            <w:r>
              <w:t>Property</w:t>
            </w:r>
          </w:p>
        </w:tc>
        <w:tc>
          <w:tcPr>
            <w:tcW w:w="1431" w:type="pct"/>
          </w:tcPr>
          <w:p w14:paraId="44BB68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4AB3E9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88CF1D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2757F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3BDA6EB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294701" w14:textId="77777777" w:rsidR="003E0A4B" w:rsidRDefault="003E0A4B" w:rsidP="005551FD">
            <w:r>
              <w:t>trustee_name</w:t>
            </w:r>
          </w:p>
        </w:tc>
        <w:tc>
          <w:tcPr>
            <w:tcW w:w="1431" w:type="pct"/>
          </w:tcPr>
          <w:p w14:paraId="6595CAD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3E92FC36"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7E26B40"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9429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BCEB4F"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519BF59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72A5F8D"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2"/>
            </w:r>
            <w:r w:rsidRPr="002F44A6">
              <w:rPr>
                <w:rFonts w:cstheme="minorHAnsi"/>
                <w:color w:val="000000"/>
              </w:rPr>
              <w:t xml:space="preserve">. </w:t>
            </w:r>
          </w:p>
          <w:p w14:paraId="5FA084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F6F324" w14:textId="03B2CDDB" w:rsidR="003E0A4B" w:rsidRPr="00DE42C7" w:rsidRDefault="003E3DF8"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43"/>
            </w:r>
          </w:p>
        </w:tc>
      </w:tr>
      <w:tr w:rsidR="003E0A4B" w:rsidRPr="00E74797" w14:paraId="65B5488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45D54222" w14:textId="77777777" w:rsidR="003E0A4B" w:rsidRDefault="003E0A4B" w:rsidP="005551FD">
            <w:r>
              <w:t>trustee_sid</w:t>
            </w:r>
          </w:p>
        </w:tc>
        <w:tc>
          <w:tcPr>
            <w:tcW w:w="1431" w:type="pct"/>
          </w:tcPr>
          <w:p w14:paraId="2156F748"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20595256"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DB8642B"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E77E91"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F5C50"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118BA82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ABFFE3" w14:textId="77777777" w:rsidR="003E0A4B" w:rsidRDefault="003E0A4B" w:rsidP="005551FD">
            <w:r>
              <w:t>trustee_domain</w:t>
            </w:r>
          </w:p>
        </w:tc>
        <w:tc>
          <w:tcPr>
            <w:tcW w:w="1431" w:type="pct"/>
          </w:tcPr>
          <w:p w14:paraId="3F84A50C"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EBC815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0B9F6F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94422D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F98C64"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35BDBEA0" w14:textId="77777777" w:rsidR="005551FD" w:rsidRDefault="005551FD" w:rsidP="005551FD"/>
    <w:p w14:paraId="4B46C249" w14:textId="77777777" w:rsidR="00D86779" w:rsidRDefault="00D86779" w:rsidP="00BE7B76">
      <w:pPr>
        <w:pStyle w:val="Heading2"/>
        <w:numPr>
          <w:ilvl w:val="1"/>
          <w:numId w:val="6"/>
        </w:numPr>
      </w:pPr>
      <w:bookmarkStart w:id="117" w:name="_Toc334363054"/>
      <w:r>
        <w:t>win-def:cmdlet_test</w:t>
      </w:r>
      <w:bookmarkEnd w:id="117"/>
    </w:p>
    <w:p w14:paraId="74985344"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4"/>
      </w:r>
      <w:r w:rsidRPr="003E0A4B">
        <w:rPr>
          <w:rFonts w:cstheme="minorHAnsi"/>
        </w:rPr>
        <w:t>.</w:t>
      </w:r>
      <w:r>
        <w:br/>
      </w:r>
      <w:r w:rsidR="008400D7">
        <w:object w:dxaOrig="6102" w:dyaOrig="3881" w14:anchorId="0BCEA636">
          <v:shape id="_x0000_i1074" type="#_x0000_t75" style="width:306pt;height:192pt" o:ole="">
            <v:imagedata r:id="rId110" o:title=""/>
          </v:shape>
          <o:OLEObject Type="Embed" ProgID="Visio.Drawing.11" ShapeID="_x0000_i1074" DrawAspect="Content" ObjectID="_1408108577" r:id="rId111"/>
        </w:object>
      </w:r>
    </w:p>
    <w:p w14:paraId="12BF555C" w14:textId="77777777" w:rsidR="00D86779" w:rsidRDefault="00D86779" w:rsidP="00BE7B76">
      <w:pPr>
        <w:pStyle w:val="Heading3"/>
        <w:numPr>
          <w:ilvl w:val="2"/>
          <w:numId w:val="6"/>
        </w:numPr>
        <w:rPr>
          <w:rStyle w:val="Emphasis"/>
          <w:i w:val="0"/>
        </w:rPr>
      </w:pPr>
      <w:bookmarkStart w:id="118" w:name="_Toc334363055"/>
      <w:r w:rsidRPr="00143ED0">
        <w:rPr>
          <w:rStyle w:val="Emphasis"/>
          <w:i w:val="0"/>
        </w:rPr>
        <w:t xml:space="preserve">Known </w:t>
      </w:r>
      <w:r>
        <w:rPr>
          <w:rStyle w:val="Emphasis"/>
          <w:i w:val="0"/>
        </w:rPr>
        <w:t>Supported Platforms</w:t>
      </w:r>
      <w:bookmarkEnd w:id="118"/>
    </w:p>
    <w:p w14:paraId="513A756D" w14:textId="47F3E210" w:rsidR="00D86779" w:rsidRDefault="00D86779" w:rsidP="00BE7B76">
      <w:pPr>
        <w:pStyle w:val="ListParagraph"/>
        <w:numPr>
          <w:ilvl w:val="0"/>
          <w:numId w:val="3"/>
        </w:numPr>
      </w:pPr>
      <w:r>
        <w:t>Windows XP</w:t>
      </w:r>
      <w:r w:rsidR="00A65981">
        <w:t xml:space="preserve"> SP3</w:t>
      </w:r>
    </w:p>
    <w:p w14:paraId="4AB7A99E" w14:textId="77777777" w:rsidR="00D86779" w:rsidRDefault="00D86779" w:rsidP="00BE7B76">
      <w:pPr>
        <w:pStyle w:val="ListParagraph"/>
        <w:numPr>
          <w:ilvl w:val="0"/>
          <w:numId w:val="3"/>
        </w:numPr>
      </w:pPr>
      <w:r>
        <w:t>Windows Vista</w:t>
      </w:r>
    </w:p>
    <w:p w14:paraId="02F2F622" w14:textId="77777777" w:rsidR="00D86779" w:rsidRDefault="00D86779" w:rsidP="00BE7B76">
      <w:pPr>
        <w:pStyle w:val="ListParagraph"/>
        <w:numPr>
          <w:ilvl w:val="0"/>
          <w:numId w:val="3"/>
        </w:numPr>
      </w:pPr>
      <w:r>
        <w:t>Windows 7</w:t>
      </w:r>
    </w:p>
    <w:p w14:paraId="7234524E" w14:textId="16C3B2B6" w:rsidR="00A65981" w:rsidRDefault="00A65981" w:rsidP="00BE7B76">
      <w:pPr>
        <w:pStyle w:val="ListParagraph"/>
        <w:numPr>
          <w:ilvl w:val="0"/>
          <w:numId w:val="3"/>
        </w:numPr>
      </w:pPr>
      <w:r>
        <w:t>Windows 8</w:t>
      </w:r>
    </w:p>
    <w:p w14:paraId="5C467A03" w14:textId="13F13EE1" w:rsidR="00A65981" w:rsidRDefault="00A65981" w:rsidP="00BE7B76">
      <w:pPr>
        <w:pStyle w:val="ListParagraph"/>
        <w:numPr>
          <w:ilvl w:val="0"/>
          <w:numId w:val="3"/>
        </w:numPr>
      </w:pPr>
      <w:r>
        <w:t>Windows 10</w:t>
      </w:r>
    </w:p>
    <w:p w14:paraId="6CABBFFD" w14:textId="659BCA49" w:rsidR="00A65981" w:rsidRDefault="00A65981" w:rsidP="00BE7B76">
      <w:pPr>
        <w:pStyle w:val="ListParagraph"/>
        <w:numPr>
          <w:ilvl w:val="0"/>
          <w:numId w:val="3"/>
        </w:numPr>
      </w:pPr>
      <w:r>
        <w:t>Windows Server 2003</w:t>
      </w:r>
    </w:p>
    <w:p w14:paraId="2905FBDB" w14:textId="00676679" w:rsidR="00A65981" w:rsidRDefault="00A65981" w:rsidP="00BE7B76">
      <w:pPr>
        <w:pStyle w:val="ListParagraph"/>
        <w:numPr>
          <w:ilvl w:val="0"/>
          <w:numId w:val="3"/>
        </w:numPr>
      </w:pPr>
      <w:r>
        <w:t>Windows Server 2008 and R2</w:t>
      </w:r>
    </w:p>
    <w:p w14:paraId="24AC4889" w14:textId="19D2D400" w:rsidR="00A65981" w:rsidRPr="00CD0931" w:rsidRDefault="00A65981" w:rsidP="00BE7B76">
      <w:pPr>
        <w:pStyle w:val="ListParagraph"/>
        <w:numPr>
          <w:ilvl w:val="0"/>
          <w:numId w:val="3"/>
        </w:numPr>
      </w:pPr>
      <w:r>
        <w:t>Windows Server 2012</w:t>
      </w:r>
    </w:p>
    <w:p w14:paraId="3DD920C3" w14:textId="77777777" w:rsidR="00D86779" w:rsidRDefault="00D86779" w:rsidP="00BE7B76">
      <w:pPr>
        <w:pStyle w:val="Heading2"/>
        <w:numPr>
          <w:ilvl w:val="1"/>
          <w:numId w:val="6"/>
        </w:numPr>
      </w:pPr>
      <w:bookmarkStart w:id="119" w:name="_Toc334363056"/>
      <w:r>
        <w:t>win-def:</w:t>
      </w:r>
      <w:r w:rsidR="009A4C4B">
        <w:t>cmdlet</w:t>
      </w:r>
      <w:r>
        <w:t>_object</w:t>
      </w:r>
      <w:bookmarkEnd w:id="119"/>
      <w:r w:rsidDel="00341AB3">
        <w:t xml:space="preserve"> </w:t>
      </w:r>
    </w:p>
    <w:p w14:paraId="4DCAAB56"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5"/>
      </w:r>
      <w:r w:rsidR="009A4C4B" w:rsidRPr="00CD2CD0">
        <w:t>.</w:t>
      </w:r>
      <w:r w:rsidRPr="00D16A0D">
        <w:t xml:space="preserve"> </w:t>
      </w:r>
    </w:p>
    <w:p w14:paraId="731BF28F"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6"/>
      </w:r>
      <w:r w:rsidRPr="009A4C4B">
        <w:t xml:space="preserve">. </w:t>
      </w:r>
      <w:r w:rsidR="0030267E">
        <w:t>Certain attributes (such as nouns, verbs, and parameter names) SHOULD align with the MSDN documentation</w:t>
      </w:r>
      <w:r w:rsidR="00507D7F">
        <w:rPr>
          <w:rStyle w:val="FootnoteReference"/>
        </w:rPr>
        <w:footnoteReference w:id="247"/>
      </w:r>
      <w:r w:rsidR="0030267E">
        <w:t>.</w:t>
      </w:r>
    </w:p>
    <w:p w14:paraId="12353C82" w14:textId="77777777"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8"/>
      </w:r>
      <w:r w:rsidRPr="009A4C4B">
        <w:t>.</w:t>
      </w:r>
      <w:r w:rsidR="00EF4E57" w:rsidRPr="00EF4E57">
        <w:t xml:space="preserve"> </w:t>
      </w:r>
      <w:r w:rsidR="00B0095E">
        <w:object w:dxaOrig="7176" w:dyaOrig="3874" w14:anchorId="11CB0F95">
          <v:shape id="_x0000_i1075" type="#_x0000_t75" style="width:5in;height:192pt" o:ole="">
            <v:imagedata r:id="rId112" o:title=""/>
          </v:shape>
          <o:OLEObject Type="Embed" ProgID="Visio.Drawing.11" ShapeID="_x0000_i1075" DrawAspect="Content" ObjectID="_1408108578" r:id="rId113"/>
        </w:object>
      </w:r>
    </w:p>
    <w:p w14:paraId="1F5EF1B7" w14:textId="77777777" w:rsidR="002578C9" w:rsidRDefault="002578C9" w:rsidP="00D86779"/>
    <w:p w14:paraId="186BAC96" w14:textId="77777777" w:rsidR="002578C9" w:rsidRDefault="002578C9" w:rsidP="00D86779"/>
    <w:p w14:paraId="75C8A552"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555697E3"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D7B28C9" w14:textId="77777777" w:rsidR="009A4C4B" w:rsidRDefault="009A4C4B" w:rsidP="007F71E3">
            <w:pPr>
              <w:jc w:val="center"/>
              <w:rPr>
                <w:b w:val="0"/>
                <w:bCs w:val="0"/>
              </w:rPr>
            </w:pPr>
            <w:r>
              <w:t>Property</w:t>
            </w:r>
          </w:p>
        </w:tc>
        <w:tc>
          <w:tcPr>
            <w:tcW w:w="1086" w:type="pct"/>
          </w:tcPr>
          <w:p w14:paraId="68D8735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52CEE0D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6595B149"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3ABF3B6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1992B42C"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760DC584" w14:textId="77777777" w:rsidR="009A4C4B" w:rsidRDefault="009A4C4B" w:rsidP="007F71E3">
            <w:r>
              <w:t>set</w:t>
            </w:r>
          </w:p>
        </w:tc>
        <w:tc>
          <w:tcPr>
            <w:tcW w:w="1086" w:type="pct"/>
          </w:tcPr>
          <w:p w14:paraId="095F41EE"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6710D5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A1ABB0B"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E86846A"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3F2A637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C16B169" w14:textId="77777777" w:rsidR="00412CA9" w:rsidRDefault="00412CA9">
            <w:pPr>
              <w:rPr>
                <w:sz w:val="24"/>
                <w:szCs w:val="24"/>
              </w:rPr>
            </w:pPr>
            <w:r>
              <w:t>module_name</w:t>
            </w:r>
          </w:p>
        </w:tc>
        <w:tc>
          <w:tcPr>
            <w:tcW w:w="1086" w:type="pct"/>
          </w:tcPr>
          <w:p w14:paraId="7DA0D02C"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1D5F2FAF"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67B4FE40"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58AC780"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9"/>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50"/>
            </w:r>
            <w:r w:rsidR="007F00B1">
              <w:rPr>
                <w:rFonts w:cstheme="minorHAnsi"/>
                <w:color w:val="000000"/>
              </w:rPr>
              <w:t xml:space="preserve">. </w:t>
            </w:r>
          </w:p>
          <w:p w14:paraId="581442B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4FDEFD"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7635DF2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8364749" w14:textId="77777777" w:rsidR="00412CA9" w:rsidRDefault="00412CA9">
            <w:pPr>
              <w:rPr>
                <w:sz w:val="24"/>
                <w:szCs w:val="24"/>
              </w:rPr>
            </w:pPr>
            <w:r>
              <w:t>module_id</w:t>
            </w:r>
          </w:p>
        </w:tc>
        <w:tc>
          <w:tcPr>
            <w:tcW w:w="1086" w:type="pct"/>
          </w:tcPr>
          <w:p w14:paraId="355995CF"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8D4FB5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2DBA3974"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5C3AE79D"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1"/>
            </w:r>
            <w:r w:rsidR="006C5A8C">
              <w:rPr>
                <w:rFonts w:cstheme="minorHAnsi"/>
                <w:color w:val="000000"/>
              </w:rPr>
              <w:t>.</w:t>
            </w:r>
            <w:r w:rsidR="00024A89">
              <w:rPr>
                <w:rFonts w:cstheme="minorHAnsi"/>
                <w:color w:val="000000"/>
              </w:rPr>
              <w:t xml:space="preserve"> </w:t>
            </w:r>
          </w:p>
          <w:p w14:paraId="5AD44F05"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E85C9E"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12507E73"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BBEDF7F" w14:textId="77777777" w:rsidR="00412CA9" w:rsidRDefault="00412CA9">
            <w:pPr>
              <w:rPr>
                <w:sz w:val="24"/>
                <w:szCs w:val="24"/>
              </w:rPr>
            </w:pPr>
            <w:r>
              <w:t>module_version</w:t>
            </w:r>
          </w:p>
        </w:tc>
        <w:tc>
          <w:tcPr>
            <w:tcW w:w="1086" w:type="pct"/>
          </w:tcPr>
          <w:p w14:paraId="3490B639"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EAB6D3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0188CB6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7EF85F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3AF2DE8C"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2"/>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102375DA"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350FB03C" w14:textId="77777777" w:rsidR="00412CA9" w:rsidRDefault="00412CA9">
            <w:pPr>
              <w:rPr>
                <w:sz w:val="24"/>
                <w:szCs w:val="24"/>
              </w:rPr>
            </w:pPr>
            <w:r>
              <w:t>verb</w:t>
            </w:r>
          </w:p>
        </w:tc>
        <w:tc>
          <w:tcPr>
            <w:tcW w:w="1086" w:type="pct"/>
          </w:tcPr>
          <w:p w14:paraId="35E8B8F3"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3C0C233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38B0904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689C120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66CFB73"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3"/>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4"/>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5DF7413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8ED8E3"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2A3FB46F"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B6CE990" w14:textId="77777777" w:rsidR="00412CA9" w:rsidRDefault="00412CA9">
            <w:pPr>
              <w:rPr>
                <w:sz w:val="24"/>
                <w:szCs w:val="24"/>
              </w:rPr>
            </w:pPr>
            <w:r>
              <w:t>noun</w:t>
            </w:r>
          </w:p>
        </w:tc>
        <w:tc>
          <w:tcPr>
            <w:tcW w:w="1086" w:type="pct"/>
          </w:tcPr>
          <w:p w14:paraId="5C490A15"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7914C07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C2954B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48A42AD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5D0BD6E3"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5"/>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6"/>
            </w:r>
            <w:r w:rsidR="007674A6">
              <w:rPr>
                <w:rFonts w:cstheme="minorHAnsi"/>
                <w:color w:val="000000"/>
              </w:rPr>
              <w:t xml:space="preserve"> that the cmdlet acts upon.</w:t>
            </w:r>
          </w:p>
        </w:tc>
      </w:tr>
      <w:tr w:rsidR="007674A6" w:rsidRPr="00E74797" w14:paraId="04EDFF5E"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8F9C45D" w14:textId="77777777" w:rsidR="00412CA9" w:rsidRDefault="00412CA9">
            <w:pPr>
              <w:rPr>
                <w:sz w:val="24"/>
                <w:szCs w:val="24"/>
              </w:rPr>
            </w:pPr>
            <w:r>
              <w:t>parameters</w:t>
            </w:r>
          </w:p>
        </w:tc>
        <w:tc>
          <w:tcPr>
            <w:tcW w:w="1086" w:type="pct"/>
          </w:tcPr>
          <w:p w14:paraId="50EF0CE9"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7DCF1A6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0D35313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4CAD192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7AB3D78"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6F61FCE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313C96"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7"/>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8"/>
            </w:r>
            <w:r w:rsidR="00325F30">
              <w:rPr>
                <w:rFonts w:cstheme="minorHAnsi"/>
                <w:color w:val="000000"/>
              </w:rPr>
              <w:t>.</w:t>
            </w:r>
            <w:r w:rsidR="007674A6">
              <w:rPr>
                <w:rFonts w:cstheme="minorHAnsi"/>
                <w:color w:val="000000"/>
              </w:rPr>
              <w:t xml:space="preserve"> </w:t>
            </w:r>
          </w:p>
        </w:tc>
      </w:tr>
      <w:tr w:rsidR="007674A6" w:rsidRPr="00E74797" w14:paraId="4B63D04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96A6774" w14:textId="77777777" w:rsidR="00412CA9" w:rsidRDefault="00412CA9">
            <w:pPr>
              <w:rPr>
                <w:sz w:val="24"/>
                <w:szCs w:val="24"/>
              </w:rPr>
            </w:pPr>
            <w:r>
              <w:t>select</w:t>
            </w:r>
          </w:p>
        </w:tc>
        <w:tc>
          <w:tcPr>
            <w:tcW w:w="1086" w:type="pct"/>
          </w:tcPr>
          <w:p w14:paraId="420FB0B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EFB6C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3E6CBCB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6C9150EF"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DDADC75"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9"/>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14:paraId="70484340"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48EAC8"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52AAEFFF"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4F3AE50D" w14:textId="77777777" w:rsidR="009A4C4B" w:rsidRDefault="009A4C4B" w:rsidP="007F71E3">
            <w:r>
              <w:t>filter</w:t>
            </w:r>
          </w:p>
        </w:tc>
        <w:tc>
          <w:tcPr>
            <w:tcW w:w="1086" w:type="pct"/>
          </w:tcPr>
          <w:p w14:paraId="2171FDB7"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D1F0EB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1B84C6B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4FC84FD1"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02C5F922" w14:textId="77777777" w:rsidR="00D86779" w:rsidRDefault="00D86779" w:rsidP="00D86779"/>
    <w:p w14:paraId="7FF34B9D" w14:textId="77777777" w:rsidR="00D86779" w:rsidRDefault="00D86779" w:rsidP="00BE7B76">
      <w:pPr>
        <w:pStyle w:val="Heading2"/>
        <w:numPr>
          <w:ilvl w:val="1"/>
          <w:numId w:val="6"/>
        </w:numPr>
      </w:pPr>
      <w:bookmarkStart w:id="120" w:name="_Toc334363057"/>
      <w:r>
        <w:t>win-def:</w:t>
      </w:r>
      <w:r w:rsidR="00935760">
        <w:t>cmdlet</w:t>
      </w:r>
      <w:r>
        <w:t>_state</w:t>
      </w:r>
      <w:bookmarkEnd w:id="120"/>
    </w:p>
    <w:p w14:paraId="33A8C411"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60"/>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1"/>
      </w:r>
      <w:r w:rsidR="00DC0D0C">
        <w:t>.</w:t>
      </w:r>
      <w:r w:rsidR="00B0095E">
        <w:object w:dxaOrig="3852" w:dyaOrig="4165" w14:anchorId="36216FD1">
          <v:shape id="_x0000_i1076" type="#_x0000_t75" style="width:192pt;height:209pt" o:ole="">
            <v:imagedata r:id="rId114" o:title=""/>
          </v:shape>
          <o:OLEObject Type="Embed" ProgID="Visio.Drawing.11" ShapeID="_x0000_i1076" DrawAspect="Content" ObjectID="_1408108579" r:id="rId115"/>
        </w:object>
      </w:r>
    </w:p>
    <w:p w14:paraId="6C769EA8"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23A5DC37"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1DB1951C" w14:textId="77777777" w:rsidR="00204600" w:rsidRDefault="00204600" w:rsidP="007F71E3">
            <w:pPr>
              <w:jc w:val="center"/>
              <w:rPr>
                <w:b w:val="0"/>
                <w:bCs w:val="0"/>
              </w:rPr>
            </w:pPr>
            <w:r>
              <w:t>Property</w:t>
            </w:r>
          </w:p>
        </w:tc>
        <w:tc>
          <w:tcPr>
            <w:tcW w:w="1206" w:type="pct"/>
          </w:tcPr>
          <w:p w14:paraId="40B2133C"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A98CA4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2293D0D8"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1BBFAEE9"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3839FFF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FDECF8" w14:textId="77777777" w:rsidR="00325F30" w:rsidRDefault="00325F30" w:rsidP="00F263E8">
            <w:pPr>
              <w:rPr>
                <w:sz w:val="24"/>
                <w:szCs w:val="24"/>
              </w:rPr>
            </w:pPr>
            <w:r>
              <w:t>module_name</w:t>
            </w:r>
          </w:p>
        </w:tc>
        <w:tc>
          <w:tcPr>
            <w:tcW w:w="1206" w:type="pct"/>
          </w:tcPr>
          <w:p w14:paraId="2478A868"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43E16E1B"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A49D0DC"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3CDE539A"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2"/>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3"/>
            </w:r>
            <w:r>
              <w:rPr>
                <w:rFonts w:cstheme="minorHAnsi"/>
                <w:color w:val="000000"/>
              </w:rPr>
              <w:t xml:space="preserve">. </w:t>
            </w:r>
          </w:p>
        </w:tc>
      </w:tr>
      <w:tr w:rsidR="00325F30" w:rsidRPr="00E74797" w14:paraId="2A46B4F0"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241D18A5" w14:textId="77777777" w:rsidR="00325F30" w:rsidRDefault="00325F30" w:rsidP="00F263E8">
            <w:pPr>
              <w:rPr>
                <w:sz w:val="24"/>
                <w:szCs w:val="24"/>
              </w:rPr>
            </w:pPr>
            <w:r>
              <w:t>module_id</w:t>
            </w:r>
          </w:p>
        </w:tc>
        <w:tc>
          <w:tcPr>
            <w:tcW w:w="1206" w:type="pct"/>
          </w:tcPr>
          <w:p w14:paraId="0B47461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48589328"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09124538"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CF62719"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4"/>
            </w:r>
            <w:r>
              <w:rPr>
                <w:rFonts w:cstheme="minorHAnsi"/>
                <w:color w:val="000000"/>
              </w:rPr>
              <w:t xml:space="preserve">. </w:t>
            </w:r>
          </w:p>
        </w:tc>
      </w:tr>
      <w:tr w:rsidR="00325F30" w:rsidRPr="00E74797" w14:paraId="4C95E997"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5982045" w14:textId="77777777" w:rsidR="00325F30" w:rsidRDefault="00325F30" w:rsidP="00F263E8">
            <w:pPr>
              <w:rPr>
                <w:sz w:val="24"/>
                <w:szCs w:val="24"/>
              </w:rPr>
            </w:pPr>
            <w:r>
              <w:t>module_version</w:t>
            </w:r>
          </w:p>
        </w:tc>
        <w:tc>
          <w:tcPr>
            <w:tcW w:w="1206" w:type="pct"/>
          </w:tcPr>
          <w:p w14:paraId="681AE30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A84C6BB"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02C8D472"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D8ACB17"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009E1B9C"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5"/>
            </w:r>
            <w:r>
              <w:rPr>
                <w:rFonts w:cstheme="minorHAnsi"/>
                <w:color w:val="000000"/>
              </w:rPr>
              <w:t xml:space="preserve">. </w:t>
            </w:r>
          </w:p>
        </w:tc>
      </w:tr>
      <w:tr w:rsidR="00325F30" w:rsidRPr="00E74797" w14:paraId="08B69D99"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E2F2F5B" w14:textId="77777777" w:rsidR="00325F30" w:rsidRDefault="00325F30" w:rsidP="00F263E8">
            <w:pPr>
              <w:rPr>
                <w:sz w:val="24"/>
                <w:szCs w:val="24"/>
              </w:rPr>
            </w:pPr>
            <w:r>
              <w:t>verb</w:t>
            </w:r>
          </w:p>
        </w:tc>
        <w:tc>
          <w:tcPr>
            <w:tcW w:w="1206" w:type="pct"/>
          </w:tcPr>
          <w:p w14:paraId="633891C5"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0C3D18FF"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1EF4ADBB"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BB9902A"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8DC5BB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6"/>
            </w:r>
            <w:r>
              <w:rPr>
                <w:rFonts w:cstheme="minorHAnsi"/>
                <w:color w:val="000000"/>
              </w:rPr>
              <w:t>. This verb specifies the action</w:t>
            </w:r>
            <w:r>
              <w:rPr>
                <w:rStyle w:val="FootnoteReference"/>
                <w:rFonts w:cstheme="minorHAnsi"/>
                <w:color w:val="000000"/>
              </w:rPr>
              <w:footnoteReference w:id="267"/>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D2A33C1"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0C8B991" w14:textId="77777777" w:rsidR="00325F30" w:rsidRDefault="00325F30" w:rsidP="00F263E8">
            <w:pPr>
              <w:rPr>
                <w:sz w:val="24"/>
                <w:szCs w:val="24"/>
              </w:rPr>
            </w:pPr>
            <w:r>
              <w:t>noun</w:t>
            </w:r>
          </w:p>
        </w:tc>
        <w:tc>
          <w:tcPr>
            <w:tcW w:w="1206" w:type="pct"/>
          </w:tcPr>
          <w:p w14:paraId="0F83D85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0FC505"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08061FDF"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E01535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43E68286"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8"/>
            </w:r>
            <w:r>
              <w:rPr>
                <w:rFonts w:cstheme="minorHAnsi"/>
                <w:color w:val="000000"/>
              </w:rPr>
              <w:t>. This noun specifies the resource</w:t>
            </w:r>
            <w:r>
              <w:rPr>
                <w:rStyle w:val="FootnoteReference"/>
                <w:rFonts w:cstheme="minorHAnsi"/>
                <w:color w:val="000000"/>
              </w:rPr>
              <w:footnoteReference w:id="269"/>
            </w:r>
            <w:r>
              <w:rPr>
                <w:rFonts w:cstheme="minorHAnsi"/>
                <w:color w:val="000000"/>
              </w:rPr>
              <w:t xml:space="preserve"> that the cmdlet acts upon.</w:t>
            </w:r>
          </w:p>
        </w:tc>
      </w:tr>
      <w:tr w:rsidR="00325F30" w:rsidRPr="00E74797" w14:paraId="034A4ED3"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7107497" w14:textId="77777777" w:rsidR="00325F30" w:rsidRDefault="00325F30" w:rsidP="00F263E8">
            <w:pPr>
              <w:rPr>
                <w:sz w:val="24"/>
                <w:szCs w:val="24"/>
              </w:rPr>
            </w:pPr>
            <w:r>
              <w:t>parameters</w:t>
            </w:r>
          </w:p>
        </w:tc>
        <w:tc>
          <w:tcPr>
            <w:tcW w:w="1206" w:type="pct"/>
          </w:tcPr>
          <w:p w14:paraId="2D5599E7"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47FDEC9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736B17A0"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E76581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4D1EA467"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70"/>
            </w:r>
            <w:r w:rsidR="00320470">
              <w:rPr>
                <w:rFonts w:cstheme="minorHAnsi"/>
                <w:color w:val="000000"/>
              </w:rPr>
              <w:t>.</w:t>
            </w:r>
            <w:r>
              <w:rPr>
                <w:rFonts w:cstheme="minorHAnsi"/>
                <w:color w:val="000000"/>
              </w:rPr>
              <w:t xml:space="preserve"> </w:t>
            </w:r>
          </w:p>
          <w:p w14:paraId="2B95DDDC"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6CFD9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1"/>
            </w:r>
            <w:r>
              <w:rPr>
                <w:rFonts w:cstheme="minorHAnsi"/>
                <w:color w:val="000000"/>
              </w:rPr>
              <w:t xml:space="preserve">. </w:t>
            </w:r>
          </w:p>
        </w:tc>
      </w:tr>
      <w:tr w:rsidR="00325F30" w:rsidRPr="00E74797" w14:paraId="28C1382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4BE9F83" w14:textId="77777777" w:rsidR="00325F30" w:rsidRDefault="00325F30" w:rsidP="00F263E8">
            <w:pPr>
              <w:rPr>
                <w:sz w:val="24"/>
                <w:szCs w:val="24"/>
              </w:rPr>
            </w:pPr>
            <w:r>
              <w:t>select</w:t>
            </w:r>
          </w:p>
        </w:tc>
        <w:tc>
          <w:tcPr>
            <w:tcW w:w="1206" w:type="pct"/>
          </w:tcPr>
          <w:p w14:paraId="2FFA3A8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2DA4715D"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189DBD3A"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767115A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B57F790"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2"/>
            </w:r>
            <w:r>
              <w:rPr>
                <w:rFonts w:cstheme="minorHAnsi"/>
                <w:color w:val="000000"/>
              </w:rPr>
              <w:t xml:space="preserve"> cmdlet in order to target output properties. Each property name MUST be unique. </w:t>
            </w:r>
          </w:p>
        </w:tc>
      </w:tr>
      <w:tr w:rsidR="002A75F5" w:rsidRPr="00E74797" w14:paraId="3F4F6F61"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1793750D" w14:textId="77777777" w:rsidR="002A75F5" w:rsidRDefault="002A75F5" w:rsidP="007F71E3">
            <w:r>
              <w:t>value</w:t>
            </w:r>
          </w:p>
        </w:tc>
        <w:tc>
          <w:tcPr>
            <w:tcW w:w="1206" w:type="pct"/>
          </w:tcPr>
          <w:p w14:paraId="0EFE4180"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B2393CE"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EEA2A8A"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86ECEC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7DFF1ED9"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570C283" w14:textId="77777777" w:rsidR="00D86779" w:rsidRDefault="00D86779" w:rsidP="00204600"/>
    <w:p w14:paraId="31E31978" w14:textId="77777777" w:rsidR="00D86779" w:rsidRPr="008B05C1" w:rsidRDefault="00D86779" w:rsidP="00BE7B76">
      <w:pPr>
        <w:pStyle w:val="Heading2"/>
        <w:numPr>
          <w:ilvl w:val="1"/>
          <w:numId w:val="6"/>
        </w:numPr>
      </w:pPr>
      <w:bookmarkStart w:id="121" w:name="_Toc334363058"/>
      <w:r w:rsidRPr="008B05C1">
        <w:t>win-sc:</w:t>
      </w:r>
      <w:r w:rsidR="007F71E3">
        <w:t>cmdlet</w:t>
      </w:r>
      <w:r>
        <w:t>_item</w:t>
      </w:r>
      <w:bookmarkEnd w:id="121"/>
    </w:p>
    <w:p w14:paraId="7054F06D"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3"/>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4"/>
      </w:r>
      <w:r w:rsidR="00DC0D0C">
        <w:t>.</w:t>
      </w:r>
    </w:p>
    <w:p w14:paraId="05986BA7" w14:textId="77777777" w:rsidR="00D130CC" w:rsidRDefault="00B0095E" w:rsidP="00D130CC">
      <w:r>
        <w:object w:dxaOrig="3790" w:dyaOrig="3265" w14:anchorId="3BCB709B">
          <v:shape id="_x0000_i1077" type="#_x0000_t75" style="width:187pt;height:160pt" o:ole="">
            <v:imagedata r:id="rId116" o:title=""/>
          </v:shape>
          <o:OLEObject Type="Embed" ProgID="Visio.Drawing.11" ShapeID="_x0000_i1077" DrawAspect="Content" ObjectID="_1408108580" r:id="rId117"/>
        </w:object>
      </w:r>
      <w:r w:rsidR="00D130CC" w:rsidRPr="00D130CC">
        <w:t xml:space="preserve"> </w:t>
      </w:r>
    </w:p>
    <w:p w14:paraId="4366A86E"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E082C5E"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45857BB" w14:textId="77777777" w:rsidR="00D130CC" w:rsidRDefault="00D130CC" w:rsidP="007F71E3">
            <w:pPr>
              <w:jc w:val="center"/>
              <w:rPr>
                <w:b w:val="0"/>
                <w:bCs w:val="0"/>
              </w:rPr>
            </w:pPr>
            <w:r>
              <w:t>Property</w:t>
            </w:r>
          </w:p>
        </w:tc>
        <w:tc>
          <w:tcPr>
            <w:tcW w:w="1568" w:type="pct"/>
          </w:tcPr>
          <w:p w14:paraId="5C2A7D9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65220AA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600D82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4972392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6C951C75"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A9AF4C1" w14:textId="77777777" w:rsidR="00320470" w:rsidRDefault="00320470" w:rsidP="00F263E8">
            <w:pPr>
              <w:rPr>
                <w:sz w:val="24"/>
                <w:szCs w:val="24"/>
              </w:rPr>
            </w:pPr>
            <w:r>
              <w:t>module_name</w:t>
            </w:r>
          </w:p>
        </w:tc>
        <w:tc>
          <w:tcPr>
            <w:tcW w:w="1568" w:type="pct"/>
          </w:tcPr>
          <w:p w14:paraId="05AC6B7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A304BA"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2F92745"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B64316C"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5"/>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6"/>
            </w:r>
            <w:r>
              <w:rPr>
                <w:rFonts w:cstheme="minorHAnsi"/>
                <w:color w:val="000000"/>
              </w:rPr>
              <w:t xml:space="preserve">. </w:t>
            </w:r>
          </w:p>
          <w:p w14:paraId="3DC8CE4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9E8D07"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164DEF1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2F71A952" w14:textId="77777777" w:rsidR="00320470" w:rsidRDefault="00320470" w:rsidP="00F263E8">
            <w:pPr>
              <w:rPr>
                <w:sz w:val="24"/>
                <w:szCs w:val="24"/>
              </w:rPr>
            </w:pPr>
            <w:r>
              <w:t>module_id</w:t>
            </w:r>
          </w:p>
        </w:tc>
        <w:tc>
          <w:tcPr>
            <w:tcW w:w="1568" w:type="pct"/>
          </w:tcPr>
          <w:p w14:paraId="36796929"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6AC410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7EB8F634"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8CA199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7"/>
            </w:r>
            <w:r>
              <w:rPr>
                <w:rFonts w:cstheme="minorHAnsi"/>
                <w:color w:val="000000"/>
              </w:rPr>
              <w:t>.</w:t>
            </w:r>
          </w:p>
          <w:p w14:paraId="1C444A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DDE95B"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336A9544"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6DA5DE9" w14:textId="77777777" w:rsidR="00320470" w:rsidRDefault="00320470" w:rsidP="00F263E8">
            <w:pPr>
              <w:rPr>
                <w:sz w:val="24"/>
                <w:szCs w:val="24"/>
              </w:rPr>
            </w:pPr>
            <w:r>
              <w:t>module_version</w:t>
            </w:r>
          </w:p>
        </w:tc>
        <w:tc>
          <w:tcPr>
            <w:tcW w:w="1568" w:type="pct"/>
          </w:tcPr>
          <w:p w14:paraId="42519D98"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5017A3E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5F81DB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A993A9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8"/>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5039C57C"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AED31B0" w14:textId="77777777" w:rsidR="00320470" w:rsidRDefault="00320470" w:rsidP="00F263E8">
            <w:pPr>
              <w:rPr>
                <w:sz w:val="24"/>
                <w:szCs w:val="24"/>
              </w:rPr>
            </w:pPr>
            <w:r>
              <w:t>verb</w:t>
            </w:r>
          </w:p>
        </w:tc>
        <w:tc>
          <w:tcPr>
            <w:tcW w:w="1568" w:type="pct"/>
          </w:tcPr>
          <w:p w14:paraId="1897FA91"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74470C"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1CD65D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6DEC46F"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0B22C70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9"/>
            </w:r>
            <w:r>
              <w:rPr>
                <w:rFonts w:cstheme="minorHAnsi"/>
                <w:color w:val="000000"/>
              </w:rPr>
              <w:t>. This verb specifies the action</w:t>
            </w:r>
            <w:r>
              <w:rPr>
                <w:rStyle w:val="FootnoteReference"/>
                <w:rFonts w:cstheme="minorHAnsi"/>
                <w:color w:val="000000"/>
              </w:rPr>
              <w:footnoteReference w:id="280"/>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34D29C66"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35A0880" w14:textId="77777777" w:rsidR="00320470" w:rsidRDefault="00320470" w:rsidP="00F263E8">
            <w:pPr>
              <w:rPr>
                <w:sz w:val="24"/>
                <w:szCs w:val="24"/>
              </w:rPr>
            </w:pPr>
            <w:r>
              <w:t>noun</w:t>
            </w:r>
          </w:p>
        </w:tc>
        <w:tc>
          <w:tcPr>
            <w:tcW w:w="1568" w:type="pct"/>
          </w:tcPr>
          <w:p w14:paraId="40050A4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1C679E8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4E399A5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12E34B76"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1"/>
            </w:r>
            <w:r>
              <w:rPr>
                <w:rFonts w:cstheme="minorHAnsi"/>
                <w:color w:val="000000"/>
              </w:rPr>
              <w:t>. This noun specifies the resource</w:t>
            </w:r>
            <w:r>
              <w:rPr>
                <w:rStyle w:val="FootnoteReference"/>
                <w:rFonts w:cstheme="minorHAnsi"/>
                <w:color w:val="000000"/>
              </w:rPr>
              <w:footnoteReference w:id="282"/>
            </w:r>
            <w:r>
              <w:rPr>
                <w:rFonts w:cstheme="minorHAnsi"/>
                <w:color w:val="000000"/>
              </w:rPr>
              <w:t xml:space="preserve"> that the cmdlet acts upon.</w:t>
            </w:r>
          </w:p>
        </w:tc>
      </w:tr>
      <w:tr w:rsidR="00320470" w:rsidRPr="00E74797" w14:paraId="638AECD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0EC6C72E" w14:textId="77777777" w:rsidR="00320470" w:rsidRDefault="00320470" w:rsidP="00F263E8">
            <w:pPr>
              <w:rPr>
                <w:sz w:val="24"/>
                <w:szCs w:val="24"/>
              </w:rPr>
            </w:pPr>
            <w:r>
              <w:t>parameters</w:t>
            </w:r>
          </w:p>
        </w:tc>
        <w:tc>
          <w:tcPr>
            <w:tcW w:w="1568" w:type="pct"/>
          </w:tcPr>
          <w:p w14:paraId="7AD3E62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2E3274F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0BCE95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A507364"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0B67936E"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8F9D1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3"/>
            </w:r>
            <w:r>
              <w:rPr>
                <w:rFonts w:cstheme="minorHAnsi"/>
                <w:color w:val="000000"/>
              </w:rPr>
              <w:t>. Also, parameter names SHOULD align with the MSDN documentation</w:t>
            </w:r>
            <w:r>
              <w:rPr>
                <w:rStyle w:val="FootnoteReference"/>
                <w:rFonts w:cstheme="minorHAnsi"/>
                <w:color w:val="000000"/>
              </w:rPr>
              <w:footnoteReference w:id="284"/>
            </w:r>
            <w:r>
              <w:rPr>
                <w:rFonts w:cstheme="minorHAnsi"/>
                <w:color w:val="000000"/>
              </w:rPr>
              <w:t xml:space="preserve">. </w:t>
            </w:r>
          </w:p>
        </w:tc>
      </w:tr>
      <w:tr w:rsidR="00320470" w:rsidRPr="00E74797" w14:paraId="0E13AFE2"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3AD2B14" w14:textId="77777777" w:rsidR="00320470" w:rsidRDefault="00320470" w:rsidP="00F263E8">
            <w:pPr>
              <w:rPr>
                <w:sz w:val="24"/>
                <w:szCs w:val="24"/>
              </w:rPr>
            </w:pPr>
            <w:r>
              <w:t>select</w:t>
            </w:r>
          </w:p>
        </w:tc>
        <w:tc>
          <w:tcPr>
            <w:tcW w:w="1568" w:type="pct"/>
          </w:tcPr>
          <w:p w14:paraId="055A8DD6"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7E000FF9"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71BD5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D7A8702"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5"/>
            </w:r>
            <w:r>
              <w:rPr>
                <w:rFonts w:cstheme="minorHAnsi"/>
                <w:color w:val="000000"/>
              </w:rPr>
              <w:t xml:space="preserve"> cmdlet in order to target output properties. Each property name MUST be unique. </w:t>
            </w:r>
          </w:p>
          <w:p w14:paraId="009A12A0"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C92EC3"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4EB31C4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244F2331" w14:textId="77777777" w:rsidR="001E4F05" w:rsidRDefault="001E4F05" w:rsidP="00F263E8">
            <w:r>
              <w:t>value</w:t>
            </w:r>
          </w:p>
        </w:tc>
        <w:tc>
          <w:tcPr>
            <w:tcW w:w="1568" w:type="pct"/>
          </w:tcPr>
          <w:p w14:paraId="0B05E5D5"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4EE219"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7944C6BD"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E89273C"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8500CA8" w14:textId="77777777" w:rsidR="007F71E3" w:rsidRPr="008871E8" w:rsidRDefault="009576F9" w:rsidP="00BE7B76">
      <w:pPr>
        <w:pStyle w:val="Heading2"/>
        <w:numPr>
          <w:ilvl w:val="1"/>
          <w:numId w:val="6"/>
        </w:numPr>
      </w:pPr>
      <w:bookmarkStart w:id="122" w:name="_Toc334363059"/>
      <w:r w:rsidRPr="008871E8">
        <w:t>win-def:EntityObjectGUID</w:t>
      </w:r>
      <w:r w:rsidR="007F71E3" w:rsidRPr="008871E8">
        <w:t>Type</w:t>
      </w:r>
      <w:bookmarkEnd w:id="122"/>
    </w:p>
    <w:p w14:paraId="42026C7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7DDD4EDB"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207C621"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F48C2F8"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56C7BFD"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3A9DAD97"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E271F5F"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2DEB441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59F481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7924B62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E1950C6" w14:textId="77777777" w:rsidR="00584367" w:rsidRPr="00BD4CA7" w:rsidRDefault="00584367" w:rsidP="007F71E3">
            <w:pPr>
              <w:rPr>
                <w:i/>
              </w:rPr>
            </w:pPr>
            <w:r>
              <w:rPr>
                <w:i/>
              </w:rPr>
              <w:t>&lt;empty string&gt;</w:t>
            </w:r>
          </w:p>
        </w:tc>
        <w:tc>
          <w:tcPr>
            <w:tcW w:w="3161" w:type="dxa"/>
            <w:tcBorders>
              <w:right w:val="single" w:sz="4" w:space="0" w:color="auto"/>
            </w:tcBorders>
          </w:tcPr>
          <w:p w14:paraId="3C3C8A61"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9958BE5"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106D71B5" w14:textId="77777777" w:rsidR="007F71E3" w:rsidRDefault="007F71E3" w:rsidP="007F71E3"/>
    <w:p w14:paraId="51AFD763" w14:textId="77777777" w:rsidR="00F16B65" w:rsidRDefault="00F16B65" w:rsidP="00BE7B76">
      <w:pPr>
        <w:pStyle w:val="Heading2"/>
        <w:numPr>
          <w:ilvl w:val="1"/>
          <w:numId w:val="6"/>
        </w:numPr>
      </w:pPr>
      <w:bookmarkStart w:id="123" w:name="_Toc334363060"/>
      <w:r>
        <w:t>win-def:EntityStateGUIDType</w:t>
      </w:r>
      <w:bookmarkEnd w:id="123"/>
    </w:p>
    <w:p w14:paraId="61E6D85D"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29D6C869"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0075B19"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653EBCD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2DED67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79671F32"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FD31F90"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516EB2B9"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1ECB542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3CF3231"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424BDA0" w14:textId="77777777" w:rsidR="00F16B65" w:rsidRPr="00BD4CA7" w:rsidRDefault="00F16B65" w:rsidP="00F30A79">
            <w:pPr>
              <w:rPr>
                <w:i/>
              </w:rPr>
            </w:pPr>
            <w:r>
              <w:rPr>
                <w:i/>
              </w:rPr>
              <w:t>&lt;empty string&gt;</w:t>
            </w:r>
          </w:p>
        </w:tc>
        <w:tc>
          <w:tcPr>
            <w:tcW w:w="3161" w:type="dxa"/>
            <w:tcBorders>
              <w:right w:val="single" w:sz="4" w:space="0" w:color="auto"/>
            </w:tcBorders>
          </w:tcPr>
          <w:p w14:paraId="108B4B5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AD6F7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EC53E32" w14:textId="77777777" w:rsidR="00F16B65" w:rsidRDefault="00F16B65" w:rsidP="007F71E3"/>
    <w:p w14:paraId="5FEFC713" w14:textId="77777777" w:rsidR="00F16B65" w:rsidRDefault="00F16B65" w:rsidP="00BE7B76">
      <w:pPr>
        <w:pStyle w:val="Heading2"/>
        <w:numPr>
          <w:ilvl w:val="1"/>
          <w:numId w:val="6"/>
        </w:numPr>
      </w:pPr>
      <w:bookmarkStart w:id="124" w:name="_Toc334363061"/>
      <w:r>
        <w:t>win-sc:EntityItemGUIDType</w:t>
      </w:r>
      <w:bookmarkEnd w:id="124"/>
    </w:p>
    <w:p w14:paraId="0CB5059D"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0E73E8F"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7A5061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30E87B9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61D9859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47683373"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257D714"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2EE30018"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5876CD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1B82A94"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38AA277" w14:textId="77777777" w:rsidR="00F16B65" w:rsidRPr="00BD4CA7" w:rsidRDefault="00F16B65" w:rsidP="00F30A79">
            <w:pPr>
              <w:rPr>
                <w:i/>
              </w:rPr>
            </w:pPr>
            <w:r>
              <w:rPr>
                <w:i/>
              </w:rPr>
              <w:t>&lt;empty string&gt;</w:t>
            </w:r>
          </w:p>
        </w:tc>
        <w:tc>
          <w:tcPr>
            <w:tcW w:w="3161" w:type="dxa"/>
            <w:tcBorders>
              <w:right w:val="single" w:sz="4" w:space="0" w:color="auto"/>
            </w:tcBorders>
          </w:tcPr>
          <w:p w14:paraId="788760F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CA06E6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1463C6C" w14:textId="77777777" w:rsidR="00F16B65" w:rsidRDefault="00F16B65" w:rsidP="007F71E3"/>
    <w:p w14:paraId="7E88A7BD" w14:textId="77777777" w:rsidR="007F71E3" w:rsidRDefault="00F16B65" w:rsidP="00BE7B76">
      <w:pPr>
        <w:pStyle w:val="Heading2"/>
        <w:numPr>
          <w:ilvl w:val="1"/>
          <w:numId w:val="6"/>
        </w:numPr>
      </w:pPr>
      <w:bookmarkStart w:id="125" w:name="_Toc334363062"/>
      <w:r>
        <w:t>win-def:EntityObjectCmdletVerb</w:t>
      </w:r>
      <w:r w:rsidR="007F71E3">
        <w:t>Type</w:t>
      </w:r>
      <w:bookmarkEnd w:id="125"/>
    </w:p>
    <w:p w14:paraId="5B97F9D1"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0A2A0B2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057AB8D"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6E5D3E40"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7028674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FB5C72" w14:textId="77777777" w:rsidR="007F71E3" w:rsidRPr="00A719C5" w:rsidRDefault="00F16B65" w:rsidP="007F71E3">
            <w:r>
              <w:t>Approve</w:t>
            </w:r>
          </w:p>
        </w:tc>
        <w:tc>
          <w:tcPr>
            <w:tcW w:w="0" w:type="auto"/>
            <w:tcBorders>
              <w:left w:val="single" w:sz="4" w:space="0" w:color="auto"/>
            </w:tcBorders>
          </w:tcPr>
          <w:p w14:paraId="0B164381"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17C145C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0F1091" w14:textId="77777777" w:rsidR="00F16B65" w:rsidRDefault="00F16B65" w:rsidP="007F71E3">
            <w:r>
              <w:t>Assert</w:t>
            </w:r>
          </w:p>
        </w:tc>
        <w:tc>
          <w:tcPr>
            <w:tcW w:w="0" w:type="auto"/>
            <w:tcBorders>
              <w:left w:val="single" w:sz="4" w:space="0" w:color="auto"/>
            </w:tcBorders>
          </w:tcPr>
          <w:p w14:paraId="31FB7B9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005981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9F52D6" w14:textId="77777777" w:rsidR="00F16B65" w:rsidRDefault="00F16B65" w:rsidP="007F71E3">
            <w:r>
              <w:t>Compare</w:t>
            </w:r>
          </w:p>
        </w:tc>
        <w:tc>
          <w:tcPr>
            <w:tcW w:w="0" w:type="auto"/>
            <w:tcBorders>
              <w:left w:val="single" w:sz="4" w:space="0" w:color="auto"/>
            </w:tcBorders>
          </w:tcPr>
          <w:p w14:paraId="3739D0A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3C70348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A97265" w14:textId="77777777" w:rsidR="00F16B65" w:rsidRDefault="00F16B65" w:rsidP="007F71E3">
            <w:r>
              <w:t>Confirm</w:t>
            </w:r>
          </w:p>
        </w:tc>
        <w:tc>
          <w:tcPr>
            <w:tcW w:w="0" w:type="auto"/>
            <w:tcBorders>
              <w:left w:val="single" w:sz="4" w:space="0" w:color="auto"/>
            </w:tcBorders>
          </w:tcPr>
          <w:p w14:paraId="4C9648B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314FE6D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9CD52C" w14:textId="77777777" w:rsidR="00F16B65" w:rsidRDefault="00F16B65" w:rsidP="007F71E3">
            <w:r>
              <w:t>Find</w:t>
            </w:r>
          </w:p>
        </w:tc>
        <w:tc>
          <w:tcPr>
            <w:tcW w:w="0" w:type="auto"/>
            <w:tcBorders>
              <w:left w:val="single" w:sz="4" w:space="0" w:color="auto"/>
            </w:tcBorders>
          </w:tcPr>
          <w:p w14:paraId="16AACB8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658BB72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58BC25" w14:textId="77777777" w:rsidR="00F16B65" w:rsidRDefault="00F16B65" w:rsidP="007F71E3">
            <w:r>
              <w:t>Get</w:t>
            </w:r>
          </w:p>
        </w:tc>
        <w:tc>
          <w:tcPr>
            <w:tcW w:w="0" w:type="auto"/>
            <w:tcBorders>
              <w:left w:val="single" w:sz="4" w:space="0" w:color="auto"/>
            </w:tcBorders>
          </w:tcPr>
          <w:p w14:paraId="2436CE0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3092102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FEBC6C" w14:textId="77777777" w:rsidR="00F16B65" w:rsidRDefault="00F16B65" w:rsidP="007F71E3">
            <w:r>
              <w:t>Import</w:t>
            </w:r>
          </w:p>
        </w:tc>
        <w:tc>
          <w:tcPr>
            <w:tcW w:w="0" w:type="auto"/>
            <w:tcBorders>
              <w:left w:val="single" w:sz="4" w:space="0" w:color="auto"/>
            </w:tcBorders>
          </w:tcPr>
          <w:p w14:paraId="368F3FD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76A552D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8350BB" w14:textId="77777777" w:rsidR="00F16B65" w:rsidRDefault="00F16B65" w:rsidP="007F71E3">
            <w:r>
              <w:t>Measure</w:t>
            </w:r>
          </w:p>
        </w:tc>
        <w:tc>
          <w:tcPr>
            <w:tcW w:w="0" w:type="auto"/>
            <w:tcBorders>
              <w:left w:val="single" w:sz="4" w:space="0" w:color="auto"/>
            </w:tcBorders>
          </w:tcPr>
          <w:p w14:paraId="3EBD139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C6B2BE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6894F1" w14:textId="77777777" w:rsidR="00F16B65" w:rsidRDefault="00F16B65" w:rsidP="007F71E3">
            <w:r>
              <w:t>Read</w:t>
            </w:r>
          </w:p>
        </w:tc>
        <w:tc>
          <w:tcPr>
            <w:tcW w:w="0" w:type="auto"/>
            <w:tcBorders>
              <w:left w:val="single" w:sz="4" w:space="0" w:color="auto"/>
            </w:tcBorders>
          </w:tcPr>
          <w:p w14:paraId="2A26C548"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08C7940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6811BF5" w14:textId="77777777" w:rsidR="00F16B65" w:rsidRDefault="00F16B65" w:rsidP="007F71E3">
            <w:r>
              <w:t>Request</w:t>
            </w:r>
          </w:p>
        </w:tc>
        <w:tc>
          <w:tcPr>
            <w:tcW w:w="0" w:type="auto"/>
            <w:tcBorders>
              <w:left w:val="single" w:sz="4" w:space="0" w:color="auto"/>
            </w:tcBorders>
          </w:tcPr>
          <w:p w14:paraId="421A5F5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2D06928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87603B" w14:textId="77777777" w:rsidR="00F16B65" w:rsidRDefault="00F16B65" w:rsidP="007F71E3">
            <w:r>
              <w:t>Resolve</w:t>
            </w:r>
          </w:p>
        </w:tc>
        <w:tc>
          <w:tcPr>
            <w:tcW w:w="0" w:type="auto"/>
            <w:tcBorders>
              <w:left w:val="single" w:sz="4" w:space="0" w:color="auto"/>
            </w:tcBorders>
          </w:tcPr>
          <w:p w14:paraId="4383A966"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638C47F0"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305B7F" w14:textId="77777777" w:rsidR="00F16B65" w:rsidRDefault="00F16B65" w:rsidP="007F71E3">
            <w:r>
              <w:t>Search</w:t>
            </w:r>
          </w:p>
        </w:tc>
        <w:tc>
          <w:tcPr>
            <w:tcW w:w="0" w:type="auto"/>
            <w:tcBorders>
              <w:left w:val="single" w:sz="4" w:space="0" w:color="auto"/>
            </w:tcBorders>
          </w:tcPr>
          <w:p w14:paraId="0A330D2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3EA843B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B0B9ED" w14:textId="77777777" w:rsidR="00F16B65" w:rsidRDefault="00F16B65" w:rsidP="007F71E3">
            <w:r>
              <w:t>Select</w:t>
            </w:r>
          </w:p>
        </w:tc>
        <w:tc>
          <w:tcPr>
            <w:tcW w:w="0" w:type="auto"/>
            <w:tcBorders>
              <w:left w:val="single" w:sz="4" w:space="0" w:color="auto"/>
            </w:tcBorders>
          </w:tcPr>
          <w:p w14:paraId="71D9769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2995D32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3BC0A4" w14:textId="77777777" w:rsidR="00F16B65" w:rsidRDefault="00F16B65" w:rsidP="007F71E3">
            <w:r>
              <w:t>Show</w:t>
            </w:r>
          </w:p>
        </w:tc>
        <w:tc>
          <w:tcPr>
            <w:tcW w:w="0" w:type="auto"/>
            <w:tcBorders>
              <w:left w:val="single" w:sz="4" w:space="0" w:color="auto"/>
            </w:tcBorders>
          </w:tcPr>
          <w:p w14:paraId="075A2D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67FBF63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3D2728E" w14:textId="77777777" w:rsidR="00F16B65" w:rsidRDefault="00F16B65" w:rsidP="007F71E3">
            <w:r>
              <w:t>Test</w:t>
            </w:r>
          </w:p>
        </w:tc>
        <w:tc>
          <w:tcPr>
            <w:tcW w:w="0" w:type="auto"/>
            <w:tcBorders>
              <w:left w:val="single" w:sz="4" w:space="0" w:color="auto"/>
            </w:tcBorders>
          </w:tcPr>
          <w:p w14:paraId="6B81A74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739BAD0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223DBA" w14:textId="77777777" w:rsidR="00F16B65" w:rsidRDefault="00F16B65" w:rsidP="007F71E3">
            <w:r>
              <w:t>Trace</w:t>
            </w:r>
          </w:p>
        </w:tc>
        <w:tc>
          <w:tcPr>
            <w:tcW w:w="0" w:type="auto"/>
            <w:tcBorders>
              <w:left w:val="single" w:sz="4" w:space="0" w:color="auto"/>
            </w:tcBorders>
          </w:tcPr>
          <w:p w14:paraId="64A6F1E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7598AC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64A75AF" w14:textId="77777777" w:rsidR="00F16B65" w:rsidRDefault="00F16B65" w:rsidP="007F71E3">
            <w:r>
              <w:t>Watch</w:t>
            </w:r>
          </w:p>
        </w:tc>
        <w:tc>
          <w:tcPr>
            <w:tcW w:w="0" w:type="auto"/>
            <w:tcBorders>
              <w:left w:val="single" w:sz="4" w:space="0" w:color="auto"/>
            </w:tcBorders>
          </w:tcPr>
          <w:p w14:paraId="6191899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52ABFA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2EC5D9" w14:textId="77777777" w:rsidR="00F16B65" w:rsidRPr="00BD4CA7" w:rsidRDefault="00F16B65" w:rsidP="007F71E3">
            <w:pPr>
              <w:rPr>
                <w:i/>
              </w:rPr>
            </w:pPr>
            <w:r>
              <w:rPr>
                <w:i/>
              </w:rPr>
              <w:t>&lt;empty string&gt;</w:t>
            </w:r>
          </w:p>
        </w:tc>
        <w:tc>
          <w:tcPr>
            <w:tcW w:w="0" w:type="auto"/>
            <w:tcBorders>
              <w:left w:val="single" w:sz="4" w:space="0" w:color="auto"/>
            </w:tcBorders>
          </w:tcPr>
          <w:p w14:paraId="6A68D47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AA6909D" w14:textId="77777777" w:rsidR="00F16B65" w:rsidRDefault="00F16B65" w:rsidP="00BE7B76">
      <w:pPr>
        <w:pStyle w:val="Heading2"/>
        <w:numPr>
          <w:ilvl w:val="1"/>
          <w:numId w:val="6"/>
        </w:numPr>
      </w:pPr>
      <w:bookmarkStart w:id="126" w:name="_Toc334363063"/>
      <w:r>
        <w:t>win-def:EntityStateCmdletVerbType</w:t>
      </w:r>
      <w:bookmarkEnd w:id="126"/>
    </w:p>
    <w:p w14:paraId="5306905B"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0BDB7F9"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DDCCB2D"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A6B483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2628B15"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47B76D" w14:textId="77777777" w:rsidR="00C20CF3" w:rsidRPr="00A719C5" w:rsidRDefault="00C20CF3" w:rsidP="00F30A79">
            <w:r>
              <w:t>Approve</w:t>
            </w:r>
          </w:p>
        </w:tc>
        <w:tc>
          <w:tcPr>
            <w:tcW w:w="0" w:type="auto"/>
            <w:tcBorders>
              <w:left w:val="single" w:sz="4" w:space="0" w:color="auto"/>
            </w:tcBorders>
          </w:tcPr>
          <w:p w14:paraId="7F54C6FB"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6B0557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7EA73B" w14:textId="77777777" w:rsidR="00C20CF3" w:rsidRDefault="00C20CF3" w:rsidP="00F30A79">
            <w:r>
              <w:t>Assert</w:t>
            </w:r>
          </w:p>
        </w:tc>
        <w:tc>
          <w:tcPr>
            <w:tcW w:w="0" w:type="auto"/>
            <w:tcBorders>
              <w:left w:val="single" w:sz="4" w:space="0" w:color="auto"/>
            </w:tcBorders>
          </w:tcPr>
          <w:p w14:paraId="1AE24CF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9D90E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CC4C23" w14:textId="77777777" w:rsidR="00C20CF3" w:rsidRDefault="00C20CF3" w:rsidP="00F30A79">
            <w:r>
              <w:t>Compare</w:t>
            </w:r>
          </w:p>
        </w:tc>
        <w:tc>
          <w:tcPr>
            <w:tcW w:w="0" w:type="auto"/>
            <w:tcBorders>
              <w:left w:val="single" w:sz="4" w:space="0" w:color="auto"/>
            </w:tcBorders>
          </w:tcPr>
          <w:p w14:paraId="6991CFA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781E643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0BE2C9" w14:textId="77777777" w:rsidR="00C20CF3" w:rsidRDefault="00C20CF3" w:rsidP="00F30A79">
            <w:r>
              <w:t>Confirm</w:t>
            </w:r>
          </w:p>
        </w:tc>
        <w:tc>
          <w:tcPr>
            <w:tcW w:w="0" w:type="auto"/>
            <w:tcBorders>
              <w:left w:val="single" w:sz="4" w:space="0" w:color="auto"/>
            </w:tcBorders>
          </w:tcPr>
          <w:p w14:paraId="5E081BC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22C6553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F70099" w14:textId="77777777" w:rsidR="00C20CF3" w:rsidRDefault="00C20CF3" w:rsidP="00F30A79">
            <w:r>
              <w:t>Find</w:t>
            </w:r>
          </w:p>
        </w:tc>
        <w:tc>
          <w:tcPr>
            <w:tcW w:w="0" w:type="auto"/>
            <w:tcBorders>
              <w:left w:val="single" w:sz="4" w:space="0" w:color="auto"/>
            </w:tcBorders>
          </w:tcPr>
          <w:p w14:paraId="5EDEC20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CB4FF4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C0148B" w14:textId="77777777" w:rsidR="00C20CF3" w:rsidRDefault="00C20CF3" w:rsidP="00F30A79">
            <w:r>
              <w:t>Get</w:t>
            </w:r>
          </w:p>
        </w:tc>
        <w:tc>
          <w:tcPr>
            <w:tcW w:w="0" w:type="auto"/>
            <w:tcBorders>
              <w:left w:val="single" w:sz="4" w:space="0" w:color="auto"/>
            </w:tcBorders>
          </w:tcPr>
          <w:p w14:paraId="3CE0F21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47583AC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B312B9" w14:textId="77777777" w:rsidR="00C20CF3" w:rsidRDefault="00C20CF3" w:rsidP="00F30A79">
            <w:r>
              <w:t>Import</w:t>
            </w:r>
          </w:p>
        </w:tc>
        <w:tc>
          <w:tcPr>
            <w:tcW w:w="0" w:type="auto"/>
            <w:tcBorders>
              <w:left w:val="single" w:sz="4" w:space="0" w:color="auto"/>
            </w:tcBorders>
          </w:tcPr>
          <w:p w14:paraId="7EE236A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2FD91B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D4ADE8" w14:textId="77777777" w:rsidR="00C20CF3" w:rsidRDefault="00C20CF3" w:rsidP="00F30A79">
            <w:r>
              <w:t>Measure</w:t>
            </w:r>
          </w:p>
        </w:tc>
        <w:tc>
          <w:tcPr>
            <w:tcW w:w="0" w:type="auto"/>
            <w:tcBorders>
              <w:left w:val="single" w:sz="4" w:space="0" w:color="auto"/>
            </w:tcBorders>
          </w:tcPr>
          <w:p w14:paraId="6020522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26447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4CB0B1D" w14:textId="77777777" w:rsidR="00C20CF3" w:rsidRDefault="00C20CF3" w:rsidP="00F30A79">
            <w:r>
              <w:t>Read</w:t>
            </w:r>
          </w:p>
        </w:tc>
        <w:tc>
          <w:tcPr>
            <w:tcW w:w="0" w:type="auto"/>
            <w:tcBorders>
              <w:left w:val="single" w:sz="4" w:space="0" w:color="auto"/>
            </w:tcBorders>
          </w:tcPr>
          <w:p w14:paraId="5C76533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AAC80DC"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C0827D5" w14:textId="77777777" w:rsidR="00C20CF3" w:rsidRDefault="00C20CF3" w:rsidP="00F30A79">
            <w:r>
              <w:t>Request</w:t>
            </w:r>
          </w:p>
        </w:tc>
        <w:tc>
          <w:tcPr>
            <w:tcW w:w="0" w:type="auto"/>
            <w:tcBorders>
              <w:left w:val="single" w:sz="4" w:space="0" w:color="auto"/>
            </w:tcBorders>
          </w:tcPr>
          <w:p w14:paraId="7FECCE1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ED2956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D84CAB" w14:textId="77777777" w:rsidR="00C20CF3" w:rsidRDefault="00C20CF3" w:rsidP="00F30A79">
            <w:r>
              <w:t>Resolve</w:t>
            </w:r>
          </w:p>
        </w:tc>
        <w:tc>
          <w:tcPr>
            <w:tcW w:w="0" w:type="auto"/>
            <w:tcBorders>
              <w:left w:val="single" w:sz="4" w:space="0" w:color="auto"/>
            </w:tcBorders>
          </w:tcPr>
          <w:p w14:paraId="3302004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A0B14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BADE9F" w14:textId="77777777" w:rsidR="00C20CF3" w:rsidRDefault="00C20CF3" w:rsidP="00F30A79">
            <w:r>
              <w:t>Search</w:t>
            </w:r>
          </w:p>
        </w:tc>
        <w:tc>
          <w:tcPr>
            <w:tcW w:w="0" w:type="auto"/>
            <w:tcBorders>
              <w:left w:val="single" w:sz="4" w:space="0" w:color="auto"/>
            </w:tcBorders>
          </w:tcPr>
          <w:p w14:paraId="5EFB4EC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5230ADC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62D69C9" w14:textId="77777777" w:rsidR="00C20CF3" w:rsidRDefault="00C20CF3" w:rsidP="00F30A79">
            <w:r>
              <w:t>Select</w:t>
            </w:r>
          </w:p>
        </w:tc>
        <w:tc>
          <w:tcPr>
            <w:tcW w:w="0" w:type="auto"/>
            <w:tcBorders>
              <w:left w:val="single" w:sz="4" w:space="0" w:color="auto"/>
            </w:tcBorders>
          </w:tcPr>
          <w:p w14:paraId="57402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66F53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088B890" w14:textId="77777777" w:rsidR="00C20CF3" w:rsidRDefault="00C20CF3" w:rsidP="00F30A79">
            <w:r>
              <w:t>Show</w:t>
            </w:r>
          </w:p>
        </w:tc>
        <w:tc>
          <w:tcPr>
            <w:tcW w:w="0" w:type="auto"/>
            <w:tcBorders>
              <w:left w:val="single" w:sz="4" w:space="0" w:color="auto"/>
            </w:tcBorders>
          </w:tcPr>
          <w:p w14:paraId="081D486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4EAD82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7F4D537" w14:textId="77777777" w:rsidR="00C20CF3" w:rsidRDefault="00C20CF3" w:rsidP="00F30A79">
            <w:r>
              <w:t>Test</w:t>
            </w:r>
          </w:p>
        </w:tc>
        <w:tc>
          <w:tcPr>
            <w:tcW w:w="0" w:type="auto"/>
            <w:tcBorders>
              <w:left w:val="single" w:sz="4" w:space="0" w:color="auto"/>
            </w:tcBorders>
          </w:tcPr>
          <w:p w14:paraId="66A4787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B533B6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78624D" w14:textId="77777777" w:rsidR="00C20CF3" w:rsidRDefault="00C20CF3" w:rsidP="00F30A79">
            <w:r>
              <w:t>Trace</w:t>
            </w:r>
          </w:p>
        </w:tc>
        <w:tc>
          <w:tcPr>
            <w:tcW w:w="0" w:type="auto"/>
            <w:tcBorders>
              <w:left w:val="single" w:sz="4" w:space="0" w:color="auto"/>
            </w:tcBorders>
          </w:tcPr>
          <w:p w14:paraId="326016B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DB4D43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31998C2" w14:textId="77777777" w:rsidR="00C20CF3" w:rsidRDefault="00C20CF3" w:rsidP="00F30A79">
            <w:r>
              <w:t>Watch</w:t>
            </w:r>
          </w:p>
        </w:tc>
        <w:tc>
          <w:tcPr>
            <w:tcW w:w="0" w:type="auto"/>
            <w:tcBorders>
              <w:left w:val="single" w:sz="4" w:space="0" w:color="auto"/>
            </w:tcBorders>
          </w:tcPr>
          <w:p w14:paraId="78061DD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268C321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D3E4AE0" w14:textId="77777777" w:rsidR="00C20CF3" w:rsidRPr="00BD4CA7" w:rsidRDefault="00C20CF3" w:rsidP="00F30A79">
            <w:pPr>
              <w:rPr>
                <w:i/>
              </w:rPr>
            </w:pPr>
            <w:r>
              <w:rPr>
                <w:i/>
              </w:rPr>
              <w:t>&lt;empty string&gt;</w:t>
            </w:r>
          </w:p>
        </w:tc>
        <w:tc>
          <w:tcPr>
            <w:tcW w:w="0" w:type="auto"/>
            <w:tcBorders>
              <w:left w:val="single" w:sz="4" w:space="0" w:color="auto"/>
            </w:tcBorders>
          </w:tcPr>
          <w:p w14:paraId="19CB47B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6A9609" w14:textId="77777777" w:rsidR="00F16B65" w:rsidRDefault="00F16B65" w:rsidP="00BE7B76">
      <w:pPr>
        <w:pStyle w:val="Heading2"/>
        <w:numPr>
          <w:ilvl w:val="1"/>
          <w:numId w:val="6"/>
        </w:numPr>
      </w:pPr>
      <w:bookmarkStart w:id="127" w:name="_Toc334363064"/>
      <w:r>
        <w:t>win-sc:</w:t>
      </w:r>
      <w:r w:rsidR="008873C1">
        <w:t>EntityItemCmdletVerbType</w:t>
      </w:r>
      <w:bookmarkEnd w:id="127"/>
    </w:p>
    <w:p w14:paraId="730AD6DF"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65BC11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1E20FBE"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882A0B2"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49A3788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0BFDA1" w14:textId="77777777" w:rsidR="00C20CF3" w:rsidRPr="00A719C5" w:rsidRDefault="00C20CF3" w:rsidP="00F30A79">
            <w:r>
              <w:t>Approve</w:t>
            </w:r>
          </w:p>
        </w:tc>
        <w:tc>
          <w:tcPr>
            <w:tcW w:w="0" w:type="auto"/>
            <w:tcBorders>
              <w:left w:val="single" w:sz="4" w:space="0" w:color="auto"/>
            </w:tcBorders>
          </w:tcPr>
          <w:p w14:paraId="4C0DD4A4"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F7CCDF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53FB42" w14:textId="77777777" w:rsidR="00C20CF3" w:rsidRDefault="00C20CF3" w:rsidP="00F30A79">
            <w:r>
              <w:t>Assert</w:t>
            </w:r>
          </w:p>
        </w:tc>
        <w:tc>
          <w:tcPr>
            <w:tcW w:w="0" w:type="auto"/>
            <w:tcBorders>
              <w:left w:val="single" w:sz="4" w:space="0" w:color="auto"/>
            </w:tcBorders>
          </w:tcPr>
          <w:p w14:paraId="73DAE47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7480C44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F5E02E" w14:textId="77777777" w:rsidR="00C20CF3" w:rsidRDefault="00C20CF3" w:rsidP="00F30A79">
            <w:r>
              <w:t>Compare</w:t>
            </w:r>
          </w:p>
        </w:tc>
        <w:tc>
          <w:tcPr>
            <w:tcW w:w="0" w:type="auto"/>
            <w:tcBorders>
              <w:left w:val="single" w:sz="4" w:space="0" w:color="auto"/>
            </w:tcBorders>
          </w:tcPr>
          <w:p w14:paraId="30A63D0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081461F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F5FC16" w14:textId="77777777" w:rsidR="00C20CF3" w:rsidRDefault="00C20CF3" w:rsidP="00F30A79">
            <w:r>
              <w:t>Confirm</w:t>
            </w:r>
          </w:p>
        </w:tc>
        <w:tc>
          <w:tcPr>
            <w:tcW w:w="0" w:type="auto"/>
            <w:tcBorders>
              <w:left w:val="single" w:sz="4" w:space="0" w:color="auto"/>
            </w:tcBorders>
          </w:tcPr>
          <w:p w14:paraId="19D47EE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4C6A1DA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1002877" w14:textId="77777777" w:rsidR="00C20CF3" w:rsidRDefault="00C20CF3" w:rsidP="00F30A79">
            <w:r>
              <w:t>Find</w:t>
            </w:r>
          </w:p>
        </w:tc>
        <w:tc>
          <w:tcPr>
            <w:tcW w:w="0" w:type="auto"/>
            <w:tcBorders>
              <w:left w:val="single" w:sz="4" w:space="0" w:color="auto"/>
            </w:tcBorders>
          </w:tcPr>
          <w:p w14:paraId="4E1D12E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1202B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014AD2" w14:textId="77777777" w:rsidR="00C20CF3" w:rsidRDefault="00C20CF3" w:rsidP="00F30A79">
            <w:r>
              <w:t>Get</w:t>
            </w:r>
          </w:p>
        </w:tc>
        <w:tc>
          <w:tcPr>
            <w:tcW w:w="0" w:type="auto"/>
            <w:tcBorders>
              <w:left w:val="single" w:sz="4" w:space="0" w:color="auto"/>
            </w:tcBorders>
          </w:tcPr>
          <w:p w14:paraId="32A00D0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12C0FE0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24ECDD" w14:textId="77777777" w:rsidR="00C20CF3" w:rsidRDefault="00C20CF3" w:rsidP="00F30A79">
            <w:r>
              <w:t>Import</w:t>
            </w:r>
          </w:p>
        </w:tc>
        <w:tc>
          <w:tcPr>
            <w:tcW w:w="0" w:type="auto"/>
            <w:tcBorders>
              <w:left w:val="single" w:sz="4" w:space="0" w:color="auto"/>
            </w:tcBorders>
          </w:tcPr>
          <w:p w14:paraId="459F7E6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3CB4094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DE0666" w14:textId="77777777" w:rsidR="00C20CF3" w:rsidRDefault="00C20CF3" w:rsidP="00F30A79">
            <w:r>
              <w:t>Measure</w:t>
            </w:r>
          </w:p>
        </w:tc>
        <w:tc>
          <w:tcPr>
            <w:tcW w:w="0" w:type="auto"/>
            <w:tcBorders>
              <w:left w:val="single" w:sz="4" w:space="0" w:color="auto"/>
            </w:tcBorders>
          </w:tcPr>
          <w:p w14:paraId="30A81ED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DB882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D3D2B6" w14:textId="77777777" w:rsidR="00C20CF3" w:rsidRDefault="00C20CF3" w:rsidP="00F30A79">
            <w:r>
              <w:t>Read</w:t>
            </w:r>
          </w:p>
        </w:tc>
        <w:tc>
          <w:tcPr>
            <w:tcW w:w="0" w:type="auto"/>
            <w:tcBorders>
              <w:left w:val="single" w:sz="4" w:space="0" w:color="auto"/>
            </w:tcBorders>
          </w:tcPr>
          <w:p w14:paraId="16477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0B4E429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666F82" w14:textId="77777777" w:rsidR="00C20CF3" w:rsidRDefault="00C20CF3" w:rsidP="00F30A79">
            <w:r>
              <w:t>Request</w:t>
            </w:r>
          </w:p>
        </w:tc>
        <w:tc>
          <w:tcPr>
            <w:tcW w:w="0" w:type="auto"/>
            <w:tcBorders>
              <w:left w:val="single" w:sz="4" w:space="0" w:color="auto"/>
            </w:tcBorders>
          </w:tcPr>
          <w:p w14:paraId="06D0976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077197A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5C3B7E" w14:textId="77777777" w:rsidR="00C20CF3" w:rsidRDefault="00C20CF3" w:rsidP="00F30A79">
            <w:r>
              <w:t>Resolve</w:t>
            </w:r>
          </w:p>
        </w:tc>
        <w:tc>
          <w:tcPr>
            <w:tcW w:w="0" w:type="auto"/>
            <w:tcBorders>
              <w:left w:val="single" w:sz="4" w:space="0" w:color="auto"/>
            </w:tcBorders>
          </w:tcPr>
          <w:p w14:paraId="71633EE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519AAC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40397" w14:textId="77777777" w:rsidR="00C20CF3" w:rsidRDefault="00C20CF3" w:rsidP="00F30A79">
            <w:r>
              <w:t>Search</w:t>
            </w:r>
          </w:p>
        </w:tc>
        <w:tc>
          <w:tcPr>
            <w:tcW w:w="0" w:type="auto"/>
            <w:tcBorders>
              <w:left w:val="single" w:sz="4" w:space="0" w:color="auto"/>
            </w:tcBorders>
          </w:tcPr>
          <w:p w14:paraId="7F9A7F7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60FDDA3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B8D847" w14:textId="77777777" w:rsidR="00C20CF3" w:rsidRDefault="00C20CF3" w:rsidP="00F30A79">
            <w:r>
              <w:t>Select</w:t>
            </w:r>
          </w:p>
        </w:tc>
        <w:tc>
          <w:tcPr>
            <w:tcW w:w="0" w:type="auto"/>
            <w:tcBorders>
              <w:left w:val="single" w:sz="4" w:space="0" w:color="auto"/>
            </w:tcBorders>
          </w:tcPr>
          <w:p w14:paraId="624DE2A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8192D9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AA5CBC" w14:textId="77777777" w:rsidR="00C20CF3" w:rsidRDefault="00C20CF3" w:rsidP="00F30A79">
            <w:r>
              <w:t>Show</w:t>
            </w:r>
          </w:p>
        </w:tc>
        <w:tc>
          <w:tcPr>
            <w:tcW w:w="0" w:type="auto"/>
            <w:tcBorders>
              <w:left w:val="single" w:sz="4" w:space="0" w:color="auto"/>
            </w:tcBorders>
          </w:tcPr>
          <w:p w14:paraId="73B454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6A313FE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8F734CE" w14:textId="77777777" w:rsidR="00C20CF3" w:rsidRDefault="00C20CF3" w:rsidP="00F30A79">
            <w:r>
              <w:t>Test</w:t>
            </w:r>
          </w:p>
        </w:tc>
        <w:tc>
          <w:tcPr>
            <w:tcW w:w="0" w:type="auto"/>
            <w:tcBorders>
              <w:left w:val="single" w:sz="4" w:space="0" w:color="auto"/>
            </w:tcBorders>
          </w:tcPr>
          <w:p w14:paraId="2EB17DB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8035F9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E74DC" w14:textId="77777777" w:rsidR="00C20CF3" w:rsidRDefault="00C20CF3" w:rsidP="00F30A79">
            <w:r>
              <w:t>Trace</w:t>
            </w:r>
          </w:p>
        </w:tc>
        <w:tc>
          <w:tcPr>
            <w:tcW w:w="0" w:type="auto"/>
            <w:tcBorders>
              <w:left w:val="single" w:sz="4" w:space="0" w:color="auto"/>
            </w:tcBorders>
          </w:tcPr>
          <w:p w14:paraId="6E860F3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62A42B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77FCC1" w14:textId="77777777" w:rsidR="00C20CF3" w:rsidRDefault="00C20CF3" w:rsidP="00F30A79">
            <w:r>
              <w:t>Watch</w:t>
            </w:r>
          </w:p>
        </w:tc>
        <w:tc>
          <w:tcPr>
            <w:tcW w:w="0" w:type="auto"/>
            <w:tcBorders>
              <w:left w:val="single" w:sz="4" w:space="0" w:color="auto"/>
            </w:tcBorders>
          </w:tcPr>
          <w:p w14:paraId="2A282F1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291305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F23B24B" w14:textId="77777777" w:rsidR="00C20CF3" w:rsidRPr="00BD4CA7" w:rsidRDefault="00C20CF3" w:rsidP="00F30A79">
            <w:pPr>
              <w:rPr>
                <w:i/>
              </w:rPr>
            </w:pPr>
            <w:r>
              <w:rPr>
                <w:i/>
              </w:rPr>
              <w:t>&lt;empty string&gt;</w:t>
            </w:r>
          </w:p>
        </w:tc>
        <w:tc>
          <w:tcPr>
            <w:tcW w:w="0" w:type="auto"/>
            <w:tcBorders>
              <w:left w:val="single" w:sz="4" w:space="0" w:color="auto"/>
            </w:tcBorders>
          </w:tcPr>
          <w:p w14:paraId="277BC71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6F77C67" w14:textId="77777777" w:rsidR="00213124" w:rsidRDefault="00213124" w:rsidP="00213124"/>
    <w:p w14:paraId="7F6C413F" w14:textId="77777777" w:rsidR="00F263E8" w:rsidRPr="00C314AD" w:rsidRDefault="00F263E8" w:rsidP="00BE7B76">
      <w:pPr>
        <w:pStyle w:val="Heading2"/>
        <w:numPr>
          <w:ilvl w:val="1"/>
          <w:numId w:val="6"/>
        </w:numPr>
      </w:pPr>
      <w:bookmarkStart w:id="128" w:name="_Toc334363065"/>
      <w:r w:rsidRPr="00C314AD">
        <w:t>win-def:user_test</w:t>
      </w:r>
      <w:bookmarkEnd w:id="128"/>
    </w:p>
    <w:p w14:paraId="7710192D"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6"/>
      </w:r>
      <w:r>
        <w:t>.</w:t>
      </w:r>
      <w:r w:rsidRPr="00C314AD">
        <w:t xml:space="preserve"> </w:t>
      </w:r>
    </w:p>
    <w:p w14:paraId="2308E8B0" w14:textId="52F563D3" w:rsidR="00031CB9" w:rsidRDefault="00031CB9" w:rsidP="00F263E8">
      <w:r w:rsidRPr="00E43254">
        <w:rPr>
          <w:b/>
        </w:rPr>
        <w:t xml:space="preserve">This test has been deprecated and will be removed in version 6.0 of the language. Due to </w:t>
      </w:r>
      <w:r w:rsidR="00BD11D3">
        <w:rPr>
          <w:b/>
        </w:rPr>
        <w:t>trustee names not being unique</w:t>
      </w:r>
      <w:r w:rsidRPr="00E43254">
        <w:rPr>
          <w:b/>
        </w:rPr>
        <w:t xml:space="preserve">, it is encouraged that you use the </w:t>
      </w:r>
      <w:r w:rsidRPr="00031CB9">
        <w:rPr>
          <w:b/>
        </w:rPr>
        <w:t>user_sid55_test</w:t>
      </w:r>
      <w:r w:rsidRPr="00E43254">
        <w:rPr>
          <w:b/>
        </w:rPr>
        <w:t>.</w:t>
      </w:r>
      <w:r w:rsidR="00BD11D3">
        <w:rPr>
          <w:b/>
        </w:rPr>
        <w:t xml:space="preserve"> </w:t>
      </w:r>
    </w:p>
    <w:p w14:paraId="3FA2C6F6" w14:textId="77777777" w:rsidR="00F263E8" w:rsidRDefault="00F263E8" w:rsidP="00F263E8">
      <w:r>
        <w:object w:dxaOrig="6460" w:dyaOrig="3869" w14:anchorId="06ABAF52">
          <v:shape id="_x0000_i1078" type="#_x0000_t75" style="width:322pt;height:193pt" o:ole="">
            <v:imagedata r:id="rId118" o:title=""/>
          </v:shape>
          <o:OLEObject Type="Embed" ProgID="Visio.Drawing.11" ShapeID="_x0000_i1078" DrawAspect="Content" ObjectID="_1408108581" r:id="rId119"/>
        </w:object>
      </w:r>
    </w:p>
    <w:p w14:paraId="62B7AFB2" w14:textId="77777777" w:rsidR="00F263E8" w:rsidRPr="00213124" w:rsidRDefault="00F263E8" w:rsidP="00BE7B76">
      <w:pPr>
        <w:pStyle w:val="Heading3"/>
        <w:numPr>
          <w:ilvl w:val="2"/>
          <w:numId w:val="6"/>
        </w:numPr>
        <w:rPr>
          <w:rStyle w:val="Emphasis"/>
          <w:i w:val="0"/>
          <w:iCs w:val="0"/>
        </w:rPr>
      </w:pPr>
      <w:bookmarkStart w:id="129" w:name="_Toc334363066"/>
      <w:r w:rsidRPr="00213124">
        <w:rPr>
          <w:rStyle w:val="Emphasis"/>
          <w:i w:val="0"/>
          <w:iCs w:val="0"/>
        </w:rPr>
        <w:t>Known Supported Platforms</w:t>
      </w:r>
      <w:bookmarkEnd w:id="129"/>
    </w:p>
    <w:p w14:paraId="3BDC21D2" w14:textId="77777777" w:rsidR="00F263E8" w:rsidRDefault="00F263E8" w:rsidP="00BE7B76">
      <w:pPr>
        <w:pStyle w:val="ListParagraph"/>
        <w:numPr>
          <w:ilvl w:val="0"/>
          <w:numId w:val="3"/>
        </w:numPr>
      </w:pPr>
      <w:r>
        <w:t>Windows XP</w:t>
      </w:r>
    </w:p>
    <w:p w14:paraId="070A4D2F" w14:textId="77777777" w:rsidR="00F263E8" w:rsidRDefault="00F263E8" w:rsidP="00BE7B76">
      <w:pPr>
        <w:pStyle w:val="ListParagraph"/>
        <w:numPr>
          <w:ilvl w:val="0"/>
          <w:numId w:val="3"/>
        </w:numPr>
      </w:pPr>
      <w:r>
        <w:t>Windows Vista</w:t>
      </w:r>
    </w:p>
    <w:p w14:paraId="313FBA06" w14:textId="77777777" w:rsidR="00F263E8" w:rsidRPr="00CD0931" w:rsidRDefault="00F263E8" w:rsidP="00BE7B76">
      <w:pPr>
        <w:pStyle w:val="ListParagraph"/>
        <w:numPr>
          <w:ilvl w:val="0"/>
          <w:numId w:val="3"/>
        </w:numPr>
      </w:pPr>
      <w:r>
        <w:t>Windows 7</w:t>
      </w:r>
    </w:p>
    <w:p w14:paraId="74D049A0" w14:textId="77777777" w:rsidR="00F263E8" w:rsidRDefault="00F263E8" w:rsidP="00BE7B76">
      <w:pPr>
        <w:pStyle w:val="Heading2"/>
        <w:numPr>
          <w:ilvl w:val="1"/>
          <w:numId w:val="6"/>
        </w:numPr>
      </w:pPr>
      <w:bookmarkStart w:id="130" w:name="_Toc334363067"/>
      <w:r>
        <w:t>win-def:user_</w:t>
      </w:r>
      <w:r w:rsidRPr="00B429BF">
        <w:t>object</w:t>
      </w:r>
      <w:bookmarkEnd w:id="130"/>
    </w:p>
    <w:p w14:paraId="75A569F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01DD1D1" w14:textId="577C20C1" w:rsidR="00BD11D3" w:rsidRDefault="00BD11D3" w:rsidP="00BD11D3">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object</w:t>
      </w:r>
      <w:r w:rsidRPr="00E43254">
        <w:rPr>
          <w:b/>
        </w:rPr>
        <w:t>.</w:t>
      </w:r>
      <w:r>
        <w:rPr>
          <w:b/>
        </w:rPr>
        <w:t xml:space="preserve"> </w:t>
      </w:r>
    </w:p>
    <w:p w14:paraId="5F2240D3" w14:textId="77777777" w:rsidR="00BD11D3" w:rsidRDefault="00BD11D3" w:rsidP="00F263E8"/>
    <w:p w14:paraId="65DF5031" w14:textId="77777777" w:rsidR="00F263E8" w:rsidRDefault="00F263E8" w:rsidP="00F263E8">
      <w:r>
        <w:object w:dxaOrig="4668" w:dyaOrig="4165" w14:anchorId="03719B6F">
          <v:shape id="_x0000_i1079" type="#_x0000_t75" style="width:234pt;height:209pt" o:ole="">
            <v:imagedata r:id="rId120" o:title=""/>
          </v:shape>
          <o:OLEObject Type="Embed" ProgID="Visio.Drawing.11" ShapeID="_x0000_i1079" DrawAspect="Content" ObjectID="_1408108582" r:id="rId121"/>
        </w:object>
      </w:r>
    </w:p>
    <w:p w14:paraId="431466CE" w14:textId="77777777" w:rsidR="00972BB3" w:rsidRDefault="00972BB3" w:rsidP="00F263E8"/>
    <w:p w14:paraId="00B8C21C" w14:textId="77777777" w:rsidR="00972BB3" w:rsidRDefault="00972BB3" w:rsidP="00F263E8"/>
    <w:p w14:paraId="4AFB5468"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0D4C5FBF"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E20861" w14:textId="77777777" w:rsidR="00F263E8" w:rsidRDefault="00F263E8" w:rsidP="00F263E8">
            <w:pPr>
              <w:jc w:val="center"/>
              <w:rPr>
                <w:b w:val="0"/>
                <w:bCs w:val="0"/>
              </w:rPr>
            </w:pPr>
            <w:r>
              <w:t>Property</w:t>
            </w:r>
          </w:p>
        </w:tc>
        <w:tc>
          <w:tcPr>
            <w:tcW w:w="0" w:type="auto"/>
          </w:tcPr>
          <w:p w14:paraId="4868341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0A297A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8A0472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7D624B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BFA552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601EA3E" w14:textId="77777777" w:rsidR="00F263E8" w:rsidRDefault="00F263E8" w:rsidP="00F263E8">
            <w:r>
              <w:t>set</w:t>
            </w:r>
          </w:p>
        </w:tc>
        <w:tc>
          <w:tcPr>
            <w:tcW w:w="0" w:type="auto"/>
          </w:tcPr>
          <w:p w14:paraId="52842D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3DD22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4587481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1E4A77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76028046"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7DA1A4FD" w14:textId="77777777" w:rsidR="00F263E8" w:rsidRDefault="00F263E8" w:rsidP="00F263E8">
            <w:r>
              <w:t>user</w:t>
            </w:r>
          </w:p>
        </w:tc>
        <w:tc>
          <w:tcPr>
            <w:tcW w:w="0" w:type="auto"/>
          </w:tcPr>
          <w:p w14:paraId="3D436670"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5DBD9926"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4DA92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6CFFC3FB"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B0E66F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14:paraId="629142C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5E918B" w14:textId="18C2EC5D" w:rsidR="00F263E8" w:rsidRPr="00E74797" w:rsidRDefault="003E3DF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02158AF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FE428" w14:textId="77777777" w:rsidR="00F263E8" w:rsidRDefault="00F263E8" w:rsidP="00F263E8">
            <w:r>
              <w:t>filter</w:t>
            </w:r>
          </w:p>
        </w:tc>
        <w:tc>
          <w:tcPr>
            <w:tcW w:w="0" w:type="auto"/>
          </w:tcPr>
          <w:p w14:paraId="6BE0AD9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56F881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2C5A4D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3352947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0F801BDE" w14:textId="77777777" w:rsidR="00213124" w:rsidRPr="00213124" w:rsidRDefault="00213124" w:rsidP="00213124"/>
    <w:p w14:paraId="40B9BEBC" w14:textId="77777777" w:rsidR="00213124" w:rsidRDefault="00213124" w:rsidP="00BE7B76">
      <w:pPr>
        <w:pStyle w:val="Heading2"/>
        <w:numPr>
          <w:ilvl w:val="1"/>
          <w:numId w:val="6"/>
        </w:numPr>
      </w:pPr>
      <w:bookmarkStart w:id="131" w:name="_Toc334363068"/>
      <w:r>
        <w:t>win-def:user_state</w:t>
      </w:r>
      <w:bookmarkEnd w:id="131"/>
    </w:p>
    <w:p w14:paraId="30D70DC9"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64DB8355" w14:textId="2E3B70E5" w:rsidR="00BD11D3" w:rsidRDefault="00BD11D3" w:rsidP="00BD11D3">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state</w:t>
      </w:r>
      <w:r w:rsidRPr="00E43254">
        <w:rPr>
          <w:b/>
        </w:rPr>
        <w:t>.</w:t>
      </w:r>
      <w:r>
        <w:rPr>
          <w:b/>
        </w:rPr>
        <w:t xml:space="preserve"> </w:t>
      </w:r>
    </w:p>
    <w:p w14:paraId="500181C0" w14:textId="77777777" w:rsidR="00BD11D3" w:rsidRDefault="00BD11D3" w:rsidP="00F263E8"/>
    <w:p w14:paraId="4538A98B" w14:textId="77777777" w:rsidR="00F263E8" w:rsidRDefault="00F263E8" w:rsidP="00F263E8">
      <w:r>
        <w:object w:dxaOrig="3705" w:dyaOrig="3811" w14:anchorId="38649F1B">
          <v:shape id="_x0000_i1080" type="#_x0000_t75" style="width:186pt;height:191pt" o:ole="">
            <v:imagedata r:id="rId122" o:title=""/>
          </v:shape>
          <o:OLEObject Type="Embed" ProgID="Visio.Drawing.11" ShapeID="_x0000_i1080" DrawAspect="Content" ObjectID="_1408108583" r:id="rId123"/>
        </w:object>
      </w:r>
    </w:p>
    <w:p w14:paraId="29CD04F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ADAE2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43B4BF"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79CE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5CEFA55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70A72B0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82BD59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154F0B1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FE5BF8" w14:textId="77777777" w:rsidR="00F263E8" w:rsidRPr="009676C4" w:rsidRDefault="00F263E8" w:rsidP="00F263E8">
            <w:r>
              <w:t>user</w:t>
            </w:r>
          </w:p>
        </w:tc>
        <w:tc>
          <w:tcPr>
            <w:tcW w:w="1504" w:type="pct"/>
          </w:tcPr>
          <w:p w14:paraId="7A1AF81B"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7AD1AC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6E9C8A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1C429C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E54F15" w14:textId="4868F86B" w:rsidR="0039184D" w:rsidRDefault="0072208C" w:rsidP="0039184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string that represents the name of a particular user.</w:t>
            </w:r>
            <w:r w:rsidR="00EF617C">
              <w:rPr>
                <w:rFonts w:cstheme="minorHAnsi"/>
                <w:color w:val="000000"/>
              </w:rPr>
              <w:t xml:space="preserve"> </w:t>
            </w:r>
            <w:r w:rsidR="0039184D">
              <w:rPr>
                <w:rFonts w:cstheme="minorHAnsi"/>
                <w:color w:val="000000"/>
              </w:rPr>
              <w:t>User account names SHOULD align with the MSDN documentation</w:t>
            </w:r>
            <w:r w:rsidR="0039184D">
              <w:rPr>
                <w:rStyle w:val="FootnoteReference"/>
                <w:rFonts w:cstheme="minorHAnsi"/>
                <w:color w:val="000000"/>
              </w:rPr>
              <w:footnoteReference w:id="287"/>
            </w:r>
            <w:r w:rsidR="0039184D">
              <w:rPr>
                <w:rFonts w:cstheme="minorHAnsi"/>
                <w:color w:val="000000"/>
              </w:rPr>
              <w:t>.</w:t>
            </w:r>
          </w:p>
          <w:p w14:paraId="070AD9A8"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4E02097" w14:textId="2EC306B6" w:rsidR="0039184D" w:rsidRPr="0039184D"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BDB23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46A0B3D" w14:textId="77777777" w:rsidR="00F263E8" w:rsidRDefault="00F263E8" w:rsidP="00F263E8">
            <w:r>
              <w:t>enabled</w:t>
            </w:r>
          </w:p>
        </w:tc>
        <w:tc>
          <w:tcPr>
            <w:tcW w:w="1504" w:type="pct"/>
          </w:tcPr>
          <w:p w14:paraId="433DE36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848A6E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637BB4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3180741"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031B66EE"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EDCC00" w14:textId="77777777" w:rsidR="00F263E8" w:rsidRDefault="00F263E8" w:rsidP="00F263E8">
            <w:r>
              <w:t>group</w:t>
            </w:r>
          </w:p>
        </w:tc>
        <w:tc>
          <w:tcPr>
            <w:tcW w:w="1504" w:type="pct"/>
          </w:tcPr>
          <w:p w14:paraId="1DB8086C"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3827EA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E63E2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8F7B31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19E27BD" w14:textId="70A4BF21"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39184D">
              <w:rPr>
                <w:rFonts w:cstheme="minorHAnsi"/>
                <w:color w:val="000000"/>
              </w:rPr>
              <w:t>Group names SHOULD align with the MSDN documentation</w:t>
            </w:r>
            <w:r w:rsidR="0039184D">
              <w:rPr>
                <w:rStyle w:val="FootnoteReference"/>
                <w:rFonts w:cstheme="minorHAnsi"/>
                <w:color w:val="000000"/>
              </w:rPr>
              <w:footnoteReference w:id="288"/>
            </w:r>
            <w:r w:rsidR="0039184D">
              <w:rPr>
                <w:rFonts w:cstheme="minorHAnsi"/>
                <w:color w:val="000000"/>
              </w:rPr>
              <w:t xml:space="preserve">. </w:t>
            </w:r>
          </w:p>
          <w:p w14:paraId="17298DBE" w14:textId="77777777" w:rsidR="006E68E4"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D86EB1" w14:textId="302F802D" w:rsidR="003E3DF8" w:rsidRPr="00F5484A" w:rsidRDefault="003E3DF8"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5226C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4857C8" w14:textId="77777777" w:rsidR="00F263E8" w:rsidRDefault="004E0DE3" w:rsidP="00F263E8">
            <w:r>
              <w:t>last_logo</w:t>
            </w:r>
            <w:r w:rsidR="00F263E8">
              <w:t>n</w:t>
            </w:r>
          </w:p>
        </w:tc>
        <w:tc>
          <w:tcPr>
            <w:tcW w:w="1504" w:type="pct"/>
          </w:tcPr>
          <w:p w14:paraId="6B5C6A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3744EB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FFD091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19538BAF"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A93F9F" w14:textId="77777777" w:rsidR="00213124" w:rsidRPr="00213124" w:rsidRDefault="00213124" w:rsidP="00213124"/>
    <w:p w14:paraId="6BFA776C" w14:textId="77777777" w:rsidR="00213124" w:rsidRDefault="00213124" w:rsidP="00BE7B76">
      <w:pPr>
        <w:pStyle w:val="Heading2"/>
        <w:numPr>
          <w:ilvl w:val="1"/>
          <w:numId w:val="6"/>
        </w:numPr>
      </w:pPr>
      <w:bookmarkStart w:id="132" w:name="_Toc334363069"/>
      <w:r>
        <w:t>win-sc:user_item</w:t>
      </w:r>
      <w:bookmarkEnd w:id="132"/>
    </w:p>
    <w:p w14:paraId="02C46113" w14:textId="77777777" w:rsidR="00F263E8"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022B7A76" w14:textId="4FCB2097" w:rsidR="009F5B4B" w:rsidRDefault="009F5B4B" w:rsidP="009F5B4B">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user_sid</w:t>
      </w:r>
      <w:r w:rsidRPr="00031CB9">
        <w:rPr>
          <w:b/>
        </w:rPr>
        <w:t>_</w:t>
      </w:r>
      <w:r>
        <w:rPr>
          <w:b/>
        </w:rPr>
        <w:t>item</w:t>
      </w:r>
      <w:r w:rsidRPr="00E43254">
        <w:rPr>
          <w:b/>
        </w:rPr>
        <w:t>.</w:t>
      </w:r>
      <w:r>
        <w:rPr>
          <w:b/>
        </w:rPr>
        <w:t xml:space="preserve"> </w:t>
      </w:r>
    </w:p>
    <w:p w14:paraId="0B882CCD" w14:textId="77777777" w:rsidR="009F5B4B" w:rsidRPr="00314AED" w:rsidRDefault="009F5B4B" w:rsidP="00F263E8">
      <w:pPr>
        <w:rPr>
          <w:rFonts w:cstheme="minorHAnsi"/>
          <w:highlight w:val="red"/>
        </w:rPr>
      </w:pPr>
    </w:p>
    <w:p w14:paraId="42CCCCAD" w14:textId="77777777" w:rsidR="00F263E8" w:rsidRDefault="00F263E8" w:rsidP="00F263E8">
      <w:r>
        <w:object w:dxaOrig="3430" w:dyaOrig="2973" w14:anchorId="0738A7FA">
          <v:shape id="_x0000_i1081" type="#_x0000_t75" style="width:168pt;height:149pt" o:ole="">
            <v:imagedata r:id="rId124" o:title=""/>
          </v:shape>
          <o:OLEObject Type="Embed" ProgID="Visio.Drawing.11" ShapeID="_x0000_i1081" DrawAspect="Content" ObjectID="_1408108584" r:id="rId125"/>
        </w:object>
      </w:r>
    </w:p>
    <w:p w14:paraId="45D4DA39"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9B5964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C4913B" w14:textId="77777777" w:rsidR="00F263E8" w:rsidRDefault="00F263E8" w:rsidP="00F263E8">
            <w:pPr>
              <w:jc w:val="center"/>
              <w:rPr>
                <w:b w:val="0"/>
                <w:bCs w:val="0"/>
              </w:rPr>
            </w:pPr>
            <w:r>
              <w:t>Property</w:t>
            </w:r>
          </w:p>
        </w:tc>
        <w:tc>
          <w:tcPr>
            <w:tcW w:w="2880" w:type="dxa"/>
          </w:tcPr>
          <w:p w14:paraId="3D0433B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540BE8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FDB4DE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1B49CFC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8F888C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5230F3" w14:textId="77777777" w:rsidR="00F263E8" w:rsidRPr="009676C4" w:rsidRDefault="00F263E8" w:rsidP="00F263E8">
            <w:r>
              <w:t>user</w:t>
            </w:r>
          </w:p>
        </w:tc>
        <w:tc>
          <w:tcPr>
            <w:tcW w:w="2880" w:type="dxa"/>
          </w:tcPr>
          <w:p w14:paraId="5A2CC5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2A19692"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C1A151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A6DF3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FCEB1CB" w14:textId="729D6F7D"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r w:rsidR="00490B96">
              <w:rPr>
                <w:rFonts w:cstheme="minorHAnsi"/>
                <w:color w:val="000000"/>
              </w:rPr>
              <w:t xml:space="preserve"> </w:t>
            </w:r>
            <w:r w:rsidR="00490B96">
              <w:rPr>
                <w:rFonts w:cstheme="minorHAnsi"/>
                <w:color w:val="000000"/>
              </w:rPr>
              <w:t>User account names SHOULD align with the MSDN documentation</w:t>
            </w:r>
            <w:r w:rsidR="00490B96">
              <w:rPr>
                <w:rFonts w:cstheme="minorHAnsi"/>
                <w:color w:val="000000"/>
              </w:rPr>
              <w:t>.</w:t>
            </w:r>
            <w:r w:rsidR="00490B96">
              <w:rPr>
                <w:rStyle w:val="FootnoteReference"/>
                <w:rFonts w:cstheme="minorHAnsi"/>
                <w:color w:val="000000"/>
              </w:rPr>
              <w:footnoteReference w:id="289"/>
            </w:r>
          </w:p>
          <w:p w14:paraId="57877B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19129AC" w14:textId="3D65FF73"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6D51DF9E"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01A3CCE1" w14:textId="77777777" w:rsidR="00F263E8" w:rsidRDefault="00F263E8" w:rsidP="00F263E8">
            <w:r>
              <w:t>enabled</w:t>
            </w:r>
          </w:p>
        </w:tc>
        <w:tc>
          <w:tcPr>
            <w:tcW w:w="2880" w:type="dxa"/>
          </w:tcPr>
          <w:p w14:paraId="03F78904"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5017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7DA44A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B6AB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9A02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1D97087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8FCB2D8" w14:textId="77777777" w:rsidR="00F263E8" w:rsidRDefault="00F263E8" w:rsidP="00F263E8">
            <w:r>
              <w:t>group</w:t>
            </w:r>
          </w:p>
        </w:tc>
        <w:tc>
          <w:tcPr>
            <w:tcW w:w="2880" w:type="dxa"/>
          </w:tcPr>
          <w:p w14:paraId="116611D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3C6307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3DAE7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1A5A699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9918A58" w14:textId="1FFF87EB"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r w:rsidR="00505BAA">
              <w:rPr>
                <w:rFonts w:cstheme="minorHAnsi"/>
                <w:color w:val="000000"/>
              </w:rPr>
              <w:t xml:space="preserve"> </w:t>
            </w:r>
            <w:r w:rsidR="00505BAA">
              <w:rPr>
                <w:rFonts w:cstheme="minorHAnsi"/>
                <w:color w:val="000000"/>
              </w:rPr>
              <w:t>Group names SHOULD align with the MSDN documentation</w:t>
            </w:r>
            <w:r w:rsidR="00505BAA">
              <w:rPr>
                <w:rFonts w:cstheme="minorHAnsi"/>
                <w:color w:val="000000"/>
              </w:rPr>
              <w:t>.</w:t>
            </w:r>
            <w:r w:rsidR="00505BAA">
              <w:rPr>
                <w:rStyle w:val="FootnoteReference"/>
                <w:rFonts w:cstheme="minorHAnsi"/>
                <w:color w:val="000000"/>
              </w:rPr>
              <w:footnoteReference w:id="290"/>
            </w:r>
          </w:p>
          <w:p w14:paraId="7F7506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7B76C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66892049"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5A888DB" w14:textId="30882B90"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2060A01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462C549C" w14:textId="77777777" w:rsidR="00F263E8" w:rsidRDefault="004E0DE3" w:rsidP="00F263E8">
            <w:r>
              <w:t>last_logo</w:t>
            </w:r>
            <w:r w:rsidR="00F263E8">
              <w:t>n</w:t>
            </w:r>
          </w:p>
        </w:tc>
        <w:tc>
          <w:tcPr>
            <w:tcW w:w="2880" w:type="dxa"/>
          </w:tcPr>
          <w:p w14:paraId="2DB6B1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54D48EF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97E5B1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F79AA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F3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5E9D909" w14:textId="77777777" w:rsidR="00F263E8" w:rsidRDefault="00F263E8" w:rsidP="00F263E8"/>
    <w:p w14:paraId="673809D4" w14:textId="77777777" w:rsidR="00F263E8" w:rsidRDefault="00F263E8" w:rsidP="00F263E8"/>
    <w:p w14:paraId="6BDE08DE" w14:textId="77777777" w:rsidR="00F263E8" w:rsidRDefault="00F263E8" w:rsidP="00F263E8"/>
    <w:p w14:paraId="40071A58" w14:textId="77777777" w:rsidR="00F263E8" w:rsidRDefault="00F263E8" w:rsidP="00F263E8"/>
    <w:p w14:paraId="6B8A78CF" w14:textId="77777777" w:rsidR="00F263E8" w:rsidRDefault="00F263E8" w:rsidP="00F263E8"/>
    <w:p w14:paraId="3A498B0B" w14:textId="77777777" w:rsidR="00BE7B76" w:rsidRDefault="00BE7B76" w:rsidP="00F263E8"/>
    <w:p w14:paraId="326809ED" w14:textId="77777777" w:rsidR="00213124" w:rsidRDefault="00213124" w:rsidP="00BE7B76">
      <w:pPr>
        <w:pStyle w:val="Heading2"/>
        <w:numPr>
          <w:ilvl w:val="1"/>
          <w:numId w:val="6"/>
        </w:numPr>
      </w:pPr>
      <w:bookmarkStart w:id="133" w:name="_Toc334363070"/>
      <w:r>
        <w:t>win-</w:t>
      </w:r>
      <w:r w:rsidR="00243C50">
        <w:t>def</w:t>
      </w:r>
      <w:r>
        <w:t>:user</w:t>
      </w:r>
      <w:r w:rsidR="00243C50">
        <w:t>_sid55</w:t>
      </w:r>
      <w:r>
        <w:t>_</w:t>
      </w:r>
      <w:r w:rsidR="00243C50">
        <w:t>test</w:t>
      </w:r>
      <w:bookmarkEnd w:id="133"/>
    </w:p>
    <w:p w14:paraId="5C51964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40FED8B7" w14:textId="77777777" w:rsidR="00F263E8" w:rsidRDefault="00F263E8" w:rsidP="00F263E8">
      <w:r w:rsidRPr="00AF27C7">
        <w:object w:dxaOrig="7231" w:dyaOrig="4533" w14:anchorId="2390DB24">
          <v:shape id="_x0000_i1082" type="#_x0000_t75" style="width:5in;height:229pt" o:ole="">
            <v:imagedata r:id="rId126" o:title=""/>
          </v:shape>
          <o:OLEObject Type="Embed" ProgID="Visio.Drawing.11" ShapeID="_x0000_i1082" DrawAspect="Content" ObjectID="_1408108585" r:id="rId127"/>
        </w:object>
      </w:r>
    </w:p>
    <w:p w14:paraId="0BCCC3CB" w14:textId="77777777" w:rsidR="00F263E8" w:rsidRPr="00BE7B76" w:rsidRDefault="00F263E8" w:rsidP="00BE7B76">
      <w:pPr>
        <w:pStyle w:val="Heading3"/>
        <w:numPr>
          <w:ilvl w:val="2"/>
          <w:numId w:val="6"/>
        </w:numPr>
        <w:rPr>
          <w:rStyle w:val="Emphasis"/>
          <w:i w:val="0"/>
          <w:iCs w:val="0"/>
        </w:rPr>
      </w:pPr>
      <w:bookmarkStart w:id="134" w:name="_Toc334363071"/>
      <w:r w:rsidRPr="00BE7B76">
        <w:rPr>
          <w:rStyle w:val="Emphasis"/>
          <w:i w:val="0"/>
          <w:iCs w:val="0"/>
        </w:rPr>
        <w:t>Known Supported Platforms</w:t>
      </w:r>
      <w:bookmarkEnd w:id="134"/>
    </w:p>
    <w:p w14:paraId="497FF805" w14:textId="77777777" w:rsidR="00F263E8" w:rsidRDefault="00F263E8" w:rsidP="00BE7B76">
      <w:pPr>
        <w:pStyle w:val="ListParagraph"/>
        <w:numPr>
          <w:ilvl w:val="0"/>
          <w:numId w:val="3"/>
        </w:numPr>
      </w:pPr>
      <w:r>
        <w:t>Windows XP</w:t>
      </w:r>
    </w:p>
    <w:p w14:paraId="4D5AB746" w14:textId="77777777" w:rsidR="00F263E8" w:rsidRDefault="00F263E8" w:rsidP="00BE7B76">
      <w:pPr>
        <w:pStyle w:val="ListParagraph"/>
        <w:numPr>
          <w:ilvl w:val="0"/>
          <w:numId w:val="3"/>
        </w:numPr>
      </w:pPr>
      <w:r>
        <w:t>Windows Vista</w:t>
      </w:r>
    </w:p>
    <w:p w14:paraId="2C35E201" w14:textId="77777777" w:rsidR="00F263E8" w:rsidRPr="00CD0931" w:rsidRDefault="00F263E8" w:rsidP="00BE7B76">
      <w:pPr>
        <w:pStyle w:val="ListParagraph"/>
        <w:numPr>
          <w:ilvl w:val="0"/>
          <w:numId w:val="3"/>
        </w:numPr>
      </w:pPr>
      <w:r>
        <w:t>Windows 7</w:t>
      </w:r>
    </w:p>
    <w:p w14:paraId="2A2C1795" w14:textId="77777777" w:rsidR="00F263E8" w:rsidRDefault="00F263E8" w:rsidP="00BE7B76">
      <w:pPr>
        <w:pStyle w:val="Heading2"/>
        <w:numPr>
          <w:ilvl w:val="1"/>
          <w:numId w:val="6"/>
        </w:numPr>
      </w:pPr>
      <w:bookmarkStart w:id="135" w:name="_Toc334363072"/>
      <w:r>
        <w:t>win-def:user_sid55_</w:t>
      </w:r>
      <w:r w:rsidRPr="00B429BF">
        <w:t>object</w:t>
      </w:r>
      <w:bookmarkEnd w:id="135"/>
    </w:p>
    <w:p w14:paraId="78917316"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7EF90986" w14:textId="77777777" w:rsidR="00F263E8" w:rsidRDefault="00F263E8" w:rsidP="00F263E8">
      <w:r>
        <w:t xml:space="preserve"> </w:t>
      </w:r>
      <w:r w:rsidRPr="005F2E1E">
        <w:t xml:space="preserve"> </w:t>
      </w:r>
    </w:p>
    <w:p w14:paraId="32EF67AC" w14:textId="77777777" w:rsidR="00F263E8" w:rsidRDefault="00F263E8" w:rsidP="00F263E8">
      <w:r>
        <w:object w:dxaOrig="4844" w:dyaOrig="4181" w14:anchorId="0733CC33">
          <v:shape id="_x0000_i1083" type="#_x0000_t75" style="width:240pt;height:211pt" o:ole="">
            <v:imagedata r:id="rId128" o:title=""/>
          </v:shape>
          <o:OLEObject Type="Embed" ProgID="Visio.Drawing.11" ShapeID="_x0000_i1083" DrawAspect="Content" ObjectID="_1408108586" r:id="rId129"/>
        </w:object>
      </w:r>
    </w:p>
    <w:p w14:paraId="2568ED0E"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75A854F3"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5AF512" w14:textId="77777777" w:rsidR="00F263E8" w:rsidRDefault="00F263E8" w:rsidP="00F263E8">
            <w:pPr>
              <w:jc w:val="center"/>
              <w:rPr>
                <w:b w:val="0"/>
                <w:bCs w:val="0"/>
              </w:rPr>
            </w:pPr>
            <w:r>
              <w:t>Property</w:t>
            </w:r>
          </w:p>
        </w:tc>
        <w:tc>
          <w:tcPr>
            <w:tcW w:w="0" w:type="auto"/>
          </w:tcPr>
          <w:p w14:paraId="4D789C3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70DBA4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4B111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7F4CEA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B9731D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5CFD348" w14:textId="77777777" w:rsidR="00F263E8" w:rsidRDefault="00F263E8" w:rsidP="00F263E8">
            <w:r>
              <w:t>set</w:t>
            </w:r>
          </w:p>
        </w:tc>
        <w:tc>
          <w:tcPr>
            <w:tcW w:w="0" w:type="auto"/>
          </w:tcPr>
          <w:p w14:paraId="20E9454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4742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BB842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6D81B2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BACADF5"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625FCA30" w14:textId="77777777" w:rsidR="00F263E8" w:rsidRDefault="00F263E8" w:rsidP="00F263E8">
            <w:r>
              <w:t>user_sid</w:t>
            </w:r>
          </w:p>
        </w:tc>
        <w:tc>
          <w:tcPr>
            <w:tcW w:w="0" w:type="auto"/>
          </w:tcPr>
          <w:p w14:paraId="0FDC7F6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910AF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301CDE2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E83A70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4B78A57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A8318" w14:textId="77777777" w:rsidR="00F263E8" w:rsidRDefault="00F263E8" w:rsidP="00F263E8">
            <w:r>
              <w:t>filter</w:t>
            </w:r>
          </w:p>
        </w:tc>
        <w:tc>
          <w:tcPr>
            <w:tcW w:w="0" w:type="auto"/>
          </w:tcPr>
          <w:p w14:paraId="04A409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40F84A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5FA128"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9B62365"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E6FE964" w14:textId="77777777" w:rsidR="00F263E8" w:rsidRDefault="00F263E8" w:rsidP="00F263E8"/>
    <w:p w14:paraId="56599F82" w14:textId="77777777" w:rsidR="00F263E8" w:rsidRDefault="00F263E8" w:rsidP="00BE7B76">
      <w:pPr>
        <w:pStyle w:val="Heading2"/>
        <w:numPr>
          <w:ilvl w:val="1"/>
          <w:numId w:val="6"/>
        </w:numPr>
      </w:pPr>
      <w:bookmarkStart w:id="136" w:name="_Toc334363073"/>
      <w:r>
        <w:t>win-def:user_sid55_state</w:t>
      </w:r>
      <w:bookmarkEnd w:id="136"/>
    </w:p>
    <w:p w14:paraId="47491392"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59809D9B" w14:textId="77777777" w:rsidR="00F263E8" w:rsidRDefault="00F263E8" w:rsidP="00F263E8"/>
    <w:p w14:paraId="362B2DC8" w14:textId="77777777" w:rsidR="00F263E8" w:rsidRDefault="00F263E8" w:rsidP="00F263E8">
      <w:r>
        <w:object w:dxaOrig="3705" w:dyaOrig="3729" w14:anchorId="692D6504">
          <v:shape id="_x0000_i1084" type="#_x0000_t75" style="width:186pt;height:187pt" o:ole="">
            <v:imagedata r:id="rId130" o:title=""/>
          </v:shape>
          <o:OLEObject Type="Embed" ProgID="Visio.Drawing.11" ShapeID="_x0000_i1084" DrawAspect="Content" ObjectID="_1408108587" r:id="rId131"/>
        </w:object>
      </w:r>
    </w:p>
    <w:p w14:paraId="31882FC4" w14:textId="77777777" w:rsidR="00982866" w:rsidRDefault="00982866" w:rsidP="00F263E8"/>
    <w:p w14:paraId="509D5170" w14:textId="77777777" w:rsidR="00F263E8" w:rsidRDefault="00F263E8" w:rsidP="00F263E8"/>
    <w:p w14:paraId="3E4A0A5B"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47DDBA9"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7C28A4"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B2FDE6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674633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A10408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88505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6E0FD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B60D0FC" w14:textId="77777777" w:rsidR="00F263E8" w:rsidRPr="009676C4" w:rsidRDefault="00F263E8" w:rsidP="00F263E8">
            <w:r>
              <w:t>user_sid</w:t>
            </w:r>
          </w:p>
        </w:tc>
        <w:tc>
          <w:tcPr>
            <w:tcW w:w="1504" w:type="pct"/>
          </w:tcPr>
          <w:p w14:paraId="4C3E57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0EB537C6"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592970C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D992C9"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5FFCC561"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2076EC43" w14:textId="77777777" w:rsidR="00F263E8" w:rsidRDefault="00F263E8" w:rsidP="00F263E8">
            <w:r>
              <w:t>enabled</w:t>
            </w:r>
          </w:p>
        </w:tc>
        <w:tc>
          <w:tcPr>
            <w:tcW w:w="1504" w:type="pct"/>
          </w:tcPr>
          <w:p w14:paraId="0D5280F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1292C5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395CA9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89A7F1"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9ED1C1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F2D0BC0" w14:textId="77777777" w:rsidR="00F263E8" w:rsidRDefault="00F263E8" w:rsidP="00F263E8">
            <w:r>
              <w:t>group_sid</w:t>
            </w:r>
          </w:p>
        </w:tc>
        <w:tc>
          <w:tcPr>
            <w:tcW w:w="1504" w:type="pct"/>
          </w:tcPr>
          <w:p w14:paraId="7E28CC1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7E29AA2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F725FE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D52B5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547085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85CB7D7" w14:textId="77777777" w:rsidR="0033737C" w:rsidRDefault="0033737C" w:rsidP="009377A7">
            <w:r>
              <w:t>last_logon</w:t>
            </w:r>
          </w:p>
        </w:tc>
        <w:tc>
          <w:tcPr>
            <w:tcW w:w="1504" w:type="pct"/>
          </w:tcPr>
          <w:p w14:paraId="28059723"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7983DFFF"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3352203"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3866A7FB"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1171E36" w14:textId="77777777" w:rsidR="00BE7B76" w:rsidRPr="00BE7B76" w:rsidRDefault="00BE7B76" w:rsidP="00BE7B76"/>
    <w:p w14:paraId="0EEED117" w14:textId="77777777" w:rsidR="00F263E8" w:rsidRPr="00BE7B76" w:rsidRDefault="00F263E8" w:rsidP="00BE7B76">
      <w:pPr>
        <w:pStyle w:val="Heading2"/>
        <w:numPr>
          <w:ilvl w:val="1"/>
          <w:numId w:val="6"/>
        </w:numPr>
      </w:pPr>
      <w:bookmarkStart w:id="137" w:name="_Toc334363074"/>
      <w:r w:rsidRPr="00BE7B76">
        <w:t>win-sc:user_sid_item</w:t>
      </w:r>
      <w:bookmarkEnd w:id="137"/>
    </w:p>
    <w:p w14:paraId="7AD8202A"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5056F008" w14:textId="77777777" w:rsidR="00F263E8" w:rsidRDefault="00F263E8" w:rsidP="00F263E8">
      <w:r>
        <w:object w:dxaOrig="3430" w:dyaOrig="2829" w14:anchorId="0D8935E7">
          <v:shape id="_x0000_i1085" type="#_x0000_t75" style="width:168pt;height:2in" o:ole="">
            <v:imagedata r:id="rId132" o:title=""/>
          </v:shape>
          <o:OLEObject Type="Embed" ProgID="Visio.Drawing.11" ShapeID="_x0000_i1085" DrawAspect="Content" ObjectID="_1408108588" r:id="rId133"/>
        </w:object>
      </w:r>
    </w:p>
    <w:p w14:paraId="324337A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4779FC4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BAC5DA" w14:textId="77777777" w:rsidR="00F263E8" w:rsidRDefault="00F263E8" w:rsidP="00F263E8">
            <w:pPr>
              <w:jc w:val="center"/>
              <w:rPr>
                <w:b w:val="0"/>
                <w:bCs w:val="0"/>
              </w:rPr>
            </w:pPr>
            <w:r>
              <w:t>Property</w:t>
            </w:r>
          </w:p>
        </w:tc>
        <w:tc>
          <w:tcPr>
            <w:tcW w:w="2880" w:type="dxa"/>
          </w:tcPr>
          <w:p w14:paraId="3345214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E1A55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3508A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3DFB04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22B290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CF9532" w14:textId="77777777" w:rsidR="00F263E8" w:rsidRPr="009676C4" w:rsidRDefault="00F263E8" w:rsidP="00F263E8">
            <w:r>
              <w:t>user_sid</w:t>
            </w:r>
          </w:p>
        </w:tc>
        <w:tc>
          <w:tcPr>
            <w:tcW w:w="2880" w:type="dxa"/>
          </w:tcPr>
          <w:p w14:paraId="0F9B66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7B7ECF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0B20A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3F0FE8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61B35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7388C6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6CD24331" w14:textId="77777777" w:rsidR="00F263E8" w:rsidRDefault="00F263E8" w:rsidP="00F263E8">
            <w:r>
              <w:t>enabled</w:t>
            </w:r>
          </w:p>
        </w:tc>
        <w:tc>
          <w:tcPr>
            <w:tcW w:w="2880" w:type="dxa"/>
          </w:tcPr>
          <w:p w14:paraId="596891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1BA1FE1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309C989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29768A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5956E5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50B693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370A184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6E903A" w14:textId="77777777" w:rsidR="00F263E8" w:rsidRDefault="00F263E8" w:rsidP="00F263E8">
            <w:r>
              <w:t>group_sid</w:t>
            </w:r>
          </w:p>
        </w:tc>
        <w:tc>
          <w:tcPr>
            <w:tcW w:w="2880" w:type="dxa"/>
          </w:tcPr>
          <w:p w14:paraId="6F9FC7E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FC3CF2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5EF62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BA5F6A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F41659"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r w:rsidR="0033737C" w:rsidRPr="009F2226" w14:paraId="06244D79"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952C56C" w14:textId="77777777" w:rsidR="0033737C" w:rsidRDefault="0033737C" w:rsidP="009377A7">
            <w:r>
              <w:t>last_logon</w:t>
            </w:r>
          </w:p>
        </w:tc>
        <w:tc>
          <w:tcPr>
            <w:tcW w:w="2880" w:type="dxa"/>
          </w:tcPr>
          <w:p w14:paraId="176C815A"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oval-sc:</w:t>
            </w:r>
          </w:p>
          <w:p w14:paraId="38AB0741"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14420CE0"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4F4B30F"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A861D70"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9BCD122" w14:textId="77777777" w:rsidR="00D86779" w:rsidRDefault="00D86779" w:rsidP="00D86779"/>
    <w:p w14:paraId="1BAFC558" w14:textId="77777777" w:rsidR="00D86779" w:rsidRDefault="00D86779" w:rsidP="00D86779"/>
    <w:p w14:paraId="41327917" w14:textId="77777777" w:rsidR="003F6455" w:rsidRDefault="003F6455" w:rsidP="003F6455"/>
    <w:p w14:paraId="485C4311" w14:textId="77777777" w:rsidR="003F6455" w:rsidRDefault="003F6455" w:rsidP="003F6455"/>
    <w:p w14:paraId="1685C99B" w14:textId="77777777" w:rsidR="003F6455" w:rsidRDefault="003F6455" w:rsidP="003F6455"/>
    <w:p w14:paraId="2593FE66" w14:textId="77777777" w:rsidR="003F6455" w:rsidRDefault="003F6455" w:rsidP="003F6455"/>
    <w:p w14:paraId="399366A6" w14:textId="77777777" w:rsidR="003F6455" w:rsidRDefault="003F6455" w:rsidP="003F6455"/>
    <w:p w14:paraId="66D5AEBE" w14:textId="77777777" w:rsidR="003F6455" w:rsidRDefault="003F6455" w:rsidP="003F6455"/>
    <w:p w14:paraId="2E9D90F5" w14:textId="77777777" w:rsidR="003F6455" w:rsidRDefault="003F6455" w:rsidP="003F6455"/>
    <w:p w14:paraId="6DCEC9FD" w14:textId="77777777" w:rsidR="003F6455" w:rsidRDefault="003F6455" w:rsidP="00591B85"/>
    <w:p w14:paraId="3127D796" w14:textId="77777777" w:rsidR="003F6455" w:rsidRDefault="003F6455" w:rsidP="00591B85"/>
    <w:p w14:paraId="608665E3" w14:textId="77777777" w:rsidR="00953BEB" w:rsidRPr="00BE0E26" w:rsidRDefault="00953BEB" w:rsidP="00BE7B76">
      <w:pPr>
        <w:pStyle w:val="Heading2"/>
        <w:numPr>
          <w:ilvl w:val="1"/>
          <w:numId w:val="6"/>
        </w:numPr>
      </w:pPr>
      <w:bookmarkStart w:id="138" w:name="_Toc334363075"/>
      <w:r w:rsidRPr="00BE0E26">
        <w:t>win-def:wmi_test</w:t>
      </w:r>
      <w:bookmarkEnd w:id="138"/>
    </w:p>
    <w:p w14:paraId="1EFFB1D9"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63E5A486">
          <v:shape id="_x0000_i1086" type="#_x0000_t75" style="width:4in;height:192pt" o:ole="">
            <v:imagedata r:id="rId134" o:title=""/>
          </v:shape>
          <o:OLEObject Type="Embed" ProgID="Visio.Drawing.11" ShapeID="_x0000_i1086" DrawAspect="Content" ObjectID="_1408108589" r:id="rId135"/>
        </w:object>
      </w:r>
    </w:p>
    <w:p w14:paraId="52569963" w14:textId="77777777" w:rsidR="00953BEB" w:rsidRPr="00BE7B76" w:rsidRDefault="00953BEB" w:rsidP="00BE7B76">
      <w:pPr>
        <w:pStyle w:val="Heading3"/>
        <w:numPr>
          <w:ilvl w:val="2"/>
          <w:numId w:val="6"/>
        </w:numPr>
        <w:rPr>
          <w:rStyle w:val="Emphasis"/>
          <w:i w:val="0"/>
        </w:rPr>
      </w:pPr>
      <w:bookmarkStart w:id="139" w:name="_Toc334363076"/>
      <w:commentRangeStart w:id="140"/>
      <w:r w:rsidRPr="00BE7B76">
        <w:rPr>
          <w:rStyle w:val="Emphasis"/>
          <w:i w:val="0"/>
        </w:rPr>
        <w:t>Known Supported Platforms</w:t>
      </w:r>
      <w:commentRangeEnd w:id="140"/>
      <w:r>
        <w:rPr>
          <w:rStyle w:val="CommentReference"/>
          <w:b w:val="0"/>
          <w:bCs w:val="0"/>
        </w:rPr>
        <w:commentReference w:id="140"/>
      </w:r>
      <w:bookmarkEnd w:id="139"/>
    </w:p>
    <w:p w14:paraId="5F4756B6" w14:textId="77777777" w:rsidR="00953BEB" w:rsidRDefault="00953BEB" w:rsidP="00BE7B76">
      <w:pPr>
        <w:pStyle w:val="ListParagraph"/>
        <w:numPr>
          <w:ilvl w:val="0"/>
          <w:numId w:val="3"/>
        </w:numPr>
      </w:pPr>
      <w:r>
        <w:t>Windows XP</w:t>
      </w:r>
    </w:p>
    <w:p w14:paraId="4ED66599" w14:textId="77777777" w:rsidR="00953BEB" w:rsidRDefault="00953BEB" w:rsidP="00BE7B76">
      <w:pPr>
        <w:pStyle w:val="ListParagraph"/>
        <w:numPr>
          <w:ilvl w:val="0"/>
          <w:numId w:val="3"/>
        </w:numPr>
      </w:pPr>
      <w:r>
        <w:t>Windows Vista</w:t>
      </w:r>
    </w:p>
    <w:p w14:paraId="1204847D" w14:textId="77777777" w:rsidR="00953BEB" w:rsidRPr="00CD0931" w:rsidRDefault="00953BEB" w:rsidP="00BE7B76">
      <w:pPr>
        <w:pStyle w:val="ListParagraph"/>
        <w:numPr>
          <w:ilvl w:val="0"/>
          <w:numId w:val="3"/>
        </w:numPr>
      </w:pPr>
      <w:r>
        <w:t>Windows 7</w:t>
      </w:r>
    </w:p>
    <w:p w14:paraId="525B6415" w14:textId="77777777" w:rsidR="00953BEB" w:rsidRDefault="00953BEB" w:rsidP="00BE7B76">
      <w:pPr>
        <w:pStyle w:val="Heading2"/>
        <w:numPr>
          <w:ilvl w:val="1"/>
          <w:numId w:val="6"/>
        </w:numPr>
      </w:pPr>
      <w:bookmarkStart w:id="141" w:name="_Toc334363077"/>
      <w:r>
        <w:t>win-def:wmi_object</w:t>
      </w:r>
      <w:bookmarkEnd w:id="141"/>
      <w:r w:rsidDel="00341AB3">
        <w:t xml:space="preserve"> </w:t>
      </w:r>
    </w:p>
    <w:p w14:paraId="171B6E12"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125A665C" w14:textId="77777777" w:rsidR="00953BEB" w:rsidRDefault="002B74E7" w:rsidP="00953BEB">
      <w:r>
        <w:object w:dxaOrig="5690" w:dyaOrig="4107" w14:anchorId="7BE59F10">
          <v:shape id="_x0000_i1087" type="#_x0000_t75" style="width:282pt;height:203pt" o:ole="">
            <v:imagedata r:id="rId136" o:title=""/>
          </v:shape>
          <o:OLEObject Type="Embed" ProgID="Visio.Drawing.11" ShapeID="_x0000_i1087" DrawAspect="Content" ObjectID="_1408108590" r:id="rId13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8ACD9F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1158547" w14:textId="77777777" w:rsidR="00953BEB" w:rsidRDefault="00953BEB" w:rsidP="00953BEB">
            <w:pPr>
              <w:jc w:val="center"/>
              <w:rPr>
                <w:b w:val="0"/>
                <w:bCs w:val="0"/>
              </w:rPr>
            </w:pPr>
            <w:r>
              <w:t>Property</w:t>
            </w:r>
          </w:p>
        </w:tc>
        <w:tc>
          <w:tcPr>
            <w:tcW w:w="1662" w:type="pct"/>
          </w:tcPr>
          <w:p w14:paraId="21A6D4E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84363A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C5322E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C6E2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B3DE5A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5A322D1F" w14:textId="77777777" w:rsidR="00953BEB" w:rsidRDefault="00953BEB" w:rsidP="00953BEB">
            <w:r>
              <w:t>set</w:t>
            </w:r>
          </w:p>
        </w:tc>
        <w:tc>
          <w:tcPr>
            <w:tcW w:w="1662" w:type="pct"/>
          </w:tcPr>
          <w:p w14:paraId="51F9E3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7A87DC3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918CF5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57D681C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30060B52"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0A0AF4E" w14:textId="77777777" w:rsidR="00953BEB" w:rsidRPr="009676C4" w:rsidRDefault="00953BEB" w:rsidP="00953BEB">
            <w:r>
              <w:t>namespace</w:t>
            </w:r>
          </w:p>
        </w:tc>
        <w:tc>
          <w:tcPr>
            <w:tcW w:w="1662" w:type="pct"/>
          </w:tcPr>
          <w:p w14:paraId="5F72298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9B063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EECEE2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279A6F0"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C8BF7B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2ED233A" w14:textId="77777777" w:rsidR="00953BEB" w:rsidRDefault="00953BEB" w:rsidP="00953BEB">
            <w:r>
              <w:t>wql</w:t>
            </w:r>
          </w:p>
        </w:tc>
        <w:tc>
          <w:tcPr>
            <w:tcW w:w="1662" w:type="pct"/>
          </w:tcPr>
          <w:p w14:paraId="0E6D4B2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11E7E99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8F7F21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B0FE9E0"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3A054500"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40AAE9F1" w14:textId="77777777" w:rsidR="00953BEB" w:rsidRDefault="00953BEB" w:rsidP="00953BEB">
            <w:r>
              <w:t>filter</w:t>
            </w:r>
          </w:p>
        </w:tc>
        <w:tc>
          <w:tcPr>
            <w:tcW w:w="1662" w:type="pct"/>
          </w:tcPr>
          <w:p w14:paraId="77DDA0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0C6F126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C20930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8B4C56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7734E943" w14:textId="77777777" w:rsidR="00953BEB" w:rsidRDefault="00953BEB" w:rsidP="00953BEB"/>
    <w:p w14:paraId="43E5AE7E" w14:textId="77777777" w:rsidR="00953BEB" w:rsidRDefault="00953BEB" w:rsidP="00BE7B76">
      <w:pPr>
        <w:pStyle w:val="Heading2"/>
        <w:numPr>
          <w:ilvl w:val="1"/>
          <w:numId w:val="6"/>
        </w:numPr>
      </w:pPr>
      <w:bookmarkStart w:id="142" w:name="_Toc334363078"/>
      <w:r>
        <w:t>win-def:wmi_state</w:t>
      </w:r>
      <w:bookmarkEnd w:id="142"/>
    </w:p>
    <w:p w14:paraId="5D63FB0D"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5FA31569" w14:textId="77777777" w:rsidR="00953BEB" w:rsidRDefault="002B74E7" w:rsidP="00953BEB">
      <w:r>
        <w:rPr>
          <w:noProof/>
        </w:rPr>
        <w:drawing>
          <wp:inline distT="0" distB="0" distL="0" distR="0" wp14:anchorId="0D4942EC" wp14:editId="4E991B05">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0E79485F" w14:textId="77777777" w:rsidR="00953BEB" w:rsidRDefault="00953BEB" w:rsidP="00953BEB">
      <w:r w:rsidDel="00C858A5">
        <w:t xml:space="preserve"> </w:t>
      </w:r>
    </w:p>
    <w:p w14:paraId="5DDA1537" w14:textId="77777777" w:rsidR="002D67C5" w:rsidRDefault="002D67C5" w:rsidP="00953BEB"/>
    <w:p w14:paraId="126CBB5F"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7C38A4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CDD90" w14:textId="77777777" w:rsidR="00953BEB" w:rsidRDefault="00953BEB" w:rsidP="00953BEB">
            <w:pPr>
              <w:jc w:val="center"/>
              <w:rPr>
                <w:b w:val="0"/>
                <w:bCs w:val="0"/>
              </w:rPr>
            </w:pPr>
            <w:r>
              <w:t>Property</w:t>
            </w:r>
          </w:p>
        </w:tc>
        <w:tc>
          <w:tcPr>
            <w:tcW w:w="1431" w:type="pct"/>
          </w:tcPr>
          <w:p w14:paraId="35ACC40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E98EA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E132A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54942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87920B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9CD341" w14:textId="77777777" w:rsidR="00953BEB" w:rsidRPr="009676C4" w:rsidRDefault="00953BEB" w:rsidP="00953BEB">
            <w:r>
              <w:t>namespace</w:t>
            </w:r>
          </w:p>
        </w:tc>
        <w:tc>
          <w:tcPr>
            <w:tcW w:w="1431" w:type="pct"/>
          </w:tcPr>
          <w:p w14:paraId="6261626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D097BC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7FDFA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1D6DF1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918CB"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3A2261D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9E95883" w14:textId="77777777" w:rsidR="00953BEB" w:rsidRDefault="00953BEB" w:rsidP="00953BEB">
            <w:r>
              <w:t>wql</w:t>
            </w:r>
          </w:p>
        </w:tc>
        <w:tc>
          <w:tcPr>
            <w:tcW w:w="1431" w:type="pct"/>
          </w:tcPr>
          <w:p w14:paraId="77F5645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C184EA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8D404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853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61E3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0BF612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10A676" w14:textId="77777777" w:rsidR="00953BEB" w:rsidRDefault="00953BEB" w:rsidP="00953BEB">
            <w:r>
              <w:t>result</w:t>
            </w:r>
          </w:p>
        </w:tc>
        <w:tc>
          <w:tcPr>
            <w:tcW w:w="1431" w:type="pct"/>
          </w:tcPr>
          <w:p w14:paraId="1DCED48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2BC532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2DCFC3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7EBF4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C05C5"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A284B70" w14:textId="77777777" w:rsidR="00953BEB" w:rsidRDefault="00953BEB" w:rsidP="00953BEB"/>
    <w:p w14:paraId="76E30E7B" w14:textId="77777777" w:rsidR="00953BEB" w:rsidRPr="008B05C1" w:rsidRDefault="00953BEB" w:rsidP="00BE7B76">
      <w:pPr>
        <w:pStyle w:val="Heading2"/>
        <w:numPr>
          <w:ilvl w:val="1"/>
          <w:numId w:val="6"/>
        </w:numPr>
      </w:pPr>
      <w:bookmarkStart w:id="143" w:name="_Toc334363079"/>
      <w:r w:rsidRPr="008B05C1">
        <w:t>win-sc:</w:t>
      </w:r>
      <w:r>
        <w:t>wmi_item</w:t>
      </w:r>
      <w:bookmarkEnd w:id="143"/>
    </w:p>
    <w:p w14:paraId="7FAF7C31"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A3C5938" w14:textId="77777777" w:rsidR="00953BEB" w:rsidRDefault="00BE0E26" w:rsidP="00953BEB">
      <w:r>
        <w:object w:dxaOrig="3430" w:dyaOrig="2305" w14:anchorId="47D5ED53">
          <v:shape id="_x0000_i1088" type="#_x0000_t75" style="width:173pt;height:115pt" o:ole="">
            <v:imagedata r:id="rId139" o:title=""/>
          </v:shape>
          <o:OLEObject Type="Embed" ProgID="Visio.Drawing.11" ShapeID="_x0000_i1088" DrawAspect="Content" ObjectID="_1408108591" r:id="rId140"/>
        </w:object>
      </w:r>
    </w:p>
    <w:p w14:paraId="48375EBC" w14:textId="77777777" w:rsidR="00953BEB" w:rsidRDefault="00953BEB" w:rsidP="00953BEB"/>
    <w:p w14:paraId="0F3A1E47"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C8DEB1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3A84450" w14:textId="77777777" w:rsidR="00953BEB" w:rsidRDefault="00953BEB" w:rsidP="00953BEB">
            <w:pPr>
              <w:jc w:val="center"/>
              <w:rPr>
                <w:b w:val="0"/>
                <w:bCs w:val="0"/>
              </w:rPr>
            </w:pPr>
            <w:r>
              <w:t>Property</w:t>
            </w:r>
          </w:p>
        </w:tc>
        <w:tc>
          <w:tcPr>
            <w:tcW w:w="1431" w:type="pct"/>
          </w:tcPr>
          <w:p w14:paraId="295185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7E7A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38C9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F842B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5750FCF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80A280" w14:textId="77777777" w:rsidR="00953BEB" w:rsidRPr="009676C4" w:rsidRDefault="00953BEB" w:rsidP="00953BEB">
            <w:r>
              <w:t>namespace</w:t>
            </w:r>
          </w:p>
        </w:tc>
        <w:tc>
          <w:tcPr>
            <w:tcW w:w="1431" w:type="pct"/>
          </w:tcPr>
          <w:p w14:paraId="10E6FDD7"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08A4E5F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39170BC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2C6D7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71798D"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489D8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904D150" w14:textId="77777777" w:rsidR="00953BEB" w:rsidRDefault="00953BEB" w:rsidP="00953BEB">
            <w:r>
              <w:t>wql</w:t>
            </w:r>
          </w:p>
        </w:tc>
        <w:tc>
          <w:tcPr>
            <w:tcW w:w="1431" w:type="pct"/>
          </w:tcPr>
          <w:p w14:paraId="28DEDE8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90AB8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B5BBF6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CBBF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6ED75B"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2F08F3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FCFBA88" w14:textId="77777777" w:rsidR="00953BEB" w:rsidRDefault="00953BEB" w:rsidP="00953BEB">
            <w:r>
              <w:t>result</w:t>
            </w:r>
          </w:p>
        </w:tc>
        <w:tc>
          <w:tcPr>
            <w:tcW w:w="1431" w:type="pct"/>
          </w:tcPr>
          <w:p w14:paraId="7F33A45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7B34422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1EDB5E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60B367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8AC087"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56ABF45" w14:textId="77777777" w:rsidR="00953BEB" w:rsidRDefault="00953BEB" w:rsidP="00953BEB"/>
    <w:p w14:paraId="6B387BED" w14:textId="77777777" w:rsidR="00953BEB" w:rsidRDefault="00953BEB" w:rsidP="00953BEB"/>
    <w:p w14:paraId="70F72656" w14:textId="77777777" w:rsidR="00953BEB" w:rsidRDefault="00953BEB" w:rsidP="00953BEB"/>
    <w:p w14:paraId="5486992B" w14:textId="77777777" w:rsidR="00953BEB" w:rsidRDefault="00953BEB" w:rsidP="00953BEB"/>
    <w:p w14:paraId="4AAEDE10" w14:textId="77777777" w:rsidR="00953BEB" w:rsidRDefault="00953BEB" w:rsidP="00953BEB"/>
    <w:p w14:paraId="3189E4AE" w14:textId="77777777" w:rsidR="00953BEB" w:rsidRDefault="00953BEB" w:rsidP="00953BEB"/>
    <w:p w14:paraId="1216AB06" w14:textId="77777777" w:rsidR="00953BEB" w:rsidRPr="009B2FD8" w:rsidRDefault="00953BEB" w:rsidP="00BE7B76">
      <w:pPr>
        <w:pStyle w:val="Heading2"/>
        <w:numPr>
          <w:ilvl w:val="1"/>
          <w:numId w:val="6"/>
        </w:numPr>
      </w:pPr>
      <w:bookmarkStart w:id="144" w:name="_Toc334363080"/>
      <w:r w:rsidRPr="009B2FD8">
        <w:t>win-def:group_test</w:t>
      </w:r>
      <w:bookmarkEnd w:id="144"/>
    </w:p>
    <w:p w14:paraId="0AABC76B"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7B0E1D39" w14:textId="77777777" w:rsidR="00953BEB"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325BCDA5" w14:textId="14E32B53" w:rsidR="00535540" w:rsidRDefault="00535540" w:rsidP="00535540">
      <w:r w:rsidRPr="00E43254">
        <w:rPr>
          <w:b/>
        </w:rPr>
        <w:t xml:space="preserve">This test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_test</w:t>
      </w:r>
      <w:r w:rsidRPr="00E43254">
        <w:rPr>
          <w:b/>
        </w:rPr>
        <w:t>.</w:t>
      </w:r>
      <w:r>
        <w:rPr>
          <w:b/>
        </w:rPr>
        <w:t xml:space="preserve"> </w:t>
      </w:r>
    </w:p>
    <w:p w14:paraId="38B928B7" w14:textId="77777777" w:rsidR="00535540" w:rsidRPr="00AF27C7" w:rsidRDefault="00535540" w:rsidP="00953BEB"/>
    <w:p w14:paraId="67840D3D" w14:textId="77777777" w:rsidR="00953BEB" w:rsidRDefault="00953BEB" w:rsidP="00953BEB">
      <w:r>
        <w:object w:dxaOrig="6371" w:dyaOrig="3869" w14:anchorId="74FE51C1">
          <v:shape id="_x0000_i1089" type="#_x0000_t75" style="width:318pt;height:193pt" o:ole="">
            <v:imagedata r:id="rId141" o:title=""/>
          </v:shape>
          <o:OLEObject Type="Embed" ProgID="Visio.Drawing.11" ShapeID="_x0000_i1089" DrawAspect="Content" ObjectID="_1408108592" r:id="rId142"/>
        </w:object>
      </w:r>
    </w:p>
    <w:p w14:paraId="4FFCCEFA" w14:textId="77777777" w:rsidR="00953BEB" w:rsidRPr="00BE7B76" w:rsidRDefault="00953BEB" w:rsidP="00BE7B76">
      <w:pPr>
        <w:pStyle w:val="Heading3"/>
        <w:numPr>
          <w:ilvl w:val="2"/>
          <w:numId w:val="6"/>
        </w:numPr>
        <w:rPr>
          <w:rStyle w:val="Emphasis"/>
          <w:i w:val="0"/>
          <w:iCs w:val="0"/>
        </w:rPr>
      </w:pPr>
      <w:bookmarkStart w:id="149" w:name="_Toc334363081"/>
      <w:r w:rsidRPr="00BE7B76">
        <w:rPr>
          <w:rStyle w:val="Emphasis"/>
          <w:i w:val="0"/>
          <w:iCs w:val="0"/>
        </w:rPr>
        <w:t>Known Supported Platforms</w:t>
      </w:r>
      <w:bookmarkEnd w:id="149"/>
    </w:p>
    <w:p w14:paraId="309D234A" w14:textId="77777777" w:rsidR="00953BEB" w:rsidRDefault="00953BEB" w:rsidP="00BE7B76">
      <w:pPr>
        <w:pStyle w:val="ListParagraph"/>
        <w:numPr>
          <w:ilvl w:val="0"/>
          <w:numId w:val="3"/>
        </w:numPr>
      </w:pPr>
      <w:r>
        <w:t>Windows XP</w:t>
      </w:r>
    </w:p>
    <w:p w14:paraId="175F98E4" w14:textId="77777777" w:rsidR="00953BEB" w:rsidRDefault="00953BEB" w:rsidP="00BE7B76">
      <w:pPr>
        <w:pStyle w:val="ListParagraph"/>
        <w:numPr>
          <w:ilvl w:val="0"/>
          <w:numId w:val="3"/>
        </w:numPr>
      </w:pPr>
      <w:r>
        <w:t>Windows Vista</w:t>
      </w:r>
    </w:p>
    <w:p w14:paraId="49790F7C" w14:textId="77777777" w:rsidR="00953BEB" w:rsidRPr="00CD0931" w:rsidRDefault="00953BEB" w:rsidP="00BE7B76">
      <w:pPr>
        <w:pStyle w:val="ListParagraph"/>
        <w:numPr>
          <w:ilvl w:val="0"/>
          <w:numId w:val="3"/>
        </w:numPr>
      </w:pPr>
      <w:r>
        <w:t>Windows 7</w:t>
      </w:r>
    </w:p>
    <w:p w14:paraId="4453EBC7" w14:textId="77777777" w:rsidR="00953BEB" w:rsidRDefault="00953BEB" w:rsidP="00E47A68">
      <w:pPr>
        <w:pStyle w:val="Heading2"/>
        <w:numPr>
          <w:ilvl w:val="1"/>
          <w:numId w:val="6"/>
        </w:numPr>
      </w:pPr>
      <w:bookmarkStart w:id="150" w:name="_Toc334363082"/>
      <w:r>
        <w:t>win-def:group_</w:t>
      </w:r>
      <w:r w:rsidRPr="00B429BF">
        <w:t>object</w:t>
      </w:r>
      <w:bookmarkEnd w:id="150"/>
    </w:p>
    <w:p w14:paraId="62890210"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779653D2" w14:textId="5369ED7D" w:rsidR="00535540" w:rsidRDefault="00535540" w:rsidP="00535540">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object</w:t>
      </w:r>
      <w:r w:rsidRPr="00E43254">
        <w:rPr>
          <w:b/>
        </w:rPr>
        <w:t>.</w:t>
      </w:r>
      <w:r>
        <w:rPr>
          <w:b/>
        </w:rPr>
        <w:t xml:space="preserve"> </w:t>
      </w:r>
    </w:p>
    <w:p w14:paraId="634C0CDD" w14:textId="77777777" w:rsidR="00535540" w:rsidRDefault="00535540" w:rsidP="00953BEB"/>
    <w:p w14:paraId="3D2118AC" w14:textId="77777777" w:rsidR="00953BEB" w:rsidRDefault="00953BEB" w:rsidP="00953BEB">
      <w:r>
        <w:t xml:space="preserve"> </w:t>
      </w:r>
      <w:r w:rsidRPr="005F2E1E">
        <w:t xml:space="preserve"> </w:t>
      </w:r>
    </w:p>
    <w:p w14:paraId="39BC57CD" w14:textId="77777777" w:rsidR="00953BEB" w:rsidRDefault="00953BEB" w:rsidP="00953BEB">
      <w:r>
        <w:object w:dxaOrig="4884" w:dyaOrig="4596" w14:anchorId="5B9359B0">
          <v:shape id="_x0000_i1090" type="#_x0000_t75" style="width:246pt;height:229pt" o:ole="">
            <v:imagedata r:id="rId143" o:title=""/>
          </v:shape>
          <o:OLEObject Type="Embed" ProgID="Visio.Drawing.11" ShapeID="_x0000_i1090" DrawAspect="Content" ObjectID="_1408108593" r:id="rId144"/>
        </w:object>
      </w:r>
    </w:p>
    <w:p w14:paraId="09811ABC"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1CB74EC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EB47CF" w14:textId="77777777" w:rsidR="00953BEB" w:rsidRDefault="00953BEB" w:rsidP="00953BEB">
            <w:pPr>
              <w:jc w:val="center"/>
              <w:rPr>
                <w:b w:val="0"/>
                <w:bCs w:val="0"/>
              </w:rPr>
            </w:pPr>
            <w:r>
              <w:t>Property</w:t>
            </w:r>
          </w:p>
        </w:tc>
        <w:tc>
          <w:tcPr>
            <w:tcW w:w="0" w:type="auto"/>
          </w:tcPr>
          <w:p w14:paraId="352E9BC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81BEBE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234D98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088D74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19C30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3F55100A" w14:textId="77777777" w:rsidR="00953BEB" w:rsidRDefault="00953BEB" w:rsidP="00953BEB">
            <w:r>
              <w:t>set</w:t>
            </w:r>
          </w:p>
        </w:tc>
        <w:tc>
          <w:tcPr>
            <w:tcW w:w="0" w:type="auto"/>
          </w:tcPr>
          <w:p w14:paraId="3D55316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08541B0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9D854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F0ED54D"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63064BCC"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725B3456" w14:textId="77777777" w:rsidR="00953BEB" w:rsidRDefault="00953BEB" w:rsidP="00953BEB">
            <w:r>
              <w:t>group</w:t>
            </w:r>
          </w:p>
        </w:tc>
        <w:tc>
          <w:tcPr>
            <w:tcW w:w="0" w:type="auto"/>
          </w:tcPr>
          <w:p w14:paraId="2FF3B6D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3B90E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5D7C5B8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6D00DB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6AA8D0D" w14:textId="21A6C1C5"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C80313">
              <w:rPr>
                <w:rFonts w:cstheme="minorHAnsi"/>
                <w:color w:val="000000"/>
              </w:rPr>
              <w:t xml:space="preserve"> </w:t>
            </w:r>
            <w:r w:rsidR="00C80313">
              <w:rPr>
                <w:rFonts w:cstheme="minorHAnsi"/>
                <w:color w:val="000000"/>
              </w:rPr>
              <w:t>Group names SHOULD align with the MSDN documentation</w:t>
            </w:r>
            <w:r w:rsidR="00C80313">
              <w:rPr>
                <w:rFonts w:cstheme="minorHAnsi"/>
                <w:color w:val="000000"/>
              </w:rPr>
              <w:t>.</w:t>
            </w:r>
            <w:r w:rsidR="00C80313">
              <w:rPr>
                <w:rStyle w:val="FootnoteReference"/>
                <w:rFonts w:cstheme="minorHAnsi"/>
                <w:color w:val="000000"/>
              </w:rPr>
              <w:footnoteReference w:id="303"/>
            </w:r>
          </w:p>
          <w:p w14:paraId="07F223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C32D2" w14:textId="474728BB" w:rsidR="00953BEB" w:rsidRPr="00E74797" w:rsidRDefault="003E3DF8"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4A2CD3D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6C314" w14:textId="77777777" w:rsidR="00953BEB" w:rsidRDefault="00953BEB" w:rsidP="00953BEB">
            <w:r>
              <w:t>filter</w:t>
            </w:r>
          </w:p>
        </w:tc>
        <w:tc>
          <w:tcPr>
            <w:tcW w:w="0" w:type="auto"/>
          </w:tcPr>
          <w:p w14:paraId="49C694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2345D7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DF24B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34C88E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34C7DBB6" w14:textId="77777777" w:rsidR="00953BEB" w:rsidRDefault="00953BEB" w:rsidP="00953BEB"/>
    <w:p w14:paraId="7244B193" w14:textId="77777777" w:rsidR="00953BEB" w:rsidRDefault="00953BEB" w:rsidP="00953BEB"/>
    <w:p w14:paraId="505D5A26" w14:textId="77777777" w:rsidR="00953BEB" w:rsidRDefault="00953BEB" w:rsidP="00E47A68">
      <w:pPr>
        <w:pStyle w:val="Heading2"/>
        <w:numPr>
          <w:ilvl w:val="1"/>
          <w:numId w:val="6"/>
        </w:numPr>
      </w:pPr>
      <w:bookmarkStart w:id="151" w:name="_Toc334363083"/>
      <w:r>
        <w:t>win-def:group_state</w:t>
      </w:r>
      <w:bookmarkEnd w:id="151"/>
    </w:p>
    <w:p w14:paraId="2858467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6695AB" w14:textId="79272B7F" w:rsidR="00535540" w:rsidRDefault="00535540" w:rsidP="00535540">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state</w:t>
      </w:r>
      <w:r w:rsidRPr="00E43254">
        <w:rPr>
          <w:b/>
        </w:rPr>
        <w:t>.</w:t>
      </w:r>
      <w:r>
        <w:rPr>
          <w:b/>
        </w:rPr>
        <w:t xml:space="preserve"> </w:t>
      </w:r>
    </w:p>
    <w:p w14:paraId="21C8C627" w14:textId="77777777" w:rsidR="00535540" w:rsidRDefault="00535540" w:rsidP="00953BEB">
      <w:pPr>
        <w:rPr>
          <w:rFonts w:cstheme="minorHAnsi"/>
        </w:rPr>
      </w:pPr>
    </w:p>
    <w:p w14:paraId="5D94E55A" w14:textId="77777777" w:rsidR="00953BEB" w:rsidRDefault="00953BEB" w:rsidP="00953BEB">
      <w:r>
        <w:object w:dxaOrig="3705" w:dyaOrig="3785" w14:anchorId="3EE4A974">
          <v:shape id="_x0000_i1091" type="#_x0000_t75" style="width:186pt;height:192pt" o:ole="">
            <v:imagedata r:id="rId145" o:title=""/>
          </v:shape>
          <o:OLEObject Type="Embed" ProgID="Visio.Drawing.11" ShapeID="_x0000_i1091" DrawAspect="Content" ObjectID="_1408108594" r:id="rId146"/>
        </w:object>
      </w:r>
    </w:p>
    <w:p w14:paraId="342F9386"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5BBAD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03B4FC0"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1E6F4AF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E9B09B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CD0AF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ECDB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42F20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BF5A657" w14:textId="77777777" w:rsidR="00953BEB" w:rsidRPr="009676C4" w:rsidRDefault="00953BEB" w:rsidP="00953BEB">
            <w:r>
              <w:t>group</w:t>
            </w:r>
          </w:p>
        </w:tc>
        <w:tc>
          <w:tcPr>
            <w:tcW w:w="1504" w:type="pct"/>
          </w:tcPr>
          <w:p w14:paraId="49FB393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CFA6B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A3B6DE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4F341C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330595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50E0792F"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2C1505" w14:textId="643009D2" w:rsidR="00953BEB" w:rsidRPr="00F5484A" w:rsidRDefault="003E3DF8"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1BF32A1E"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0F01BDB6" w14:textId="77777777" w:rsidR="00953BEB" w:rsidRPr="009676C4" w:rsidRDefault="00953BEB" w:rsidP="00953BEB">
            <w:r>
              <w:t>user</w:t>
            </w:r>
          </w:p>
        </w:tc>
        <w:tc>
          <w:tcPr>
            <w:tcW w:w="1504" w:type="pct"/>
          </w:tcPr>
          <w:p w14:paraId="50D7B0D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7DA79A5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1D805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755AF2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2DECC6" w14:textId="138BC099"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r w:rsidR="007F74F1">
              <w:rPr>
                <w:rFonts w:cstheme="minorHAnsi"/>
                <w:color w:val="000000"/>
              </w:rPr>
              <w:t>User account names SHOULD align with the MSDN documentation</w:t>
            </w:r>
            <w:r w:rsidR="007F74F1">
              <w:rPr>
                <w:rStyle w:val="FootnoteReference"/>
                <w:rFonts w:cstheme="minorHAnsi"/>
                <w:color w:val="000000"/>
              </w:rPr>
              <w:footnoteReference w:id="304"/>
            </w:r>
            <w:r w:rsidR="007F74F1">
              <w:rPr>
                <w:rFonts w:cstheme="minorHAnsi"/>
                <w:color w:val="000000"/>
              </w:rPr>
              <w:t>.</w:t>
            </w:r>
          </w:p>
          <w:p w14:paraId="55E12DFD"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9A1B6EC" w14:textId="682082B9" w:rsidR="00953BEB" w:rsidRPr="00F5484A" w:rsidRDefault="003E3DF8"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32C0E81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AA38515" w14:textId="77777777" w:rsidR="00953BEB" w:rsidRPr="009676C4" w:rsidRDefault="007F61C3" w:rsidP="00953BEB">
            <w:r>
              <w:t>subgroup</w:t>
            </w:r>
          </w:p>
        </w:tc>
        <w:tc>
          <w:tcPr>
            <w:tcW w:w="1504" w:type="pct"/>
          </w:tcPr>
          <w:p w14:paraId="4E355B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00C09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E35EB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5B48C6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A7C59E3" w14:textId="69F8E955"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522ECF">
              <w:rPr>
                <w:rFonts w:cstheme="minorHAnsi"/>
                <w:color w:val="000000"/>
              </w:rPr>
              <w:t xml:space="preserve"> S</w:t>
            </w:r>
            <w:r w:rsidR="00522ECF">
              <w:rPr>
                <w:rFonts w:cstheme="minorHAnsi"/>
                <w:color w:val="000000"/>
              </w:rPr>
              <w:t>ubgroup names SHOULD align with the MSDN documentation</w:t>
            </w:r>
            <w:r w:rsidR="00522ECF">
              <w:rPr>
                <w:rStyle w:val="FootnoteReference"/>
                <w:rFonts w:cstheme="minorHAnsi"/>
                <w:color w:val="000000"/>
              </w:rPr>
              <w:footnoteReference w:id="305"/>
            </w:r>
            <w:r w:rsidR="00522ECF">
              <w:rPr>
                <w:rFonts w:cstheme="minorHAnsi"/>
                <w:color w:val="000000"/>
              </w:rPr>
              <w:t>.</w:t>
            </w:r>
          </w:p>
          <w:p w14:paraId="6F9131F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4907E6" w14:textId="42A1A30B"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2D944C31" w14:textId="77777777" w:rsidR="00E47A68" w:rsidRPr="00E47A68" w:rsidRDefault="00E47A68" w:rsidP="00E47A68"/>
    <w:p w14:paraId="2D3BB01F" w14:textId="77777777" w:rsidR="00953BEB" w:rsidRDefault="00953BEB" w:rsidP="00E47A68">
      <w:pPr>
        <w:pStyle w:val="Heading2"/>
        <w:numPr>
          <w:ilvl w:val="1"/>
          <w:numId w:val="6"/>
        </w:numPr>
      </w:pPr>
      <w:bookmarkStart w:id="152" w:name="_Toc334363084"/>
      <w:r>
        <w:t>win-sc:group_item</w:t>
      </w:r>
      <w:bookmarkEnd w:id="152"/>
    </w:p>
    <w:p w14:paraId="65E05134"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9981DB7" w14:textId="77777777" w:rsidR="00953BEB" w:rsidRDefault="00953BEB" w:rsidP="00953BEB">
      <w:pPr>
        <w:rPr>
          <w:rFonts w:cstheme="minorHAnsi"/>
          <w:color w:val="000000"/>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5302ADAB" w14:textId="626B6AFA" w:rsidR="00535540" w:rsidRDefault="00535540" w:rsidP="00535540">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item</w:t>
      </w:r>
      <w:r w:rsidRPr="00E43254">
        <w:rPr>
          <w:b/>
        </w:rPr>
        <w:t>.</w:t>
      </w:r>
      <w:r>
        <w:rPr>
          <w:b/>
        </w:rPr>
        <w:t xml:space="preserve"> </w:t>
      </w:r>
    </w:p>
    <w:p w14:paraId="6EBC908F" w14:textId="77777777" w:rsidR="00535540" w:rsidRDefault="00535540" w:rsidP="00953BEB">
      <w:pPr>
        <w:rPr>
          <w:highlight w:val="red"/>
        </w:rPr>
      </w:pPr>
    </w:p>
    <w:p w14:paraId="0BB8EFEB" w14:textId="77777777" w:rsidR="00953BEB" w:rsidRDefault="00953BEB" w:rsidP="00953BEB">
      <w:r>
        <w:object w:dxaOrig="3430" w:dyaOrig="2815" w14:anchorId="65458BEC">
          <v:shape id="_x0000_i1092" type="#_x0000_t75" style="width:173pt;height:2in" o:ole="">
            <v:imagedata r:id="rId147" o:title=""/>
          </v:shape>
          <o:OLEObject Type="Embed" ProgID="Visio.Drawing.11" ShapeID="_x0000_i1092" DrawAspect="Content" ObjectID="_1408108595" r:id="rId148"/>
        </w:object>
      </w:r>
    </w:p>
    <w:p w14:paraId="50D8B634"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EB652A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D2CCB2" w14:textId="77777777" w:rsidR="00953BEB" w:rsidRDefault="00953BEB" w:rsidP="00953BEB">
            <w:pPr>
              <w:jc w:val="center"/>
              <w:rPr>
                <w:b w:val="0"/>
                <w:bCs w:val="0"/>
              </w:rPr>
            </w:pPr>
            <w:r>
              <w:t>Property</w:t>
            </w:r>
          </w:p>
        </w:tc>
        <w:tc>
          <w:tcPr>
            <w:tcW w:w="2880" w:type="dxa"/>
          </w:tcPr>
          <w:p w14:paraId="4603A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2D84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133CC3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B2E6A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152FED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38ED10D" w14:textId="77777777" w:rsidR="00953BEB" w:rsidRPr="009676C4" w:rsidRDefault="00953BEB" w:rsidP="00953BEB">
            <w:r>
              <w:t>group</w:t>
            </w:r>
          </w:p>
        </w:tc>
        <w:tc>
          <w:tcPr>
            <w:tcW w:w="2880" w:type="dxa"/>
          </w:tcPr>
          <w:p w14:paraId="38F6B28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B2B672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B20AD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FA1E86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5E8885" w14:textId="47071574"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w:t>
            </w:r>
            <w:r w:rsidR="000F567F">
              <w:rPr>
                <w:rFonts w:cstheme="minorHAnsi"/>
                <w:color w:val="000000"/>
              </w:rPr>
              <w:t xml:space="preserve">the name of a particular group. </w:t>
            </w:r>
            <w:r w:rsidR="000F567F">
              <w:rPr>
                <w:rFonts w:cstheme="minorHAnsi"/>
                <w:color w:val="000000"/>
              </w:rPr>
              <w:t>Group names SHOULD align with the MSDN documentation</w:t>
            </w:r>
            <w:r w:rsidR="000F567F">
              <w:rPr>
                <w:rFonts w:cstheme="minorHAnsi"/>
                <w:color w:val="000000"/>
              </w:rPr>
              <w:t>.</w:t>
            </w:r>
            <w:r w:rsidR="000F567F">
              <w:rPr>
                <w:rStyle w:val="FootnoteReference"/>
                <w:rFonts w:cstheme="minorHAnsi"/>
                <w:color w:val="000000"/>
              </w:rPr>
              <w:footnoteReference w:id="306"/>
            </w:r>
          </w:p>
          <w:p w14:paraId="52A837D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4E850D" w14:textId="586B8E58"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578F2E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8076401" w14:textId="77777777" w:rsidR="00953BEB" w:rsidRDefault="00953BEB" w:rsidP="00953BEB">
            <w:r>
              <w:t>user</w:t>
            </w:r>
          </w:p>
        </w:tc>
        <w:tc>
          <w:tcPr>
            <w:tcW w:w="2880" w:type="dxa"/>
          </w:tcPr>
          <w:p w14:paraId="4E947BC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315CDC5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27E53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3635591"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67C2F" w14:textId="534388AB"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r w:rsidR="000F567F">
              <w:rPr>
                <w:rFonts w:cstheme="minorHAnsi"/>
                <w:color w:val="000000"/>
              </w:rPr>
              <w:t>User account names SHOULD align with the MSDN documentation</w:t>
            </w:r>
            <w:r w:rsidR="000F567F">
              <w:rPr>
                <w:rFonts w:cstheme="minorHAnsi"/>
                <w:color w:val="000000"/>
              </w:rPr>
              <w:t>.</w:t>
            </w:r>
            <w:r w:rsidR="000F567F">
              <w:rPr>
                <w:rStyle w:val="FootnoteReference"/>
                <w:rFonts w:cstheme="minorHAnsi"/>
                <w:color w:val="000000"/>
              </w:rPr>
              <w:footnoteReference w:id="307"/>
            </w:r>
          </w:p>
          <w:p w14:paraId="5366EF1D"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1D3B4E" w14:textId="06643E7B" w:rsidR="00953BEB" w:rsidRPr="00F5484A" w:rsidRDefault="003E3DF8"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F4DC32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A8FE3" w14:textId="77777777" w:rsidR="00953BEB" w:rsidRDefault="00953BEB" w:rsidP="00953BEB">
            <w:r>
              <w:t>subgroup</w:t>
            </w:r>
          </w:p>
        </w:tc>
        <w:tc>
          <w:tcPr>
            <w:tcW w:w="2880" w:type="dxa"/>
          </w:tcPr>
          <w:p w14:paraId="0C3EAB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B41F0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B22C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D5FBB8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A9E0AA" w14:textId="5866CC49"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0F567F">
              <w:rPr>
                <w:rFonts w:cstheme="minorHAnsi"/>
                <w:color w:val="000000"/>
              </w:rPr>
              <w:t>S</w:t>
            </w:r>
            <w:bookmarkStart w:id="153" w:name="_GoBack"/>
            <w:bookmarkEnd w:id="153"/>
            <w:r w:rsidR="000F567F">
              <w:rPr>
                <w:rFonts w:cstheme="minorHAnsi"/>
                <w:color w:val="000000"/>
              </w:rPr>
              <w:t>ubgroup names SHOULD align with the MSDN documentation</w:t>
            </w:r>
            <w:r w:rsidR="000F567F">
              <w:rPr>
                <w:rStyle w:val="FootnoteReference"/>
                <w:rFonts w:cstheme="minorHAnsi"/>
                <w:color w:val="000000"/>
              </w:rPr>
              <w:footnoteReference w:id="308"/>
            </w:r>
            <w:r w:rsidR="000F567F" w:rsidRPr="006B344D">
              <w:rPr>
                <w:rFonts w:cstheme="minorHAnsi"/>
                <w:color w:val="000000"/>
              </w:rPr>
              <w:t>.</w:t>
            </w:r>
          </w:p>
          <w:p w14:paraId="4C1CC38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640B9" w14:textId="1B72A981" w:rsidR="00953BEB" w:rsidRPr="00F5484A" w:rsidRDefault="003E3DF8" w:rsidP="008458C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3544E073" w14:textId="77777777" w:rsidR="00953BEB" w:rsidRDefault="00953BEB" w:rsidP="00953BEB"/>
    <w:p w14:paraId="2E636C7A" w14:textId="77777777" w:rsidR="00953BEB" w:rsidRDefault="00953BEB" w:rsidP="00953BEB"/>
    <w:p w14:paraId="37454FD9" w14:textId="77777777" w:rsidR="00953BEB" w:rsidRPr="00F44538" w:rsidRDefault="00953BEB" w:rsidP="00E47A68">
      <w:pPr>
        <w:pStyle w:val="Heading2"/>
        <w:numPr>
          <w:ilvl w:val="1"/>
          <w:numId w:val="6"/>
        </w:numPr>
      </w:pPr>
      <w:bookmarkStart w:id="154" w:name="_Toc334363085"/>
      <w:r w:rsidRPr="00F44538">
        <w:t>win-def:group_sid_test</w:t>
      </w:r>
      <w:bookmarkEnd w:id="154"/>
    </w:p>
    <w:p w14:paraId="79151544"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14:paraId="38DDBEF3"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DF343D3" w14:textId="77777777" w:rsidR="00953BEB" w:rsidRDefault="00953BEB" w:rsidP="00953BEB">
      <w:r>
        <w:object w:dxaOrig="6758" w:dyaOrig="4993" w14:anchorId="3815D332">
          <v:shape id="_x0000_i1093" type="#_x0000_t75" style="width:335pt;height:252pt" o:ole="">
            <v:imagedata r:id="rId149" o:title=""/>
          </v:shape>
          <o:OLEObject Type="Embed" ProgID="Visio.Drawing.11" ShapeID="_x0000_i1093" DrawAspect="Content" ObjectID="_1408108596" r:id="rId150"/>
        </w:object>
      </w:r>
    </w:p>
    <w:p w14:paraId="687DBD6E" w14:textId="77777777" w:rsidR="00953BEB" w:rsidRPr="00E47A68" w:rsidRDefault="00953BEB" w:rsidP="00E47A68">
      <w:pPr>
        <w:pStyle w:val="Heading3"/>
        <w:numPr>
          <w:ilvl w:val="2"/>
          <w:numId w:val="6"/>
        </w:numPr>
        <w:rPr>
          <w:rStyle w:val="Emphasis"/>
          <w:i w:val="0"/>
          <w:iCs w:val="0"/>
        </w:rPr>
      </w:pPr>
      <w:bookmarkStart w:id="155" w:name="_Toc334363086"/>
      <w:r w:rsidRPr="00E47A68">
        <w:rPr>
          <w:rStyle w:val="Emphasis"/>
          <w:i w:val="0"/>
          <w:iCs w:val="0"/>
        </w:rPr>
        <w:t>Known Supported Platforms</w:t>
      </w:r>
      <w:bookmarkEnd w:id="155"/>
    </w:p>
    <w:p w14:paraId="3AD9259D" w14:textId="77777777" w:rsidR="00953BEB" w:rsidRDefault="00953BEB" w:rsidP="00BE7B76">
      <w:pPr>
        <w:pStyle w:val="ListParagraph"/>
        <w:numPr>
          <w:ilvl w:val="0"/>
          <w:numId w:val="3"/>
        </w:numPr>
      </w:pPr>
      <w:r>
        <w:t>Windows XP</w:t>
      </w:r>
    </w:p>
    <w:p w14:paraId="3784CD28" w14:textId="77777777" w:rsidR="00953BEB" w:rsidRDefault="00953BEB" w:rsidP="00BE7B76">
      <w:pPr>
        <w:pStyle w:val="ListParagraph"/>
        <w:numPr>
          <w:ilvl w:val="0"/>
          <w:numId w:val="3"/>
        </w:numPr>
      </w:pPr>
      <w:r>
        <w:t>Windows Vista</w:t>
      </w:r>
    </w:p>
    <w:p w14:paraId="7CBF3831" w14:textId="77777777" w:rsidR="00953BEB" w:rsidRPr="00CD0931" w:rsidRDefault="00953BEB" w:rsidP="00BE7B76">
      <w:pPr>
        <w:pStyle w:val="ListParagraph"/>
        <w:numPr>
          <w:ilvl w:val="0"/>
          <w:numId w:val="3"/>
        </w:numPr>
      </w:pPr>
      <w:r>
        <w:t>Windows 7</w:t>
      </w:r>
    </w:p>
    <w:p w14:paraId="4EDBA6A3" w14:textId="77777777" w:rsidR="00953BEB" w:rsidRDefault="00953BEB" w:rsidP="00E47A68">
      <w:pPr>
        <w:pStyle w:val="Heading2"/>
        <w:numPr>
          <w:ilvl w:val="1"/>
          <w:numId w:val="6"/>
        </w:numPr>
      </w:pPr>
      <w:bookmarkStart w:id="156" w:name="_Toc334363087"/>
      <w:r>
        <w:t>win-def:group_</w:t>
      </w:r>
      <w:r w:rsidRPr="000F377F">
        <w:t>sid_</w:t>
      </w:r>
      <w:r w:rsidRPr="00B429BF">
        <w:t>object</w:t>
      </w:r>
      <w:bookmarkEnd w:id="156"/>
    </w:p>
    <w:p w14:paraId="5B949859"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6EA58611" w14:textId="77777777" w:rsidR="00953BEB" w:rsidRDefault="00953BEB" w:rsidP="00953BEB">
      <w:r>
        <w:t xml:space="preserve"> </w:t>
      </w:r>
      <w:r w:rsidRPr="005F2E1E">
        <w:t xml:space="preserve"> </w:t>
      </w:r>
    </w:p>
    <w:p w14:paraId="5F151E0E" w14:textId="77777777" w:rsidR="00953BEB" w:rsidRDefault="00953BEB" w:rsidP="00953BEB">
      <w:r>
        <w:object w:dxaOrig="5199" w:dyaOrig="4064" w14:anchorId="385405AC">
          <v:shape id="_x0000_i1094" type="#_x0000_t75" style="width:259pt;height:203pt" o:ole="">
            <v:imagedata r:id="rId151" o:title=""/>
          </v:shape>
          <o:OLEObject Type="Embed" ProgID="Visio.Drawing.11" ShapeID="_x0000_i1094" DrawAspect="Content" ObjectID="_1408108597" r:id="rId152"/>
        </w:object>
      </w:r>
    </w:p>
    <w:p w14:paraId="482EDDDF"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14DA8DB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853C" w14:textId="77777777" w:rsidR="00953BEB" w:rsidRDefault="00953BEB" w:rsidP="00953BEB">
            <w:pPr>
              <w:jc w:val="center"/>
              <w:rPr>
                <w:b w:val="0"/>
                <w:bCs w:val="0"/>
              </w:rPr>
            </w:pPr>
            <w:r>
              <w:t>Property</w:t>
            </w:r>
          </w:p>
        </w:tc>
        <w:tc>
          <w:tcPr>
            <w:tcW w:w="0" w:type="auto"/>
          </w:tcPr>
          <w:p w14:paraId="00BE24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944D9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72498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07C1FB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EF029B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1F7ABF0E" w14:textId="77777777" w:rsidR="00953BEB" w:rsidRDefault="00953BEB" w:rsidP="00953BEB">
            <w:r>
              <w:t>set</w:t>
            </w:r>
          </w:p>
        </w:tc>
        <w:tc>
          <w:tcPr>
            <w:tcW w:w="0" w:type="auto"/>
          </w:tcPr>
          <w:p w14:paraId="43004A5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D2FAAD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8B8DFE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77281F3"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4788F1E"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3E7DDEB3" w14:textId="77777777" w:rsidR="00953BEB" w:rsidRDefault="00953BEB" w:rsidP="00953BEB">
            <w:r>
              <w:t>group_sid</w:t>
            </w:r>
          </w:p>
        </w:tc>
        <w:tc>
          <w:tcPr>
            <w:tcW w:w="0" w:type="auto"/>
          </w:tcPr>
          <w:p w14:paraId="7DD544DA"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9BF588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3CB329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05393F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1603FB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490C7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74A9D" w14:textId="77777777" w:rsidR="00953BEB" w:rsidRDefault="00953BEB" w:rsidP="00953BEB">
            <w:r>
              <w:t>filter</w:t>
            </w:r>
          </w:p>
        </w:tc>
        <w:tc>
          <w:tcPr>
            <w:tcW w:w="0" w:type="auto"/>
          </w:tcPr>
          <w:p w14:paraId="7896454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7EC58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11BAB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D8B503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4135674B" w14:textId="77777777" w:rsidR="00953BEB" w:rsidRDefault="00953BEB" w:rsidP="00953BEB"/>
    <w:p w14:paraId="38C87FF3" w14:textId="77777777" w:rsidR="00953BEB" w:rsidRDefault="00953BEB" w:rsidP="00953BEB"/>
    <w:p w14:paraId="7EE16B62" w14:textId="77777777" w:rsidR="00953BEB" w:rsidRDefault="00953BEB" w:rsidP="00E47A68">
      <w:pPr>
        <w:pStyle w:val="Heading2"/>
        <w:numPr>
          <w:ilvl w:val="1"/>
          <w:numId w:val="6"/>
        </w:numPr>
      </w:pPr>
      <w:bookmarkStart w:id="157" w:name="_Toc334363088"/>
      <w:r>
        <w:t>win-def:group_</w:t>
      </w:r>
      <w:r w:rsidRPr="000F377F">
        <w:t>sid_</w:t>
      </w:r>
      <w:r>
        <w:t>state</w:t>
      </w:r>
      <w:bookmarkEnd w:id="157"/>
    </w:p>
    <w:p w14:paraId="28E19433"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0FF3D45" w14:textId="77777777" w:rsidR="00953BEB" w:rsidRDefault="00953BEB" w:rsidP="00953BEB"/>
    <w:p w14:paraId="0ADE6A9E" w14:textId="77777777" w:rsidR="00953BEB" w:rsidRDefault="00953BEB" w:rsidP="00953BEB">
      <w:r>
        <w:object w:dxaOrig="3705" w:dyaOrig="4003" w14:anchorId="0A6A6F87">
          <v:shape id="_x0000_i1095" type="#_x0000_t75" style="width:186pt;height:200pt" o:ole="">
            <v:imagedata r:id="rId153" o:title=""/>
          </v:shape>
          <o:OLEObject Type="Embed" ProgID="Visio.Drawing.11" ShapeID="_x0000_i1095" DrawAspect="Content" ObjectID="_1408108598" r:id="rId154"/>
        </w:object>
      </w:r>
    </w:p>
    <w:p w14:paraId="11ACEE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0BD479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23D6964"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7900EE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3BC48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94187A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1FE38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85B9D8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8709619" w14:textId="77777777" w:rsidR="00953BEB" w:rsidRPr="009676C4" w:rsidRDefault="00953BEB" w:rsidP="00953BEB">
            <w:r>
              <w:t>group_sid</w:t>
            </w:r>
          </w:p>
        </w:tc>
        <w:tc>
          <w:tcPr>
            <w:tcW w:w="1504" w:type="pct"/>
          </w:tcPr>
          <w:p w14:paraId="623AE491"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85F845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363D1A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376E85F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615A16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26DDDC5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CCAF24A"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5DB5F670" w14:textId="77777777" w:rsidR="00953BEB" w:rsidRPr="009676C4" w:rsidRDefault="00953BEB" w:rsidP="00953BEB">
            <w:r>
              <w:t>user_sid</w:t>
            </w:r>
          </w:p>
        </w:tc>
        <w:tc>
          <w:tcPr>
            <w:tcW w:w="1504" w:type="pct"/>
          </w:tcPr>
          <w:p w14:paraId="28BC16B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2BFE66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6F811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5C47242"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C601323"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2303A99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0BDF327" w14:textId="77777777" w:rsidR="00953BEB" w:rsidRPr="009676C4" w:rsidRDefault="00953BEB" w:rsidP="00953BEB">
            <w:r>
              <w:t>subgroup_sid</w:t>
            </w:r>
          </w:p>
        </w:tc>
        <w:tc>
          <w:tcPr>
            <w:tcW w:w="1504" w:type="pct"/>
          </w:tcPr>
          <w:p w14:paraId="6225D2C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014955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0B295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E12E13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575925"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5E8D2AAB" w14:textId="77777777" w:rsidR="00E47A68" w:rsidRPr="00E47A68" w:rsidRDefault="00E47A68" w:rsidP="00E47A68"/>
    <w:p w14:paraId="68AAB9C9" w14:textId="77777777" w:rsidR="00953BEB" w:rsidRDefault="00953BEB" w:rsidP="00E47A68">
      <w:pPr>
        <w:pStyle w:val="Heading2"/>
        <w:numPr>
          <w:ilvl w:val="1"/>
          <w:numId w:val="6"/>
        </w:numPr>
      </w:pPr>
      <w:bookmarkStart w:id="158" w:name="_Toc334363089"/>
      <w:r>
        <w:t>win-sc:group_sid_item</w:t>
      </w:r>
      <w:bookmarkEnd w:id="158"/>
    </w:p>
    <w:p w14:paraId="78A641C9"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1D36C032" w14:textId="77777777" w:rsidR="00953BEB" w:rsidRDefault="00953BEB" w:rsidP="00953BEB">
      <w:r>
        <w:object w:dxaOrig="3497" w:dyaOrig="2759" w14:anchorId="304551EE">
          <v:shape id="_x0000_i1096" type="#_x0000_t75" style="width:173pt;height:139pt" o:ole="">
            <v:imagedata r:id="rId155" o:title=""/>
          </v:shape>
          <o:OLEObject Type="Embed" ProgID="Visio.Drawing.11" ShapeID="_x0000_i1096" DrawAspect="Content" ObjectID="_1408108599" r:id="rId156"/>
        </w:object>
      </w:r>
    </w:p>
    <w:p w14:paraId="58780186" w14:textId="77777777" w:rsidR="00953BEB" w:rsidRDefault="00953BEB" w:rsidP="00953BEB"/>
    <w:p w14:paraId="0EDF56D6"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5E53DDF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130B76" w14:textId="77777777" w:rsidR="00953BEB" w:rsidRDefault="00953BEB" w:rsidP="00953BEB">
            <w:pPr>
              <w:jc w:val="center"/>
              <w:rPr>
                <w:b w:val="0"/>
                <w:bCs w:val="0"/>
              </w:rPr>
            </w:pPr>
            <w:r>
              <w:t>Property</w:t>
            </w:r>
          </w:p>
        </w:tc>
        <w:tc>
          <w:tcPr>
            <w:tcW w:w="2880" w:type="dxa"/>
          </w:tcPr>
          <w:p w14:paraId="5AAB7EC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02BEB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002820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B42020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14156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650E0" w14:textId="77777777" w:rsidR="00953BEB" w:rsidRPr="009676C4" w:rsidRDefault="00953BEB" w:rsidP="00953BEB">
            <w:r>
              <w:t>group_sid</w:t>
            </w:r>
          </w:p>
        </w:tc>
        <w:tc>
          <w:tcPr>
            <w:tcW w:w="2880" w:type="dxa"/>
          </w:tcPr>
          <w:p w14:paraId="2009718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555EF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CCB8A2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780318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F881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77C93D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E5061E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2A92EC9" w14:textId="77777777" w:rsidR="00953BEB" w:rsidRPr="009676C4" w:rsidRDefault="00953BEB" w:rsidP="00953BEB">
            <w:r>
              <w:t>user_sid</w:t>
            </w:r>
          </w:p>
        </w:tc>
        <w:tc>
          <w:tcPr>
            <w:tcW w:w="2880" w:type="dxa"/>
          </w:tcPr>
          <w:p w14:paraId="2F74893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C2008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419AB58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731B867"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C3D80"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B0368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CC8548C" w14:textId="77777777" w:rsidR="00953BEB" w:rsidRPr="009676C4" w:rsidRDefault="00953BEB" w:rsidP="00953BEB">
            <w:r>
              <w:t>subgroup_sid</w:t>
            </w:r>
          </w:p>
        </w:tc>
        <w:tc>
          <w:tcPr>
            <w:tcW w:w="2880" w:type="dxa"/>
          </w:tcPr>
          <w:p w14:paraId="0C606E3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A70979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C740F0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0B71B94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E30D0"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4CD5F7F2" w14:textId="77777777" w:rsidR="00953BEB" w:rsidRDefault="00953BEB" w:rsidP="00953BEB"/>
    <w:p w14:paraId="4795DE4C" w14:textId="77777777" w:rsidR="00953BEB" w:rsidRPr="00A94FBB" w:rsidRDefault="00953BEB" w:rsidP="00953BEB"/>
    <w:p w14:paraId="5B7DEC37" w14:textId="77777777" w:rsidR="00953BEB" w:rsidRDefault="00953BEB" w:rsidP="00953BEB"/>
    <w:p w14:paraId="08DBD552" w14:textId="77777777" w:rsidR="00953BEB" w:rsidRDefault="00953BEB" w:rsidP="00953BEB"/>
    <w:p w14:paraId="74936E5F" w14:textId="77777777" w:rsidR="00953BEB" w:rsidRDefault="00953BEB" w:rsidP="00953BEB"/>
    <w:p w14:paraId="56FE2C92" w14:textId="77777777" w:rsidR="00953BEB" w:rsidRDefault="00953BEB" w:rsidP="00953BEB"/>
    <w:p w14:paraId="7000B2D4" w14:textId="77777777" w:rsidR="00953BEB" w:rsidRDefault="00953BEB" w:rsidP="00953BEB"/>
    <w:p w14:paraId="65D96E64" w14:textId="77777777" w:rsidR="00953BEB" w:rsidRDefault="00953BEB" w:rsidP="00953BEB"/>
    <w:p w14:paraId="616CEA70" w14:textId="77777777" w:rsidR="00953BEB" w:rsidRDefault="00953BEB" w:rsidP="00953BEB"/>
    <w:p w14:paraId="2A6AAB0C" w14:textId="77777777" w:rsidR="00953BEB" w:rsidRDefault="00953BEB" w:rsidP="00953BEB"/>
    <w:p w14:paraId="5930B576" w14:textId="77777777" w:rsidR="004527B8" w:rsidRDefault="004527B8" w:rsidP="00953BEB"/>
    <w:p w14:paraId="3CAE625C" w14:textId="77777777" w:rsidR="004527B8" w:rsidRDefault="004527B8" w:rsidP="00953BEB"/>
    <w:p w14:paraId="09002BE2" w14:textId="77777777" w:rsidR="004527B8" w:rsidRDefault="004527B8" w:rsidP="00953BEB"/>
    <w:p w14:paraId="66A02303" w14:textId="77777777" w:rsidR="004527B8" w:rsidRDefault="004527B8" w:rsidP="00953BEB"/>
    <w:p w14:paraId="286C26D9" w14:textId="77777777" w:rsidR="004527B8" w:rsidRDefault="004527B8" w:rsidP="00953BEB"/>
    <w:p w14:paraId="581B16DE" w14:textId="77777777" w:rsidR="00953BEB" w:rsidRPr="004508C2" w:rsidRDefault="00953BEB" w:rsidP="00BE7B76">
      <w:pPr>
        <w:pStyle w:val="Heading2"/>
        <w:numPr>
          <w:ilvl w:val="1"/>
          <w:numId w:val="6"/>
        </w:numPr>
      </w:pPr>
      <w:bookmarkStart w:id="159" w:name="_Toc334363090"/>
      <w:r w:rsidRPr="004508C2">
        <w:t>win-def:metabase_test</w:t>
      </w:r>
      <w:bookmarkEnd w:id="159"/>
    </w:p>
    <w:p w14:paraId="224919CB"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6E64E0AA">
          <v:shape id="_x0000_i1097" type="#_x0000_t75" style="width:324pt;height:180pt" o:ole="">
            <v:imagedata r:id="rId157" o:title=""/>
          </v:shape>
          <o:OLEObject Type="Embed" ProgID="Visio.Drawing.11" ShapeID="_x0000_i1097" DrawAspect="Content" ObjectID="_1408108600" r:id="rId158"/>
        </w:object>
      </w:r>
    </w:p>
    <w:p w14:paraId="696F3DBC" w14:textId="77777777" w:rsidR="00953BEB" w:rsidRDefault="00953BEB" w:rsidP="00E47A68">
      <w:pPr>
        <w:pStyle w:val="Heading3"/>
        <w:numPr>
          <w:ilvl w:val="2"/>
          <w:numId w:val="6"/>
        </w:numPr>
        <w:rPr>
          <w:rStyle w:val="Emphasis"/>
          <w:i w:val="0"/>
        </w:rPr>
      </w:pPr>
      <w:bookmarkStart w:id="160" w:name="_Toc334363091"/>
      <w:commentRangeStart w:id="161"/>
      <w:r w:rsidRPr="00143ED0">
        <w:rPr>
          <w:rStyle w:val="Emphasis"/>
          <w:i w:val="0"/>
        </w:rPr>
        <w:t xml:space="preserve">Known </w:t>
      </w:r>
      <w:r>
        <w:rPr>
          <w:rStyle w:val="Emphasis"/>
          <w:i w:val="0"/>
        </w:rPr>
        <w:t>Supported Platforms</w:t>
      </w:r>
      <w:commentRangeEnd w:id="161"/>
      <w:r>
        <w:rPr>
          <w:rStyle w:val="CommentReference"/>
          <w:b w:val="0"/>
          <w:bCs w:val="0"/>
        </w:rPr>
        <w:commentReference w:id="161"/>
      </w:r>
      <w:bookmarkEnd w:id="160"/>
    </w:p>
    <w:p w14:paraId="6BA04FF4" w14:textId="77777777" w:rsidR="00953BEB" w:rsidRDefault="00953BEB" w:rsidP="00BE7B76">
      <w:pPr>
        <w:pStyle w:val="ListParagraph"/>
        <w:numPr>
          <w:ilvl w:val="0"/>
          <w:numId w:val="3"/>
        </w:numPr>
      </w:pPr>
      <w:r>
        <w:t>Windows XP</w:t>
      </w:r>
    </w:p>
    <w:p w14:paraId="00282ABF" w14:textId="77777777" w:rsidR="00953BEB" w:rsidRDefault="00953BEB" w:rsidP="00BE7B76">
      <w:pPr>
        <w:pStyle w:val="ListParagraph"/>
        <w:numPr>
          <w:ilvl w:val="0"/>
          <w:numId w:val="3"/>
        </w:numPr>
      </w:pPr>
      <w:r>
        <w:t>Windows Vista</w:t>
      </w:r>
    </w:p>
    <w:p w14:paraId="1FFC9278" w14:textId="77777777" w:rsidR="00953BEB" w:rsidRPr="00CD0931" w:rsidRDefault="00953BEB" w:rsidP="00BE7B76">
      <w:pPr>
        <w:pStyle w:val="ListParagraph"/>
        <w:numPr>
          <w:ilvl w:val="0"/>
          <w:numId w:val="3"/>
        </w:numPr>
      </w:pPr>
      <w:r>
        <w:t>Windows 7</w:t>
      </w:r>
    </w:p>
    <w:p w14:paraId="378BB819" w14:textId="77777777" w:rsidR="00953BEB" w:rsidRDefault="00953BEB" w:rsidP="00BE7B76">
      <w:pPr>
        <w:pStyle w:val="Heading2"/>
        <w:numPr>
          <w:ilvl w:val="1"/>
          <w:numId w:val="6"/>
        </w:numPr>
      </w:pPr>
      <w:bookmarkStart w:id="162" w:name="_Toc334363092"/>
      <w:r>
        <w:t>win-def:metabase_object</w:t>
      </w:r>
      <w:bookmarkEnd w:id="162"/>
      <w:r w:rsidDel="00341AB3">
        <w:t xml:space="preserve"> </w:t>
      </w:r>
    </w:p>
    <w:p w14:paraId="0622694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14:paraId="712DAC98" w14:textId="77777777" w:rsidR="00953BEB" w:rsidRDefault="00E577CC" w:rsidP="00953BEB">
      <w:r>
        <w:object w:dxaOrig="5424" w:dyaOrig="3957" w14:anchorId="2F0BC55B">
          <v:shape id="_x0000_i1098" type="#_x0000_t75" style="width:271pt;height:199pt" o:ole="">
            <v:imagedata r:id="rId159" o:title=""/>
          </v:shape>
          <o:OLEObject Type="Embed" ProgID="Visio.Drawing.11" ShapeID="_x0000_i1098" DrawAspect="Content" ObjectID="_1408108601" r:id="rId16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10CDA0FD"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0434154" w14:textId="77777777" w:rsidR="00953BEB" w:rsidRDefault="00953BEB" w:rsidP="00953BEB">
            <w:pPr>
              <w:jc w:val="center"/>
              <w:rPr>
                <w:b w:val="0"/>
                <w:bCs w:val="0"/>
              </w:rPr>
            </w:pPr>
            <w:r>
              <w:t>Property</w:t>
            </w:r>
          </w:p>
        </w:tc>
        <w:tc>
          <w:tcPr>
            <w:tcW w:w="1662" w:type="pct"/>
          </w:tcPr>
          <w:p w14:paraId="2F2DDB9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D4E839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81B9F5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6BB76E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91FE62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3BA5C361" w14:textId="77777777" w:rsidR="00953BEB" w:rsidRDefault="00953BEB" w:rsidP="00953BEB">
            <w:r>
              <w:t>set</w:t>
            </w:r>
          </w:p>
        </w:tc>
        <w:tc>
          <w:tcPr>
            <w:tcW w:w="1662" w:type="pct"/>
          </w:tcPr>
          <w:p w14:paraId="614546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9A66DD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0D156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39FA0F0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35BAC50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7CE0345" w14:textId="77777777" w:rsidR="00953BEB" w:rsidRPr="009676C4" w:rsidRDefault="00953BEB" w:rsidP="00953BEB">
            <w:r>
              <w:t>key</w:t>
            </w:r>
          </w:p>
        </w:tc>
        <w:tc>
          <w:tcPr>
            <w:tcW w:w="1662" w:type="pct"/>
          </w:tcPr>
          <w:p w14:paraId="65604D6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A8537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3AF7C0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1E36C1F0"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14:paraId="0CC6628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925FAF4" w14:textId="77777777" w:rsidR="00953BEB" w:rsidRDefault="00953BEB" w:rsidP="00953BEB">
            <w:r>
              <w:t>id</w:t>
            </w:r>
          </w:p>
        </w:tc>
        <w:tc>
          <w:tcPr>
            <w:tcW w:w="1662" w:type="pct"/>
          </w:tcPr>
          <w:p w14:paraId="2119592E"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47EFAD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66944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F787FAA"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5B54C3F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1BE3FEA" w14:textId="77777777" w:rsidR="00953BEB" w:rsidRDefault="00953BEB" w:rsidP="00953BEB">
            <w:r>
              <w:t>filter</w:t>
            </w:r>
          </w:p>
        </w:tc>
        <w:tc>
          <w:tcPr>
            <w:tcW w:w="1662" w:type="pct"/>
          </w:tcPr>
          <w:p w14:paraId="6AA6C54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EC1E4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6F5139B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1A2011B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DEDD74E" w14:textId="77777777" w:rsidR="00953BEB" w:rsidRDefault="00953BEB" w:rsidP="00953BEB"/>
    <w:p w14:paraId="0869B49D" w14:textId="77777777" w:rsidR="00953BEB" w:rsidRDefault="00953BEB" w:rsidP="00BE7B76">
      <w:pPr>
        <w:pStyle w:val="Heading2"/>
        <w:numPr>
          <w:ilvl w:val="1"/>
          <w:numId w:val="6"/>
        </w:numPr>
      </w:pPr>
      <w:bookmarkStart w:id="163" w:name="_Toc334363093"/>
      <w:r>
        <w:t>win-def:metabase_state</w:t>
      </w:r>
      <w:bookmarkEnd w:id="163"/>
    </w:p>
    <w:p w14:paraId="5A42A661"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14:paraId="49F5ABAF" w14:textId="77777777" w:rsidR="00953BEB" w:rsidRDefault="00E145D4" w:rsidP="00953BEB">
      <w:r>
        <w:object w:dxaOrig="3705" w:dyaOrig="3529" w14:anchorId="719F079A">
          <v:shape id="_x0000_i1099" type="#_x0000_t75" style="width:186pt;height:175pt" o:ole="">
            <v:imagedata r:id="rId161" o:title=""/>
          </v:shape>
          <o:OLEObject Type="Embed" ProgID="Visio.Drawing.11" ShapeID="_x0000_i1099" DrawAspect="Content" ObjectID="_1408108602" r:id="rId16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98BD8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C8273F" w14:textId="77777777" w:rsidR="00953BEB" w:rsidRDefault="00953BEB" w:rsidP="00953BEB">
            <w:pPr>
              <w:jc w:val="center"/>
              <w:rPr>
                <w:b w:val="0"/>
                <w:bCs w:val="0"/>
              </w:rPr>
            </w:pPr>
            <w:r>
              <w:t>Property</w:t>
            </w:r>
          </w:p>
        </w:tc>
        <w:tc>
          <w:tcPr>
            <w:tcW w:w="1431" w:type="pct"/>
          </w:tcPr>
          <w:p w14:paraId="4996917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56C27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B6F39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4F72D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18EB396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4F514F3" w14:textId="77777777" w:rsidR="00DB237F" w:rsidRDefault="00DB237F" w:rsidP="00953BEB">
            <w:r>
              <w:t>key</w:t>
            </w:r>
          </w:p>
        </w:tc>
        <w:tc>
          <w:tcPr>
            <w:tcW w:w="1431" w:type="pct"/>
          </w:tcPr>
          <w:p w14:paraId="2931A37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7058E95D"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FD8C86"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04AE5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1529E"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14:paraId="2FEF7D4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064BF6" w14:textId="77777777" w:rsidR="00DB237F" w:rsidRDefault="00DB237F" w:rsidP="00953BEB">
            <w:r>
              <w:t>id</w:t>
            </w:r>
          </w:p>
        </w:tc>
        <w:tc>
          <w:tcPr>
            <w:tcW w:w="1431" w:type="pct"/>
          </w:tcPr>
          <w:p w14:paraId="739CD589"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2B8D94F"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6875A54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5399F9"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46A9DF"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14:paraId="1F94790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A58ED2" w14:textId="77777777" w:rsidR="00953BEB" w:rsidRDefault="00953BEB" w:rsidP="00953BEB">
            <w:r>
              <w:t>name</w:t>
            </w:r>
          </w:p>
        </w:tc>
        <w:tc>
          <w:tcPr>
            <w:tcW w:w="1431" w:type="pct"/>
          </w:tcPr>
          <w:p w14:paraId="1764BE1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D743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0C01F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76CA7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322A1" w14:textId="7395D720" w:rsidR="00953BEB" w:rsidRPr="00E74797" w:rsidRDefault="00953BEB" w:rsidP="00A247D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953BEB" w:rsidRPr="00E74797" w14:paraId="7C36C0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DF46CE5" w14:textId="77777777" w:rsidR="00953BEB" w:rsidRDefault="00953BEB" w:rsidP="00953BEB">
            <w:r>
              <w:t>user_type</w:t>
            </w:r>
          </w:p>
        </w:tc>
        <w:tc>
          <w:tcPr>
            <w:tcW w:w="1431" w:type="pct"/>
          </w:tcPr>
          <w:p w14:paraId="4502551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5886E7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5E037E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09E4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95930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14:paraId="50F7283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8E331C" w14:textId="77777777" w:rsidR="00953BEB" w:rsidRDefault="00953BEB" w:rsidP="00953BEB">
            <w:r>
              <w:t>data_type</w:t>
            </w:r>
          </w:p>
        </w:tc>
        <w:tc>
          <w:tcPr>
            <w:tcW w:w="1431" w:type="pct"/>
          </w:tcPr>
          <w:p w14:paraId="794BA89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68F868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2851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DA6CC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8CA73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14:paraId="1B12522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CFAEC3" w14:textId="77777777" w:rsidR="00953BEB" w:rsidRDefault="00953BEB" w:rsidP="00953BEB">
            <w:r>
              <w:t>data</w:t>
            </w:r>
          </w:p>
        </w:tc>
        <w:tc>
          <w:tcPr>
            <w:tcW w:w="1431" w:type="pct"/>
          </w:tcPr>
          <w:p w14:paraId="1E703952"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53C76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731547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745D6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13030"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14:paraId="28E60B77" w14:textId="77777777" w:rsidR="00953BEB" w:rsidRDefault="00953BEB" w:rsidP="00953BEB"/>
    <w:p w14:paraId="1C52ACA6" w14:textId="77777777" w:rsidR="00953BEB" w:rsidRPr="008B05C1" w:rsidRDefault="00953BEB" w:rsidP="00BE7B76">
      <w:pPr>
        <w:pStyle w:val="Heading2"/>
        <w:numPr>
          <w:ilvl w:val="1"/>
          <w:numId w:val="6"/>
        </w:numPr>
      </w:pPr>
      <w:bookmarkStart w:id="164" w:name="_Toc334363094"/>
      <w:r w:rsidRPr="008B05C1">
        <w:t>win-sc:</w:t>
      </w:r>
      <w:r>
        <w:t>metabase_item</w:t>
      </w:r>
      <w:bookmarkEnd w:id="164"/>
    </w:p>
    <w:p w14:paraId="2AB61CAB"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14:paraId="2776A716" w14:textId="77777777" w:rsidR="00953BEB" w:rsidRDefault="00CE5F05" w:rsidP="00953BEB">
      <w:r>
        <w:object w:dxaOrig="3430" w:dyaOrig="3133" w14:anchorId="7CF38D16">
          <v:shape id="_x0000_i1100" type="#_x0000_t75" style="width:173pt;height:157pt" o:ole="">
            <v:imagedata r:id="rId163" o:title=""/>
          </v:shape>
          <o:OLEObject Type="Embed" ProgID="Visio.Drawing.11" ShapeID="_x0000_i1100" DrawAspect="Content" ObjectID="_1408108603" r:id="rId164"/>
        </w:object>
      </w:r>
    </w:p>
    <w:p w14:paraId="0DF4BE1A"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62E31FB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2DAD63" w14:textId="77777777" w:rsidR="00953BEB" w:rsidRDefault="00953BEB" w:rsidP="00953BEB">
            <w:pPr>
              <w:jc w:val="center"/>
              <w:rPr>
                <w:b w:val="0"/>
                <w:bCs w:val="0"/>
              </w:rPr>
            </w:pPr>
            <w:r>
              <w:t>Property</w:t>
            </w:r>
          </w:p>
        </w:tc>
        <w:tc>
          <w:tcPr>
            <w:tcW w:w="1431" w:type="pct"/>
          </w:tcPr>
          <w:p w14:paraId="50615C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22465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94638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E2B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14:paraId="236737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E441A20" w14:textId="77777777" w:rsidR="0049422B" w:rsidRDefault="0049422B" w:rsidP="00953BEB">
            <w:r>
              <w:t>key</w:t>
            </w:r>
          </w:p>
        </w:tc>
        <w:tc>
          <w:tcPr>
            <w:tcW w:w="1431" w:type="pct"/>
          </w:tcPr>
          <w:p w14:paraId="55AB206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21061284"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1010D4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67F10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9774C3"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14:paraId="35C5CF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9CA916F" w14:textId="77777777" w:rsidR="0049422B" w:rsidRDefault="0049422B" w:rsidP="00953BEB">
            <w:r>
              <w:t>id</w:t>
            </w:r>
          </w:p>
        </w:tc>
        <w:tc>
          <w:tcPr>
            <w:tcW w:w="1431" w:type="pct"/>
          </w:tcPr>
          <w:p w14:paraId="7B3A232A"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00640C48"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37C9C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C4388F2"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15E9649E"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14:paraId="7925056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0C8A044" w14:textId="77777777" w:rsidR="0049422B" w:rsidRDefault="0049422B" w:rsidP="00953BEB">
            <w:r>
              <w:t>name</w:t>
            </w:r>
          </w:p>
        </w:tc>
        <w:tc>
          <w:tcPr>
            <w:tcW w:w="1431" w:type="pct"/>
          </w:tcPr>
          <w:p w14:paraId="2BB912B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60FD14B"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DD154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86441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EF3DDC" w14:textId="36B43CF0"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49422B" w:rsidRPr="00E74797" w14:paraId="728CD77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C4D0A26" w14:textId="77777777" w:rsidR="0049422B" w:rsidRDefault="0049422B" w:rsidP="00953BEB">
            <w:r>
              <w:t>user_type</w:t>
            </w:r>
          </w:p>
        </w:tc>
        <w:tc>
          <w:tcPr>
            <w:tcW w:w="1431" w:type="pct"/>
          </w:tcPr>
          <w:p w14:paraId="528B2374"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EDBF634"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780F34C"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026C3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FF8B38"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14:paraId="7C096EA1"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337881" w14:textId="77777777" w:rsidR="0049422B" w:rsidRDefault="0049422B" w:rsidP="00953BEB">
            <w:r>
              <w:t>data_type</w:t>
            </w:r>
          </w:p>
        </w:tc>
        <w:tc>
          <w:tcPr>
            <w:tcW w:w="1431" w:type="pct"/>
          </w:tcPr>
          <w:p w14:paraId="71A2B936"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AA85058"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1F000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51185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0592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14:paraId="5B333C0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E6168B" w14:textId="77777777" w:rsidR="0049422B" w:rsidRDefault="0049422B" w:rsidP="00953BEB">
            <w:r>
              <w:t>data</w:t>
            </w:r>
          </w:p>
        </w:tc>
        <w:tc>
          <w:tcPr>
            <w:tcW w:w="1431" w:type="pct"/>
          </w:tcPr>
          <w:p w14:paraId="65FB964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7FC216E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53F6BE8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F8ADB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2E244B"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14:paraId="57925F6F" w14:textId="77777777" w:rsidR="00953BEB" w:rsidRDefault="00953BEB" w:rsidP="00953BEB"/>
    <w:p w14:paraId="25641A70" w14:textId="77777777" w:rsidR="00953BEB" w:rsidRDefault="00953BEB" w:rsidP="00953BEB"/>
    <w:p w14:paraId="0C5710DC" w14:textId="77777777" w:rsidR="00953BEB" w:rsidRDefault="00953BEB" w:rsidP="00953BEB"/>
    <w:p w14:paraId="032E770E" w14:textId="77777777" w:rsidR="00953BEB" w:rsidRDefault="00953BEB" w:rsidP="00953BEB"/>
    <w:p w14:paraId="289A113B" w14:textId="77777777" w:rsidR="00953BEB" w:rsidRDefault="00953BEB" w:rsidP="00953BEB"/>
    <w:p w14:paraId="3993C04E" w14:textId="77777777" w:rsidR="00953BEB" w:rsidRDefault="00953BEB" w:rsidP="00953BEB"/>
    <w:p w14:paraId="74453FD5" w14:textId="77777777" w:rsidR="00953BEB" w:rsidRPr="009F7431" w:rsidRDefault="00953BEB" w:rsidP="00BE7B76">
      <w:pPr>
        <w:pStyle w:val="Heading2"/>
        <w:numPr>
          <w:ilvl w:val="1"/>
          <w:numId w:val="6"/>
        </w:numPr>
      </w:pPr>
      <w:bookmarkStart w:id="165" w:name="_Toc334363095"/>
      <w:r w:rsidRPr="009F7431">
        <w:t>win-def:process_test</w:t>
      </w:r>
      <w:bookmarkEnd w:id="165"/>
    </w:p>
    <w:p w14:paraId="1FAEC3DE"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267885CC">
          <v:shape id="_x0000_i1101" type="#_x0000_t75" style="width:317pt;height:180pt" o:ole="">
            <v:imagedata r:id="rId165" o:title=""/>
          </v:shape>
          <o:OLEObject Type="Embed" ProgID="Visio.Drawing.11" ShapeID="_x0000_i1101" DrawAspect="Content" ObjectID="_1408108604" r:id="rId166"/>
        </w:object>
      </w:r>
    </w:p>
    <w:p w14:paraId="0E9CEE4C" w14:textId="77777777" w:rsidR="00953BEB" w:rsidRPr="00E47A68" w:rsidRDefault="00953BEB" w:rsidP="00E47A68">
      <w:pPr>
        <w:pStyle w:val="Heading3"/>
        <w:numPr>
          <w:ilvl w:val="2"/>
          <w:numId w:val="6"/>
        </w:numPr>
        <w:rPr>
          <w:rStyle w:val="Emphasis"/>
          <w:i w:val="0"/>
        </w:rPr>
      </w:pPr>
      <w:bookmarkStart w:id="166" w:name="_Toc334363096"/>
      <w:commentRangeStart w:id="167"/>
      <w:r w:rsidRPr="00E47A68">
        <w:rPr>
          <w:rStyle w:val="Emphasis"/>
          <w:i w:val="0"/>
        </w:rPr>
        <w:t>Known Supported Platforms</w:t>
      </w:r>
      <w:commentRangeEnd w:id="167"/>
      <w:r>
        <w:rPr>
          <w:rStyle w:val="CommentReference"/>
          <w:b w:val="0"/>
          <w:bCs w:val="0"/>
        </w:rPr>
        <w:commentReference w:id="167"/>
      </w:r>
      <w:bookmarkEnd w:id="166"/>
    </w:p>
    <w:p w14:paraId="356E9A80" w14:textId="77777777" w:rsidR="00953BEB" w:rsidRDefault="00953BEB" w:rsidP="00BE7B76">
      <w:pPr>
        <w:pStyle w:val="ListParagraph"/>
        <w:numPr>
          <w:ilvl w:val="0"/>
          <w:numId w:val="3"/>
        </w:numPr>
      </w:pPr>
      <w:r>
        <w:t>Windows XP</w:t>
      </w:r>
    </w:p>
    <w:p w14:paraId="6F29DF83" w14:textId="77777777" w:rsidR="00953BEB" w:rsidRDefault="00953BEB" w:rsidP="00BE7B76">
      <w:pPr>
        <w:pStyle w:val="ListParagraph"/>
        <w:numPr>
          <w:ilvl w:val="0"/>
          <w:numId w:val="3"/>
        </w:numPr>
      </w:pPr>
      <w:r>
        <w:t>Windows Vista</w:t>
      </w:r>
    </w:p>
    <w:p w14:paraId="34709B94" w14:textId="77777777" w:rsidR="00953BEB" w:rsidRPr="00CD0931" w:rsidRDefault="00953BEB" w:rsidP="00BE7B76">
      <w:pPr>
        <w:pStyle w:val="ListParagraph"/>
        <w:numPr>
          <w:ilvl w:val="0"/>
          <w:numId w:val="3"/>
        </w:numPr>
      </w:pPr>
      <w:r>
        <w:t>Windows 7</w:t>
      </w:r>
    </w:p>
    <w:p w14:paraId="5F0D4153" w14:textId="77777777" w:rsidR="00953BEB" w:rsidRDefault="00953BEB" w:rsidP="00BE7B76">
      <w:pPr>
        <w:pStyle w:val="Heading2"/>
        <w:numPr>
          <w:ilvl w:val="1"/>
          <w:numId w:val="6"/>
        </w:numPr>
      </w:pPr>
      <w:bookmarkStart w:id="168" w:name="_Toc334363097"/>
      <w:r>
        <w:t>win-def:process_object</w:t>
      </w:r>
      <w:bookmarkEnd w:id="168"/>
      <w:r w:rsidDel="00341AB3">
        <w:t xml:space="preserve"> </w:t>
      </w:r>
    </w:p>
    <w:p w14:paraId="1A8FEEB6"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1EC582A1" w14:textId="77777777" w:rsidR="00953BEB" w:rsidRDefault="00B07B9C" w:rsidP="00953BEB">
      <w:r>
        <w:object w:dxaOrig="5709" w:dyaOrig="3966" w14:anchorId="78B19FE0">
          <v:shape id="_x0000_i1102" type="#_x0000_t75" style="width:283pt;height:197pt" o:ole="">
            <v:imagedata r:id="rId167" o:title=""/>
          </v:shape>
          <o:OLEObject Type="Embed" ProgID="Visio.Drawing.11" ShapeID="_x0000_i1102" DrawAspect="Content" ObjectID="_1408108605" r:id="rId16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5055155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A310B0B" w14:textId="77777777" w:rsidR="00953BEB" w:rsidRDefault="00953BEB" w:rsidP="00953BEB">
            <w:pPr>
              <w:jc w:val="center"/>
              <w:rPr>
                <w:b w:val="0"/>
                <w:bCs w:val="0"/>
              </w:rPr>
            </w:pPr>
            <w:r>
              <w:t>Property</w:t>
            </w:r>
          </w:p>
        </w:tc>
        <w:tc>
          <w:tcPr>
            <w:tcW w:w="1585" w:type="pct"/>
          </w:tcPr>
          <w:p w14:paraId="668173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0F36BD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200418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1EDE46F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904E9E1"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6B1FCF57" w14:textId="77777777" w:rsidR="00953BEB" w:rsidRDefault="00953BEB" w:rsidP="00953BEB">
            <w:r>
              <w:t>set</w:t>
            </w:r>
          </w:p>
        </w:tc>
        <w:tc>
          <w:tcPr>
            <w:tcW w:w="1585" w:type="pct"/>
          </w:tcPr>
          <w:p w14:paraId="3E6233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5864F2B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3C0879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C1F54C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502B2F9E"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2C8D3993" w14:textId="77777777" w:rsidR="00953BEB" w:rsidRPr="009676C4" w:rsidRDefault="00953BEB" w:rsidP="00953BEB">
            <w:r>
              <w:t>command_line</w:t>
            </w:r>
          </w:p>
        </w:tc>
        <w:tc>
          <w:tcPr>
            <w:tcW w:w="1585" w:type="pct"/>
          </w:tcPr>
          <w:p w14:paraId="40E698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96C36B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777B749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635104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4CBEA05A"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14:paraId="481A82BF"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16C25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6A7A48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23CEA554" w14:textId="77777777" w:rsidR="00953BEB" w:rsidRPr="009F7431" w:rsidRDefault="00953BEB" w:rsidP="00953BEB">
            <w:r w:rsidRPr="009F7431">
              <w:t>filter</w:t>
            </w:r>
          </w:p>
        </w:tc>
        <w:tc>
          <w:tcPr>
            <w:tcW w:w="1585" w:type="pct"/>
          </w:tcPr>
          <w:p w14:paraId="49A954B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0022E797"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561B44CD"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6F2B481C"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029A661" w14:textId="77777777" w:rsidR="00953BEB" w:rsidRDefault="00953BEB" w:rsidP="00953BEB"/>
    <w:p w14:paraId="08E0CAC8" w14:textId="77777777" w:rsidR="00953BEB" w:rsidRDefault="00953BEB" w:rsidP="00BE7B76">
      <w:pPr>
        <w:pStyle w:val="Heading2"/>
        <w:numPr>
          <w:ilvl w:val="1"/>
          <w:numId w:val="6"/>
        </w:numPr>
      </w:pPr>
      <w:bookmarkStart w:id="169" w:name="_Toc334363098"/>
      <w:r>
        <w:t>win-def:process_state</w:t>
      </w:r>
      <w:bookmarkEnd w:id="169"/>
    </w:p>
    <w:p w14:paraId="32D011B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7344F9D0" w14:textId="77777777" w:rsidR="00953BEB" w:rsidRDefault="0058334A" w:rsidP="00953BEB">
      <w:r>
        <w:object w:dxaOrig="3705" w:dyaOrig="3529" w14:anchorId="514F3A20">
          <v:shape id="_x0000_i1103" type="#_x0000_t75" style="width:186pt;height:175pt" o:ole="">
            <v:imagedata r:id="rId169" o:title=""/>
          </v:shape>
          <o:OLEObject Type="Embed" ProgID="Visio.Drawing.11" ShapeID="_x0000_i1103" DrawAspect="Content" ObjectID="_1408108606" r:id="rId17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5EF180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309A52" w14:textId="77777777" w:rsidR="00953BEB" w:rsidRDefault="00953BEB" w:rsidP="00953BEB">
            <w:pPr>
              <w:jc w:val="center"/>
              <w:rPr>
                <w:b w:val="0"/>
                <w:bCs w:val="0"/>
              </w:rPr>
            </w:pPr>
            <w:r w:rsidDel="00C858A5">
              <w:t xml:space="preserve"> </w:t>
            </w:r>
            <w:r>
              <w:t>Property</w:t>
            </w:r>
          </w:p>
        </w:tc>
        <w:tc>
          <w:tcPr>
            <w:tcW w:w="1431" w:type="pct"/>
          </w:tcPr>
          <w:p w14:paraId="3B9D1C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4AC80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0E8F7E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47A612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CF001C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7970C0" w14:textId="77777777" w:rsidR="00953BEB" w:rsidRDefault="00953BEB" w:rsidP="00953BEB">
            <w:r>
              <w:t>command_line</w:t>
            </w:r>
          </w:p>
        </w:tc>
        <w:tc>
          <w:tcPr>
            <w:tcW w:w="1431" w:type="pct"/>
          </w:tcPr>
          <w:p w14:paraId="5DE7560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C5A6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68518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F7B2F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9A63B5"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14:paraId="01E5C1D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E800B46" w14:textId="77777777" w:rsidR="00953BEB" w:rsidRDefault="00953BEB" w:rsidP="00953BEB">
            <w:r>
              <w:t>pid</w:t>
            </w:r>
          </w:p>
        </w:tc>
        <w:tc>
          <w:tcPr>
            <w:tcW w:w="1431" w:type="pct"/>
          </w:tcPr>
          <w:p w14:paraId="213D654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4B624CD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2BF42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437B80"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5848E3B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649C42B" w14:textId="77777777" w:rsidR="00953BEB" w:rsidRDefault="00953BEB" w:rsidP="00953BEB">
            <w:r>
              <w:t>ppid</w:t>
            </w:r>
          </w:p>
        </w:tc>
        <w:tc>
          <w:tcPr>
            <w:tcW w:w="1431" w:type="pct"/>
          </w:tcPr>
          <w:p w14:paraId="36F7A3E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556BBB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6B3DA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A27E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93D968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53C7ED" w14:textId="77777777" w:rsidR="00953BEB" w:rsidRDefault="00953BEB" w:rsidP="00953BEB">
            <w:r>
              <w:t>priority</w:t>
            </w:r>
          </w:p>
        </w:tc>
        <w:tc>
          <w:tcPr>
            <w:tcW w:w="1431" w:type="pct"/>
          </w:tcPr>
          <w:p w14:paraId="4C29CC0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A84146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80FD60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92113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AB9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22C412D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C5B348" w14:textId="77777777" w:rsidR="00953BEB" w:rsidRDefault="00953BEB" w:rsidP="00953BEB">
            <w:r>
              <w:t>image_path</w:t>
            </w:r>
          </w:p>
        </w:tc>
        <w:tc>
          <w:tcPr>
            <w:tcW w:w="1431" w:type="pct"/>
          </w:tcPr>
          <w:p w14:paraId="1D7BA80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BE8CF7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6C86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F427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55DB1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BEDF95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712E4F8" w14:textId="77777777" w:rsidR="00953BEB" w:rsidRDefault="00953BEB" w:rsidP="00953BEB">
            <w:r>
              <w:t>current_dir</w:t>
            </w:r>
          </w:p>
        </w:tc>
        <w:tc>
          <w:tcPr>
            <w:tcW w:w="1431" w:type="pct"/>
          </w:tcPr>
          <w:p w14:paraId="0AE6E06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63B8EE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5E548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0E922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0AD284"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643AE9B1"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24200A"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5382A8E3" w14:textId="77777777" w:rsidR="00953BEB" w:rsidRDefault="00953BEB" w:rsidP="00953BEB"/>
    <w:p w14:paraId="5695EE18" w14:textId="77777777" w:rsidR="00953BEB" w:rsidRPr="008B05C1" w:rsidRDefault="00953BEB" w:rsidP="00BE7B76">
      <w:pPr>
        <w:pStyle w:val="Heading2"/>
        <w:numPr>
          <w:ilvl w:val="1"/>
          <w:numId w:val="6"/>
        </w:numPr>
      </w:pPr>
      <w:bookmarkStart w:id="170" w:name="_Toc334363099"/>
      <w:r w:rsidRPr="008B05C1">
        <w:t>win-sc:</w:t>
      </w:r>
      <w:r>
        <w:t>process_item</w:t>
      </w:r>
      <w:bookmarkEnd w:id="170"/>
    </w:p>
    <w:p w14:paraId="50DC028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235AFABF" w14:textId="77777777" w:rsidR="00953BEB" w:rsidRDefault="003F06A7" w:rsidP="00953BEB">
      <w:r>
        <w:object w:dxaOrig="3576" w:dyaOrig="2881" w14:anchorId="6775D13D">
          <v:shape id="_x0000_i1104" type="#_x0000_t75" style="width:180pt;height:2in" o:ole="">
            <v:imagedata r:id="rId171" o:title=""/>
          </v:shape>
          <o:OLEObject Type="Embed" ProgID="Visio.Drawing.11" ShapeID="_x0000_i1104" DrawAspect="Content" ObjectID="_1408108607"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8CA16A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524035" w14:textId="77777777" w:rsidR="00953BEB" w:rsidRDefault="00953BEB" w:rsidP="00953BEB">
            <w:pPr>
              <w:jc w:val="center"/>
              <w:rPr>
                <w:b w:val="0"/>
                <w:bCs w:val="0"/>
              </w:rPr>
            </w:pPr>
            <w:r>
              <w:t>Property</w:t>
            </w:r>
          </w:p>
        </w:tc>
        <w:tc>
          <w:tcPr>
            <w:tcW w:w="1431" w:type="pct"/>
          </w:tcPr>
          <w:p w14:paraId="127634C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BD2A18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A8CD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7F2CDB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2BC6AB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D40194" w14:textId="77777777" w:rsidR="00725D4E" w:rsidRDefault="00725D4E" w:rsidP="00953BEB">
            <w:r>
              <w:t>command_line</w:t>
            </w:r>
          </w:p>
        </w:tc>
        <w:tc>
          <w:tcPr>
            <w:tcW w:w="1431" w:type="pct"/>
          </w:tcPr>
          <w:p w14:paraId="5F4D365F"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302BCFC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EC30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FD8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36BB93"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14:paraId="4FFE8D71"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A3AC14" w14:textId="77777777" w:rsidR="00725D4E" w:rsidRDefault="00725D4E" w:rsidP="00953BEB">
            <w:r>
              <w:t>pid</w:t>
            </w:r>
          </w:p>
        </w:tc>
        <w:tc>
          <w:tcPr>
            <w:tcW w:w="1431" w:type="pct"/>
          </w:tcPr>
          <w:p w14:paraId="450D891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335034E8"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0A790E"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D2E095"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59E7C4C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515AB" w14:textId="77777777" w:rsidR="00725D4E" w:rsidRDefault="00725D4E" w:rsidP="00953BEB">
            <w:r>
              <w:t>ppid</w:t>
            </w:r>
          </w:p>
        </w:tc>
        <w:tc>
          <w:tcPr>
            <w:tcW w:w="1431" w:type="pct"/>
          </w:tcPr>
          <w:p w14:paraId="539D375B"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161902C"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E4DA54"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988309"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14:paraId="79F9702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B754F07" w14:textId="77777777" w:rsidR="00725D4E" w:rsidRDefault="00725D4E" w:rsidP="00953BEB">
            <w:r>
              <w:t>priority</w:t>
            </w:r>
          </w:p>
        </w:tc>
        <w:tc>
          <w:tcPr>
            <w:tcW w:w="1431" w:type="pct"/>
          </w:tcPr>
          <w:p w14:paraId="4E658A9F"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883CFC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3C5D85B"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80A129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773A03"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1EE19FA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50C476" w14:textId="77777777" w:rsidR="00725D4E" w:rsidRDefault="00725D4E" w:rsidP="00953BEB">
            <w:r>
              <w:t>image_path</w:t>
            </w:r>
          </w:p>
        </w:tc>
        <w:tc>
          <w:tcPr>
            <w:tcW w:w="1431" w:type="pct"/>
          </w:tcPr>
          <w:p w14:paraId="428DCE8A"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55395EB8"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4F3A9D7"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C74D4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ECBB7F"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14:paraId="0BC03DE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0B76D96" w14:textId="77777777" w:rsidR="00725D4E" w:rsidRDefault="00725D4E" w:rsidP="00953BEB">
            <w:r>
              <w:t>current_dir</w:t>
            </w:r>
          </w:p>
        </w:tc>
        <w:tc>
          <w:tcPr>
            <w:tcW w:w="1431" w:type="pct"/>
          </w:tcPr>
          <w:p w14:paraId="27F4071C"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57C17B1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49AF00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F60C03"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37AB08"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AA90083"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857AAE"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69148955" w14:textId="77777777" w:rsidR="00953BEB" w:rsidRDefault="00953BEB" w:rsidP="00953BEB"/>
    <w:p w14:paraId="53E572B8" w14:textId="77777777" w:rsidR="000D2CFD" w:rsidRDefault="00725D4E" w:rsidP="00107243">
      <w:pPr>
        <w:pStyle w:val="Heading1"/>
      </w:pPr>
      <w:bookmarkStart w:id="171" w:name="_Toc308163879"/>
      <w:bookmarkStart w:id="172" w:name="_Toc308440429"/>
      <w:bookmarkStart w:id="173" w:name="_Toc308440757"/>
      <w:bookmarkStart w:id="174" w:name="_Toc308440991"/>
      <w:bookmarkStart w:id="175" w:name="_Toc308532672"/>
      <w:bookmarkStart w:id="176" w:name="_Toc308557162"/>
      <w:bookmarkStart w:id="177" w:name="_Toc308163880"/>
      <w:bookmarkStart w:id="178" w:name="_Toc308440430"/>
      <w:bookmarkStart w:id="179" w:name="_Toc308440758"/>
      <w:bookmarkStart w:id="180" w:name="_Toc308440992"/>
      <w:bookmarkStart w:id="181" w:name="_Toc308532673"/>
      <w:bookmarkStart w:id="182" w:name="_Toc308557163"/>
      <w:bookmarkStart w:id="183" w:name="_Toc334363100"/>
      <w:bookmarkEnd w:id="171"/>
      <w:bookmarkEnd w:id="172"/>
      <w:bookmarkEnd w:id="173"/>
      <w:bookmarkEnd w:id="174"/>
      <w:bookmarkEnd w:id="175"/>
      <w:bookmarkEnd w:id="176"/>
      <w:bookmarkEnd w:id="177"/>
      <w:bookmarkEnd w:id="178"/>
      <w:bookmarkEnd w:id="179"/>
      <w:bookmarkEnd w:id="180"/>
      <w:bookmarkEnd w:id="181"/>
      <w:bookmarkEnd w:id="182"/>
      <w:r>
        <w:t>A</w:t>
      </w:r>
      <w:r w:rsidR="00B71DB3">
        <w:t>ppendix A</w:t>
      </w:r>
      <w:r w:rsidR="00561E3D">
        <w:t xml:space="preserve"> – Normative References</w:t>
      </w:r>
      <w:bookmarkEnd w:id="183"/>
    </w:p>
    <w:bookmarkEnd w:id="11"/>
    <w:p w14:paraId="246EEBD1" w14:textId="77777777" w:rsidR="00561E3D" w:rsidRDefault="00561E3D" w:rsidP="00732400">
      <w:pPr>
        <w:pStyle w:val="NoSpacing"/>
      </w:pPr>
    </w:p>
    <w:p w14:paraId="4E5964C7"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567BF471" w14:textId="77777777" w:rsidR="00732400" w:rsidRDefault="003E3DF8" w:rsidP="00732400">
      <w:pPr>
        <w:pStyle w:val="NoSpacing"/>
      </w:pPr>
      <w:hyperlink r:id="rId173" w:history="1">
        <w:r w:rsidR="00732400">
          <w:rPr>
            <w:rStyle w:val="Hyperlink"/>
          </w:rPr>
          <w:t>http://www.ietf.org/rfc/rfc2119.txt</w:t>
        </w:r>
      </w:hyperlink>
    </w:p>
    <w:p w14:paraId="6C5D7E32" w14:textId="77777777" w:rsidR="00732400" w:rsidRDefault="00732400" w:rsidP="00E74797">
      <w:pPr>
        <w:pStyle w:val="NoSpacing"/>
      </w:pPr>
    </w:p>
    <w:p w14:paraId="59BF3AA0" w14:textId="77777777" w:rsidR="00E74797" w:rsidRDefault="00E74797" w:rsidP="00E74797">
      <w:pPr>
        <w:pStyle w:val="NoSpacing"/>
      </w:pPr>
      <w:r>
        <w:t>[</w:t>
      </w:r>
      <w:r w:rsidR="00446C17">
        <w:t>2</w:t>
      </w:r>
      <w:r>
        <w:t>] The OVAL Language Specification</w:t>
      </w:r>
    </w:p>
    <w:p w14:paraId="1838ECB6" w14:textId="77777777" w:rsidR="000D2CFD" w:rsidRDefault="003E3DF8" w:rsidP="00E74797">
      <w:pPr>
        <w:pStyle w:val="NoSpacing"/>
        <w:rPr>
          <w:rStyle w:val="Hyperlink"/>
        </w:rPr>
      </w:pPr>
      <w:hyperlink r:id="rId174" w:anchor="specification" w:history="1">
        <w:r w:rsidR="00E74797" w:rsidRPr="002C742E">
          <w:rPr>
            <w:rStyle w:val="Hyperlink"/>
          </w:rPr>
          <w:t>http://oval.mitre.org/language/version5.10#specification</w:t>
        </w:r>
      </w:hyperlink>
    </w:p>
    <w:p w14:paraId="5ADDBAC3" w14:textId="77777777" w:rsidR="00591B85" w:rsidRDefault="00591B85" w:rsidP="00E74797">
      <w:pPr>
        <w:pStyle w:val="NoSpacing"/>
        <w:rPr>
          <w:rStyle w:val="Hyperlink"/>
        </w:rPr>
      </w:pPr>
    </w:p>
    <w:p w14:paraId="0752B0F9" w14:textId="77777777" w:rsidR="00B71DB3" w:rsidRDefault="00B71DB3" w:rsidP="00561E3D">
      <w:pPr>
        <w:pStyle w:val="Heading1"/>
      </w:pPr>
      <w:bookmarkStart w:id="184" w:name="_Toc278864777"/>
      <w:bookmarkStart w:id="185" w:name="_Toc334363101"/>
      <w:r>
        <w:t xml:space="preserve">Appendix B - </w:t>
      </w:r>
      <w:r w:rsidRPr="004E5F03">
        <w:t>Change Log</w:t>
      </w:r>
      <w:bookmarkEnd w:id="184"/>
      <w:bookmarkEnd w:id="185"/>
    </w:p>
    <w:p w14:paraId="1665EA8A" w14:textId="4CB12846" w:rsidR="006B136B" w:rsidRDefault="006B136B" w:rsidP="006B136B">
      <w:pPr>
        <w:spacing w:line="240" w:lineRule="auto"/>
        <w:rPr>
          <w:b/>
        </w:rPr>
      </w:pPr>
      <w:r>
        <w:rPr>
          <w:b/>
        </w:rPr>
        <w:t>Version 5.11 .2Revision 1 – August 30, 2016</w:t>
      </w:r>
    </w:p>
    <w:p w14:paraId="5EE3718B" w14:textId="66C14912" w:rsidR="006B136B" w:rsidRPr="006B136B" w:rsidRDefault="006B136B" w:rsidP="006B136B">
      <w:pPr>
        <w:pStyle w:val="ListParagraph"/>
        <w:numPr>
          <w:ilvl w:val="0"/>
          <w:numId w:val="23"/>
        </w:numPr>
        <w:spacing w:line="240" w:lineRule="auto"/>
        <w:rPr>
          <w:b/>
        </w:rPr>
      </w:pPr>
      <w:r>
        <w:t xml:space="preserve">Updated version and date information for the Official 5.11.2 Release. </w:t>
      </w:r>
    </w:p>
    <w:p w14:paraId="201D30C6" w14:textId="5C1A1F38" w:rsidR="006B136B" w:rsidRPr="00E30755" w:rsidRDefault="006B136B" w:rsidP="006B136B">
      <w:pPr>
        <w:pStyle w:val="ListParagraph"/>
        <w:numPr>
          <w:ilvl w:val="0"/>
          <w:numId w:val="23"/>
        </w:numPr>
        <w:spacing w:line="240" w:lineRule="auto"/>
        <w:rPr>
          <w:b/>
        </w:rPr>
      </w:pPr>
      <w:r>
        <w:t>Added section and cross-references on Windows Account Name formatting</w:t>
      </w:r>
    </w:p>
    <w:p w14:paraId="2DFDF9DB" w14:textId="77A2AEA2" w:rsidR="00160C22" w:rsidRDefault="00160C22" w:rsidP="00160C22">
      <w:pPr>
        <w:spacing w:line="240" w:lineRule="auto"/>
        <w:rPr>
          <w:b/>
        </w:rPr>
      </w:pPr>
      <w:r>
        <w:rPr>
          <w:b/>
        </w:rPr>
        <w:t xml:space="preserve">Version 5.11 Revision </w:t>
      </w:r>
      <w:r w:rsidR="00E30755">
        <w:rPr>
          <w:b/>
        </w:rPr>
        <w:t>5</w:t>
      </w:r>
      <w:r w:rsidR="00087C69">
        <w:rPr>
          <w:b/>
        </w:rPr>
        <w:t xml:space="preserve"> – December 18</w:t>
      </w:r>
      <w:r>
        <w:rPr>
          <w:b/>
        </w:rPr>
        <w:t>, 2014</w:t>
      </w:r>
    </w:p>
    <w:p w14:paraId="118D42B1" w14:textId="3EA15DF6" w:rsidR="00160C22" w:rsidRPr="00E30755" w:rsidRDefault="00160C22" w:rsidP="003950DF">
      <w:pPr>
        <w:pStyle w:val="ListParagraph"/>
        <w:numPr>
          <w:ilvl w:val="0"/>
          <w:numId w:val="23"/>
        </w:numPr>
        <w:spacing w:line="240" w:lineRule="auto"/>
        <w:rPr>
          <w:b/>
        </w:rPr>
      </w:pPr>
      <w:r>
        <w:t xml:space="preserve">Updated version and date information for </w:t>
      </w:r>
      <w:r w:rsidR="00E30755">
        <w:t xml:space="preserve">the Official </w:t>
      </w:r>
      <w:r>
        <w:t xml:space="preserve">5.11 Release. </w:t>
      </w:r>
    </w:p>
    <w:p w14:paraId="60758F46" w14:textId="77777777" w:rsidR="00E30755" w:rsidRDefault="00E30755" w:rsidP="00E30755">
      <w:pPr>
        <w:spacing w:line="240" w:lineRule="auto"/>
        <w:rPr>
          <w:b/>
        </w:rPr>
      </w:pPr>
      <w:r>
        <w:rPr>
          <w:b/>
        </w:rPr>
        <w:t>Version 5.11 Revision 4 – December 01, 2014</w:t>
      </w:r>
    </w:p>
    <w:p w14:paraId="751FCFD8" w14:textId="27C9486E" w:rsidR="00E30755" w:rsidRPr="00E30755" w:rsidRDefault="00E30755" w:rsidP="00E30755">
      <w:pPr>
        <w:pStyle w:val="ListParagraph"/>
        <w:numPr>
          <w:ilvl w:val="0"/>
          <w:numId w:val="23"/>
        </w:numPr>
        <w:spacing w:line="240" w:lineRule="auto"/>
        <w:rPr>
          <w:b/>
        </w:rPr>
      </w:pPr>
      <w:r>
        <w:t xml:space="preserve">Updated version and date information for 5.11 Release Candidate 2. </w:t>
      </w:r>
    </w:p>
    <w:p w14:paraId="39CE3028" w14:textId="0418F33F" w:rsidR="003950DF" w:rsidRDefault="003950DF" w:rsidP="003950DF">
      <w:pPr>
        <w:spacing w:line="240" w:lineRule="auto"/>
        <w:rPr>
          <w:b/>
        </w:rPr>
      </w:pPr>
      <w:r>
        <w:rPr>
          <w:b/>
        </w:rPr>
        <w:t>Version 5.11 Revision 3 – November 1</w:t>
      </w:r>
      <w:r w:rsidR="00F402C1">
        <w:rPr>
          <w:b/>
        </w:rPr>
        <w:t>8</w:t>
      </w:r>
      <w:r>
        <w:rPr>
          <w:b/>
        </w:rPr>
        <w:t>, 2014</w:t>
      </w:r>
    </w:p>
    <w:p w14:paraId="361A4D77" w14:textId="77777777" w:rsidR="003950DF" w:rsidRPr="003950DF" w:rsidRDefault="003950DF" w:rsidP="003950DF">
      <w:pPr>
        <w:pStyle w:val="ListParagraph"/>
        <w:numPr>
          <w:ilvl w:val="0"/>
          <w:numId w:val="22"/>
        </w:numPr>
        <w:spacing w:line="240" w:lineRule="auto"/>
        <w:rPr>
          <w:b/>
        </w:rPr>
      </w:pPr>
      <w:r>
        <w:t xml:space="preserve">Updated version and date information for 5.11 Release Candidate 1. </w:t>
      </w:r>
    </w:p>
    <w:p w14:paraId="2A1AAD64" w14:textId="7AB2B1FC" w:rsidR="003950DF" w:rsidRDefault="003950DF" w:rsidP="003950DF">
      <w:pPr>
        <w:pStyle w:val="ListParagraph"/>
        <w:numPr>
          <w:ilvl w:val="0"/>
          <w:numId w:val="22"/>
        </w:numPr>
        <w:spacing w:line="240" w:lineRule="auto"/>
        <w:rPr>
          <w:b/>
        </w:rPr>
      </w:pPr>
      <w:r>
        <w:t xml:space="preserve">Added deprecation messages to the </w:t>
      </w:r>
      <w:r w:rsidRPr="003950DF">
        <w:t>accesstoken_test</w:t>
      </w:r>
      <w:r>
        <w:t xml:space="preserve">, </w:t>
      </w:r>
      <w:r w:rsidRPr="003950DF">
        <w:t>user_test</w:t>
      </w:r>
      <w:r>
        <w:t xml:space="preserve">, </w:t>
      </w:r>
      <w:r w:rsidRPr="003950DF">
        <w:t>group_test</w:t>
      </w:r>
      <w:r>
        <w:t>, and their related objects, states, items, and behaviors.</w:t>
      </w:r>
    </w:p>
    <w:p w14:paraId="0A5BE3AD"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023A2590" w14:textId="77777777" w:rsidR="00E805F1" w:rsidRDefault="00E805F1" w:rsidP="0080185B">
      <w:pPr>
        <w:pStyle w:val="ListParagraph"/>
        <w:numPr>
          <w:ilvl w:val="0"/>
          <w:numId w:val="21"/>
        </w:numPr>
      </w:pPr>
      <w:r>
        <w:t>Added last_logon entity to user_sid55_state and user_sid_item. (Section 2.89, 2.90)</w:t>
      </w:r>
    </w:p>
    <w:p w14:paraId="0BBFC441" w14:textId="77777777" w:rsidR="00E805F1" w:rsidRDefault="00E805F1" w:rsidP="0080185B">
      <w:pPr>
        <w:pStyle w:val="ListParagraph"/>
        <w:numPr>
          <w:ilvl w:val="0"/>
          <w:numId w:val="21"/>
        </w:numPr>
      </w:pPr>
      <w:r>
        <w:t>Corrected spelling errors on last_logon entities for user_state and user_item elements. (Section 2.86)</w:t>
      </w:r>
    </w:p>
    <w:p w14:paraId="56D8BB45"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5" w:history="1">
        <w:r w:rsidRPr="006128D8">
          <w:rPr>
            <w:rStyle w:val="Hyperlink"/>
          </w:rPr>
          <w:t>https://github.com/OVALProject/Language/issues/132</w:t>
        </w:r>
      </w:hyperlink>
      <w:r>
        <w:t>. (Section 2.95)</w:t>
      </w:r>
    </w:p>
    <w:p w14:paraId="539525BD" w14:textId="77777777" w:rsidR="001F7886" w:rsidRDefault="001F7886" w:rsidP="001F7886">
      <w:pPr>
        <w:pStyle w:val="ListParagraph"/>
        <w:numPr>
          <w:ilvl w:val="0"/>
          <w:numId w:val="21"/>
        </w:numPr>
      </w:pPr>
      <w:r>
        <w:t>Added new reg type entries into:</w:t>
      </w:r>
    </w:p>
    <w:p w14:paraId="1BD5B2DB" w14:textId="77777777" w:rsidR="001F7886" w:rsidRDefault="001F7886" w:rsidP="001F7886">
      <w:pPr>
        <w:pStyle w:val="ListParagraph"/>
        <w:numPr>
          <w:ilvl w:val="1"/>
          <w:numId w:val="21"/>
        </w:numPr>
      </w:pPr>
      <w:r>
        <w:t>win-def:entityStateRegistryTypetype description table (Section 2.22)</w:t>
      </w:r>
    </w:p>
    <w:p w14:paraId="703B4450" w14:textId="77777777" w:rsidR="001F7886" w:rsidRDefault="001F7886" w:rsidP="001F7886">
      <w:pPr>
        <w:pStyle w:val="ListParagraph"/>
        <w:numPr>
          <w:ilvl w:val="1"/>
          <w:numId w:val="21"/>
        </w:numPr>
      </w:pPr>
      <w:r>
        <w:t>win-sc:EntityItemRegistryTypeType description table  (Section 2.23)</w:t>
      </w:r>
    </w:p>
    <w:p w14:paraId="2CB89937" w14:textId="77777777" w:rsidR="001F7886" w:rsidRPr="0080185B" w:rsidRDefault="003E3DF8" w:rsidP="001F7886">
      <w:pPr>
        <w:pStyle w:val="ListParagraph"/>
        <w:numPr>
          <w:ilvl w:val="1"/>
          <w:numId w:val="21"/>
        </w:numPr>
      </w:pPr>
      <w:hyperlink r:id="rId176" w:history="1">
        <w:r w:rsidR="001F7886" w:rsidRPr="00296C43">
          <w:rPr>
            <w:rStyle w:val="Hyperlink"/>
          </w:rPr>
          <w:t>https://github.com/OVALProject/Language/issues/102</w:t>
        </w:r>
      </w:hyperlink>
      <w:r w:rsidR="001F7886">
        <w:t xml:space="preserve"> </w:t>
      </w:r>
    </w:p>
    <w:p w14:paraId="40DA990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1D2DE81B"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7" w:history="1">
        <w:r w:rsidRPr="001B034D">
          <w:rPr>
            <w:rStyle w:val="Hyperlink"/>
          </w:rPr>
          <w:t>https://github.com/OVALProject/Language/issues/1</w:t>
        </w:r>
      </w:hyperlink>
      <w:r>
        <w:t xml:space="preserve">. </w:t>
      </w:r>
    </w:p>
    <w:p w14:paraId="052E14A0"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8" w:history="1">
        <w:r w:rsidRPr="009579A3">
          <w:rPr>
            <w:rStyle w:val="Hyperlink"/>
          </w:rPr>
          <w:t>https://github.com/OVALProject/Language/issues/15</w:t>
        </w:r>
      </w:hyperlink>
      <w:r>
        <w:t>.</w:t>
      </w:r>
    </w:p>
    <w:p w14:paraId="53D9F62C"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6BC5CABA"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1DFF2C1F"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14C6020" w14:textId="77777777" w:rsidR="00026301" w:rsidRDefault="00026301" w:rsidP="002F25F4">
      <w:pPr>
        <w:pStyle w:val="Heading1"/>
      </w:pPr>
      <w:bookmarkStart w:id="186" w:name="_Toc334363102"/>
      <w:r>
        <w:t xml:space="preserve">Appendix </w:t>
      </w:r>
      <w:r w:rsidR="00B71DB3">
        <w:t>C</w:t>
      </w:r>
      <w:r>
        <w:t xml:space="preserve"> - Terms and Acronyms</w:t>
      </w:r>
      <w:bookmarkEnd w:id="186"/>
    </w:p>
    <w:p w14:paraId="4A1094AD" w14:textId="77777777" w:rsidR="00026301" w:rsidRPr="00026301" w:rsidRDefault="00026301" w:rsidP="00026301"/>
    <w:p w14:paraId="79247DA5" w14:textId="77777777" w:rsidR="00C837BF" w:rsidRPr="00C837BF" w:rsidRDefault="00C837BF" w:rsidP="00C837BF"/>
    <w:p w14:paraId="07F52A1E" w14:textId="77777777" w:rsidR="00C837BF" w:rsidRPr="00C837BF" w:rsidRDefault="00C837BF" w:rsidP="00C837BF"/>
    <w:sectPr w:rsidR="00C837BF" w:rsidRPr="00C837BF" w:rsidSect="00C837BF">
      <w:headerReference w:type="default" r:id="rId179"/>
      <w:headerReference w:type="first" r:id="rId18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 w:author="Haynes, Dan" w:date="2012-01-09T12:09:00Z" w:initials="DJH">
    <w:p w14:paraId="55CC44F8" w14:textId="77777777" w:rsidR="00EF617C" w:rsidRDefault="00EF617C" w:rsidP="00792765">
      <w:pPr>
        <w:pStyle w:val="CommentText"/>
      </w:pPr>
      <w:r>
        <w:rPr>
          <w:rStyle w:val="CommentReference"/>
        </w:rPr>
        <w:annotationRef/>
      </w:r>
      <w:r>
        <w:t>We probably want to consider adding windows 2000, windows server 2003, windows server 2008, and windows server 2008 r2.</w:t>
      </w:r>
    </w:p>
  </w:comment>
  <w:comment w:id="49" w:author="Haynes, Dan" w:date="2011-12-21T09:57:00Z" w:initials="DJH">
    <w:p w14:paraId="187EC533" w14:textId="77777777" w:rsidR="00EF617C" w:rsidRDefault="00EF617C" w:rsidP="00591B85">
      <w:pPr>
        <w:pStyle w:val="CommentText"/>
      </w:pPr>
      <w:r>
        <w:rPr>
          <w:rStyle w:val="CommentReference"/>
        </w:rPr>
        <w:annotationRef/>
      </w:r>
      <w:r>
        <w:t>We probably want to consider adding windows 2000, windows server 2003, windows server 2008, and windows server 2008 r2.</w:t>
      </w:r>
    </w:p>
  </w:comment>
  <w:comment w:id="56" w:author="Haynes, Dan" w:date="2011-12-21T09:57:00Z" w:initials="DJH">
    <w:p w14:paraId="525FE69B" w14:textId="77777777" w:rsidR="00EF617C" w:rsidRDefault="00EF617C" w:rsidP="00591B85">
      <w:pPr>
        <w:pStyle w:val="CommentText"/>
      </w:pPr>
      <w:r>
        <w:rPr>
          <w:rStyle w:val="CommentReference"/>
        </w:rPr>
        <w:annotationRef/>
      </w:r>
      <w:r>
        <w:t>We probably want to consider adding windows 2000, windows server 2003, windows server 2008, and windows server 2008 r2.</w:t>
      </w:r>
    </w:p>
  </w:comment>
  <w:comment w:id="63" w:author="Haynes, Dan" w:date="2011-12-21T09:57:00Z" w:initials="DJH">
    <w:p w14:paraId="441EA12C" w14:textId="77777777" w:rsidR="00EF617C" w:rsidRDefault="00EF617C" w:rsidP="00591B85">
      <w:pPr>
        <w:pStyle w:val="CommentText"/>
      </w:pPr>
      <w:r>
        <w:rPr>
          <w:rStyle w:val="CommentReference"/>
        </w:rPr>
        <w:annotationRef/>
      </w:r>
      <w:r>
        <w:t>We probably want to consider adding windows 2000, windows server 2003, windows server 2008, and windows server 2008 r2.</w:t>
      </w:r>
    </w:p>
  </w:comment>
  <w:comment w:id="66" w:author="Melachrinoudis, Stelios" w:date="2011-12-21T09:57:00Z" w:initials="MS">
    <w:p w14:paraId="6619FF28" w14:textId="77777777" w:rsidR="00EF617C" w:rsidRDefault="00EF617C" w:rsidP="00591B85">
      <w:pPr>
        <w:pStyle w:val="CommentText"/>
      </w:pPr>
      <w:r>
        <w:rPr>
          <w:rStyle w:val="CommentReference"/>
        </w:rPr>
        <w:annotationRef/>
      </w:r>
      <w:r>
        <w:t>Is this actually being checked or monitored in the Windows schema?</w:t>
      </w:r>
    </w:p>
  </w:comment>
  <w:comment w:id="68" w:author="Melachrinoudis, Stelios" w:date="2011-12-21T09:57:00Z" w:initials="MS">
    <w:p w14:paraId="0E5E8A22" w14:textId="77777777" w:rsidR="00EF617C" w:rsidRDefault="00EF617C" w:rsidP="00591B85">
      <w:pPr>
        <w:pStyle w:val="CommentText"/>
      </w:pPr>
      <w:r>
        <w:rPr>
          <w:rStyle w:val="CommentReference"/>
        </w:rPr>
        <w:annotationRef/>
      </w:r>
      <w:r>
        <w:t>Is this actually being checked or monitored in the Windows schema?</w:t>
      </w:r>
    </w:p>
  </w:comment>
  <w:comment w:id="73" w:author="Haynes, Dan" w:date="2011-12-21T09:57:00Z" w:initials="DJH">
    <w:p w14:paraId="5BE603B4" w14:textId="77777777" w:rsidR="00EF617C" w:rsidRDefault="00EF617C" w:rsidP="00591B85">
      <w:pPr>
        <w:pStyle w:val="CommentText"/>
      </w:pPr>
      <w:r>
        <w:rPr>
          <w:rStyle w:val="CommentReference"/>
        </w:rPr>
        <w:annotationRef/>
      </w:r>
      <w:r>
        <w:t>We probably want to consider adding windows 2000, windows server 2003, windows server 2008, and windows server 2008 r2.</w:t>
      </w:r>
    </w:p>
  </w:comment>
  <w:comment w:id="74" w:author="Melachrinoudis, Stelios" w:date="2011-12-21T09:57:00Z" w:initials="MS">
    <w:p w14:paraId="222909ED" w14:textId="77777777" w:rsidR="00EF617C" w:rsidRDefault="00EF617C" w:rsidP="00591B85">
      <w:pPr>
        <w:pStyle w:val="CommentText"/>
      </w:pPr>
      <w:r>
        <w:rPr>
          <w:rStyle w:val="CommentReference"/>
        </w:rPr>
        <w:annotationRef/>
      </w:r>
      <w:r>
        <w:t>The Kerberos Ticket Event category is not listed on the MSDN website.</w:t>
      </w:r>
    </w:p>
  </w:comment>
  <w:comment w:id="77" w:author="Melachrinoudis, Stelios" w:date="2012-01-19T09:20:00Z" w:initials="MS">
    <w:p w14:paraId="1B6E9467" w14:textId="77777777" w:rsidR="00EF617C" w:rsidRDefault="00EF617C">
      <w:pPr>
        <w:pStyle w:val="CommentText"/>
      </w:pPr>
      <w:r>
        <w:rPr>
          <w:rStyle w:val="CommentReference"/>
        </w:rPr>
        <w:annotationRef/>
      </w:r>
      <w:r>
        <w:t>Is there a reference that says what the GUID is it?</w:t>
      </w:r>
    </w:p>
  </w:comment>
  <w:comment w:id="79" w:author="Melachrinoudis, Stelios" w:date="2012-01-19T09:46:00Z" w:initials="MS">
    <w:p w14:paraId="7C3FFBF2" w14:textId="77777777" w:rsidR="00EF617C" w:rsidRDefault="00EF617C" w:rsidP="005B09B7">
      <w:pPr>
        <w:pStyle w:val="CommentText"/>
      </w:pPr>
      <w:r>
        <w:rPr>
          <w:rStyle w:val="CommentReference"/>
        </w:rPr>
        <w:annotationRef/>
      </w:r>
      <w:r>
        <w:t>Is there a reference that says this GUID is?</w:t>
      </w:r>
    </w:p>
  </w:comment>
  <w:comment w:id="84" w:author="Haynes, Dan" w:date="2011-12-21T09:57:00Z" w:initials="DJH">
    <w:p w14:paraId="3DB16C86" w14:textId="77777777" w:rsidR="00EF617C" w:rsidRDefault="00EF617C" w:rsidP="00591B85">
      <w:pPr>
        <w:pStyle w:val="CommentText"/>
      </w:pPr>
      <w:r>
        <w:rPr>
          <w:rStyle w:val="CommentReference"/>
        </w:rPr>
        <w:annotationRef/>
      </w:r>
      <w:r>
        <w:t>We probably want to consider adding windows 2000, windows server 2003, windows server 2008, and windows server 2008 r2.</w:t>
      </w:r>
    </w:p>
  </w:comment>
  <w:comment w:id="87" w:author="Haynes, Dan" w:date="2012-01-19T09:58:00Z" w:initials="DJH">
    <w:p w14:paraId="5A9D2306" w14:textId="77777777" w:rsidR="00EF617C" w:rsidRDefault="00EF617C">
      <w:pPr>
        <w:pStyle w:val="CommentText"/>
      </w:pPr>
      <w:r>
        <w:rPr>
          <w:rStyle w:val="CommentReference"/>
        </w:rPr>
        <w:annotationRef/>
      </w:r>
      <w:r>
        <w:t>This is found in Microsoft's lmaccess.h .  Maybe we can find a Microsoft link for this.</w:t>
      </w:r>
    </w:p>
  </w:comment>
  <w:comment w:id="91" w:author="Haynes, Dan" w:date="2011-12-21T18:42:00Z" w:initials="DJH">
    <w:p w14:paraId="59558EEB" w14:textId="77777777" w:rsidR="00EF617C" w:rsidRDefault="00EF617C" w:rsidP="00D16A0D">
      <w:pPr>
        <w:pStyle w:val="CommentText"/>
      </w:pPr>
      <w:r>
        <w:rPr>
          <w:rStyle w:val="CommentReference"/>
        </w:rPr>
        <w:annotationRef/>
      </w:r>
      <w:r>
        <w:t>We probably want to consider adding windows 2000, windows server 2003, windows server 2008, and windows server 2008 r2.</w:t>
      </w:r>
    </w:p>
  </w:comment>
  <w:comment w:id="94" w:author="Melachrinoudis, Stelios" w:date="2012-01-12T17:13:00Z" w:initials="MS">
    <w:p w14:paraId="4258C33C" w14:textId="77777777" w:rsidR="00EF617C" w:rsidRDefault="00EF617C">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6" w:author="Melachrinoudis, Stelios" w:date="2012-01-12T17:13:00Z" w:initials="MS">
    <w:p w14:paraId="6246A3EB" w14:textId="77777777" w:rsidR="00EF617C" w:rsidRDefault="00EF617C">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9" w:author="Haynes, Dan" w:date="2011-12-21T18:07:00Z" w:initials="DJH">
    <w:p w14:paraId="4B0B6761" w14:textId="77777777" w:rsidR="00EF617C" w:rsidRDefault="00EF617C" w:rsidP="003F6455">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14:paraId="36B62FCA" w14:textId="77777777" w:rsidR="00EF617C" w:rsidRDefault="00EF617C" w:rsidP="00953BEB">
      <w:pPr>
        <w:pStyle w:val="CommentText"/>
      </w:pPr>
      <w:r>
        <w:rPr>
          <w:rStyle w:val="CommentReference"/>
        </w:rPr>
        <w:annotationRef/>
      </w:r>
      <w:r>
        <w:t>We probably want to consider adding windows 2000, windows server 2003, windows server 2008, and windows server 2008 r2.</w:t>
      </w:r>
    </w:p>
  </w:comment>
  <w:comment w:id="161" w:author="Haynes, Dan" w:date="2012-01-09T11:52:00Z" w:initials="DJH">
    <w:p w14:paraId="06542902" w14:textId="77777777" w:rsidR="00EF617C" w:rsidRDefault="00EF617C" w:rsidP="00953BEB">
      <w:pPr>
        <w:pStyle w:val="CommentText"/>
      </w:pPr>
      <w:r>
        <w:rPr>
          <w:rStyle w:val="CommentReference"/>
        </w:rPr>
        <w:annotationRef/>
      </w:r>
      <w:r>
        <w:t>We probably want to consider adding windows 2000, windows server 2003, windows server 2008, and windows server 2008 r2.</w:t>
      </w:r>
    </w:p>
  </w:comment>
  <w:comment w:id="167" w:author="Haynes, Dan" w:date="2012-01-09T11:52:00Z" w:initials="DJH">
    <w:p w14:paraId="385F35C6" w14:textId="77777777" w:rsidR="00EF617C" w:rsidRDefault="00EF617C" w:rsidP="00953BEB">
      <w:pPr>
        <w:pStyle w:val="CommentText"/>
      </w:pPr>
      <w:r>
        <w:rPr>
          <w:rStyle w:val="CommentReference"/>
        </w:rPr>
        <w:annotationRef/>
      </w:r>
      <w:r>
        <w:t>We probably want to consider adding windows 2000, windows server 2003, windows server 2008, and windows server 2008 r2.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892E91" w15:done="0"/>
  <w15:commentEx w15:paraId="55CC44F8" w15:done="0"/>
  <w15:commentEx w15:paraId="187EC533" w15:done="0"/>
  <w15:commentEx w15:paraId="525FE69B" w15:done="0"/>
  <w15:commentEx w15:paraId="441EA12C" w15:done="0"/>
  <w15:commentEx w15:paraId="6619FF28" w15:done="0"/>
  <w15:commentEx w15:paraId="0E5E8A22" w15:done="0"/>
  <w15:commentEx w15:paraId="5BE603B4" w15:done="0"/>
  <w15:commentEx w15:paraId="222909ED" w15:done="0"/>
  <w15:commentEx w15:paraId="1B6E9467" w15:done="0"/>
  <w15:commentEx w15:paraId="7C3FFBF2" w15:done="0"/>
  <w15:commentEx w15:paraId="3DB16C86" w15:done="0"/>
  <w15:commentEx w15:paraId="5A9D2306" w15:done="0"/>
  <w15:commentEx w15:paraId="59558EEB" w15:done="0"/>
  <w15:commentEx w15:paraId="4258C33C" w15:done="0"/>
  <w15:commentEx w15:paraId="6246A3EB" w15:done="0"/>
  <w15:commentEx w15:paraId="4B0B6761" w15:done="0"/>
  <w15:commentEx w15:paraId="0F89DB7E" w15:done="0"/>
  <w15:commentEx w15:paraId="36B62FCA" w15:done="0"/>
  <w15:commentEx w15:paraId="06542902" w15:done="0"/>
  <w15:commentEx w15:paraId="65B5F649" w15:done="0"/>
  <w15:commentEx w15:paraId="10B63014" w15:done="0"/>
  <w15:commentEx w15:paraId="385F35C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497EE" w14:textId="77777777" w:rsidR="00EF617C" w:rsidRDefault="00EF617C" w:rsidP="00C837BF">
      <w:pPr>
        <w:spacing w:after="0" w:line="240" w:lineRule="auto"/>
      </w:pPr>
      <w:r>
        <w:separator/>
      </w:r>
    </w:p>
  </w:endnote>
  <w:endnote w:type="continuationSeparator" w:id="0">
    <w:p w14:paraId="35296C8E" w14:textId="77777777" w:rsidR="00EF617C" w:rsidRDefault="00EF617C"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49556" w14:textId="77777777" w:rsidR="00EF617C" w:rsidRDefault="00EF617C" w:rsidP="00C837BF">
      <w:pPr>
        <w:spacing w:after="0" w:line="240" w:lineRule="auto"/>
      </w:pPr>
      <w:r>
        <w:separator/>
      </w:r>
    </w:p>
  </w:footnote>
  <w:footnote w:type="continuationSeparator" w:id="0">
    <w:p w14:paraId="3C4B9D3F" w14:textId="77777777" w:rsidR="00EF617C" w:rsidRDefault="00EF617C" w:rsidP="00C837BF">
      <w:pPr>
        <w:spacing w:after="0" w:line="240" w:lineRule="auto"/>
      </w:pPr>
      <w:r>
        <w:continuationSeparator/>
      </w:r>
    </w:p>
  </w:footnote>
  <w:footnote w:id="1">
    <w:p w14:paraId="773A4853" w14:textId="58ACEF43" w:rsidR="00EF617C" w:rsidRPr="00DD6637" w:rsidRDefault="00EF617C"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Pr>
            <w:rStyle w:val="Hyperlink"/>
          </w:rPr>
          <w:t>https://oval.cisecurity.org/terms</w:t>
        </w:r>
      </w:hyperlink>
    </w:p>
  </w:footnote>
  <w:footnote w:id="2">
    <w:p w14:paraId="11F57ECF" w14:textId="0DE60B31" w:rsidR="00EF617C" w:rsidRPr="00DD6637" w:rsidRDefault="00EF617C"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Pr>
            <w:rStyle w:val="Hyperlink"/>
          </w:rPr>
          <w:t>https://oval.cisecurity.org/</w:t>
        </w:r>
      </w:hyperlink>
    </w:p>
    <w:p w14:paraId="120E78FC" w14:textId="77777777" w:rsidR="00EF617C" w:rsidRPr="00DD6637" w:rsidRDefault="00EF617C">
      <w:pPr>
        <w:pStyle w:val="FootnoteText"/>
      </w:pPr>
    </w:p>
  </w:footnote>
  <w:footnote w:id="3">
    <w:p w14:paraId="50440E59" w14:textId="77777777" w:rsidR="00EF617C" w:rsidRPr="00DD6637" w:rsidRDefault="00EF617C"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5DE74C04" w14:textId="77777777" w:rsidR="00EF617C" w:rsidRPr="00DD6637" w:rsidRDefault="00EF617C"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0D5C0D92" w14:textId="77777777" w:rsidR="00EF617C" w:rsidRPr="00DD6637" w:rsidRDefault="00EF617C"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1F8164E5" w14:textId="77777777" w:rsidR="00EF617C" w:rsidRPr="00DD6637" w:rsidRDefault="00EF617C"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42086A47" w14:textId="77777777" w:rsidR="00EF617C" w:rsidRPr="00DD6637" w:rsidRDefault="00EF617C"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57E1EB66" w14:textId="77777777" w:rsidR="00EF617C" w:rsidRPr="00DD6637" w:rsidRDefault="00EF617C"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1109E72" w14:textId="77777777" w:rsidR="00EF617C" w:rsidRPr="00DD6637" w:rsidRDefault="00EF617C"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459B2E97" w14:textId="77777777" w:rsidR="00EF617C" w:rsidRDefault="00EF617C"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6D573304" w14:textId="77777777" w:rsidR="00EF617C" w:rsidRDefault="00EF617C"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54D0A54" w14:textId="77777777" w:rsidR="00EF617C" w:rsidRPr="004D4DED" w:rsidRDefault="00EF617C"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37920551" w14:textId="77777777" w:rsidR="00EF617C" w:rsidRPr="00B10F13" w:rsidRDefault="00EF617C" w:rsidP="00792765">
      <w:pPr>
        <w:pStyle w:val="FootnoteText"/>
        <w:contextualSpacing/>
      </w:pPr>
      <w:r w:rsidRPr="00B10F13">
        <w:t xml:space="preserve"> </w:t>
      </w:r>
    </w:p>
  </w:footnote>
  <w:footnote w:id="13">
    <w:p w14:paraId="77E2D53B" w14:textId="77777777" w:rsidR="00EF617C" w:rsidRPr="00731CF6" w:rsidRDefault="00EF617C"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541B2C59" w14:textId="77777777" w:rsidR="00EF617C" w:rsidRPr="00731CF6" w:rsidRDefault="00EF617C"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31812C2C" w14:textId="77777777" w:rsidR="00EF617C" w:rsidRPr="00731CF6" w:rsidRDefault="00EF617C"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438865A8" w14:textId="77777777" w:rsidR="00EF617C" w:rsidRPr="00731CF6" w:rsidRDefault="00EF617C"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62B0B76B" w14:textId="77777777" w:rsidR="00EF617C" w:rsidRPr="00731CF6" w:rsidRDefault="00EF617C"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30797876" w14:textId="77777777" w:rsidR="00EF617C" w:rsidRDefault="00EF617C" w:rsidP="00792765">
      <w:pPr>
        <w:pStyle w:val="FootnoteText"/>
      </w:pPr>
    </w:p>
  </w:footnote>
  <w:footnote w:id="18">
    <w:p w14:paraId="3F0F129F" w14:textId="77777777" w:rsidR="00EF617C" w:rsidRPr="00D52175" w:rsidRDefault="00EF617C"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404A29BD" w14:textId="77777777" w:rsidR="00EF617C" w:rsidRPr="00D52175" w:rsidRDefault="00EF617C"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7830188A" w14:textId="77777777" w:rsidR="00EF617C" w:rsidRPr="00D52175" w:rsidRDefault="00EF617C"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682A6103" w14:textId="77777777" w:rsidR="00EF617C" w:rsidRPr="007208BA" w:rsidRDefault="00EF617C"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CD8AC19" w14:textId="77777777" w:rsidR="00EF617C" w:rsidRPr="005049FE" w:rsidRDefault="00EF617C"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5F4F0629" w14:textId="77777777" w:rsidR="00EF617C" w:rsidRPr="005049FE" w:rsidRDefault="00EF617C"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75AC2CE1" w14:textId="77777777" w:rsidR="00EF617C" w:rsidRPr="005049FE" w:rsidRDefault="00EF617C"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6942B9B5" w14:textId="77777777" w:rsidR="00EF617C" w:rsidRPr="005049FE" w:rsidRDefault="00EF617C"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3FDB4C44" w14:textId="77777777" w:rsidR="00EF617C" w:rsidRPr="005049FE" w:rsidRDefault="00EF617C"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14:paraId="5B099BAD" w14:textId="77777777" w:rsidR="00EF617C" w:rsidRPr="00531760" w:rsidRDefault="00EF617C"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1AA626EC" w14:textId="77777777" w:rsidR="00EF617C" w:rsidRPr="00531760" w:rsidRDefault="00EF617C"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732FF4DD" w14:textId="77777777" w:rsidR="00EF617C" w:rsidRPr="00531760" w:rsidRDefault="00EF617C"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11D1A6EB" w14:textId="77777777" w:rsidR="00EF617C" w:rsidRPr="00531760" w:rsidRDefault="00EF617C"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32FD36C0" w14:textId="77777777" w:rsidR="00EF617C" w:rsidRPr="00531760" w:rsidRDefault="00EF617C"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372A3220" w14:textId="77777777" w:rsidR="00EF617C" w:rsidRDefault="00EF617C"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68D1CF50" w14:textId="77777777" w:rsidR="00EF617C" w:rsidRDefault="00EF617C"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540B1A29" w14:textId="77777777" w:rsidR="00EF617C" w:rsidRDefault="00EF617C"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8F77887" w14:textId="77777777" w:rsidR="00EF617C" w:rsidRPr="00F6318D" w:rsidRDefault="00EF617C"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58D7A085" w14:textId="77777777" w:rsidR="00EF617C" w:rsidRPr="00F6318D" w:rsidRDefault="00EF617C"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335E11C" w14:textId="77777777" w:rsidR="00EF617C" w:rsidRPr="00F6318D" w:rsidRDefault="00EF617C"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2509E45D" w14:textId="77777777" w:rsidR="00EF617C" w:rsidRPr="00F6318D" w:rsidRDefault="00EF617C"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78A7A90" w14:textId="77777777" w:rsidR="00EF617C" w:rsidRPr="00F6318D" w:rsidRDefault="00EF617C"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68C9152" w14:textId="77777777" w:rsidR="00EF617C" w:rsidRPr="00F6318D" w:rsidRDefault="00EF617C"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9AFDAAB" w14:textId="77777777" w:rsidR="00EF617C" w:rsidRDefault="00EF617C"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A64B0D5" w14:textId="77777777" w:rsidR="00EF617C" w:rsidRPr="00B40F34" w:rsidRDefault="00EF617C"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73E0A5A1" w14:textId="77777777" w:rsidR="00EF617C" w:rsidRPr="001205B1" w:rsidRDefault="00EF617C"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C3F11EB" w14:textId="77777777" w:rsidR="00EF617C" w:rsidRDefault="00EF617C"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6A9F24BB" w14:textId="77777777" w:rsidR="00EF617C" w:rsidRPr="00CE78FA" w:rsidRDefault="00EF617C"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6511B42" w14:textId="77777777" w:rsidR="00EF617C" w:rsidRPr="00CE78FA" w:rsidRDefault="00EF617C"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208FA073" w14:textId="77777777" w:rsidR="00EF617C" w:rsidRPr="00CE78FA" w:rsidRDefault="00EF617C"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410B1DCA" w14:textId="77777777" w:rsidR="00EF617C" w:rsidRPr="00CE78FA" w:rsidRDefault="00EF617C"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6282A932" w14:textId="77777777" w:rsidR="00EF617C" w:rsidRDefault="00EF617C"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49A1C2B3" w14:textId="77777777" w:rsidR="00EF617C" w:rsidRPr="004A67EA" w:rsidRDefault="00EF617C"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5DB71734" w14:textId="77777777" w:rsidR="00EF617C" w:rsidRPr="004A67EA" w:rsidRDefault="00EF617C"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54021F59" w14:textId="77777777" w:rsidR="00EF617C" w:rsidRPr="004A67EA" w:rsidRDefault="00EF617C"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70798407" w14:textId="77777777" w:rsidR="00EF617C" w:rsidRPr="004A67EA" w:rsidRDefault="00EF617C"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0CAF390" w14:textId="77777777" w:rsidR="00EF617C" w:rsidRDefault="00EF617C" w:rsidP="00792765">
      <w:pPr>
        <w:pStyle w:val="FootnoteText"/>
      </w:pPr>
    </w:p>
  </w:footnote>
  <w:footnote w:id="54">
    <w:p w14:paraId="04EE87E6" w14:textId="77777777" w:rsidR="00EF617C" w:rsidRPr="00655F00" w:rsidRDefault="00EF617C"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4DE038F4" w14:textId="77777777" w:rsidR="00EF617C" w:rsidRPr="00655F00" w:rsidRDefault="00EF617C"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2DF5C908" w14:textId="77777777" w:rsidR="00EF617C" w:rsidRPr="00655F00" w:rsidRDefault="00EF617C"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92E1112" w14:textId="77777777" w:rsidR="00EF617C" w:rsidRPr="00655F00" w:rsidRDefault="00EF617C"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0751BF3A" w14:textId="77777777" w:rsidR="00EF617C" w:rsidRPr="00655F00" w:rsidRDefault="00EF617C"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6621C5D2" w14:textId="77777777" w:rsidR="00EF617C" w:rsidRPr="00655F00" w:rsidRDefault="00EF617C"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14:paraId="38AEFA82" w14:textId="77777777" w:rsidR="00EF617C" w:rsidRDefault="00EF617C" w:rsidP="00792765">
      <w:pPr>
        <w:pStyle w:val="FootnoteText"/>
      </w:pPr>
    </w:p>
  </w:footnote>
  <w:footnote w:id="60">
    <w:p w14:paraId="2BCD1250" w14:textId="77777777" w:rsidR="00EF617C" w:rsidRPr="009E5097" w:rsidRDefault="00EF617C"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75444CAB" w14:textId="77777777" w:rsidR="00EF617C" w:rsidRPr="009E5097" w:rsidRDefault="00EF617C"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83E3282" w14:textId="77777777" w:rsidR="00EF617C" w:rsidRPr="009E5097" w:rsidRDefault="00EF617C"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5247EC4" w14:textId="77777777" w:rsidR="00EF617C" w:rsidRPr="009E5097" w:rsidRDefault="00EF617C"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4420015D" w14:textId="77777777" w:rsidR="00EF617C" w:rsidRPr="009E5097" w:rsidRDefault="00EF617C"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AE136A9" w14:textId="77777777" w:rsidR="00EF617C" w:rsidRPr="009E5097" w:rsidRDefault="00EF617C"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4CFABE1F" w14:textId="77777777" w:rsidR="00EF617C" w:rsidRDefault="00EF617C" w:rsidP="00792765">
      <w:pPr>
        <w:pStyle w:val="FootnoteText"/>
      </w:pPr>
    </w:p>
  </w:footnote>
  <w:footnote w:id="66">
    <w:p w14:paraId="4A5C851A" w14:textId="77777777" w:rsidR="00EF617C" w:rsidRPr="00A66933" w:rsidRDefault="00EF617C"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5A6B081E" w14:textId="77777777" w:rsidR="00EF617C" w:rsidRPr="00A66933" w:rsidRDefault="00EF617C"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57234049" w14:textId="77777777" w:rsidR="00EF617C" w:rsidRPr="00A66933" w:rsidRDefault="00EF617C"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7E66251B" w14:textId="77777777" w:rsidR="00EF617C" w:rsidRPr="00A66933" w:rsidRDefault="00EF617C"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FAA6EED" w14:textId="77777777" w:rsidR="00EF617C" w:rsidRPr="00A66933" w:rsidRDefault="00EF617C"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386E4627" w14:textId="77777777" w:rsidR="00EF617C" w:rsidRPr="00A66933" w:rsidRDefault="00EF617C"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98607A7" w14:textId="77777777" w:rsidR="00EF617C" w:rsidRPr="00A66933" w:rsidRDefault="00EF617C"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25E0886E" w14:textId="77777777" w:rsidR="00EF617C" w:rsidRPr="00A66933" w:rsidRDefault="00EF617C"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31DEBA0E" w14:textId="77777777" w:rsidR="00EF617C" w:rsidRDefault="00EF617C" w:rsidP="00792765">
      <w:pPr>
        <w:pStyle w:val="FootnoteText"/>
      </w:pPr>
    </w:p>
  </w:footnote>
  <w:footnote w:id="74">
    <w:p w14:paraId="4894799C" w14:textId="77777777" w:rsidR="00EF617C" w:rsidRDefault="00EF617C"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30A3D4D" w14:textId="77777777" w:rsidR="00EF617C" w:rsidRDefault="00EF617C"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3ADE6E77" w14:textId="77777777" w:rsidR="00EF617C" w:rsidRDefault="00EF617C">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0240AD9E" w14:textId="77777777" w:rsidR="00EF617C" w:rsidRDefault="00EF617C">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6513D79" w14:textId="77777777" w:rsidR="00EF617C" w:rsidRDefault="00EF617C">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5B011D7" w14:textId="77777777" w:rsidR="00EF617C" w:rsidRDefault="00EF617C"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7EA94F7E" w14:textId="77777777" w:rsidR="00EF617C" w:rsidRDefault="00EF617C">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405B8325" w14:textId="77777777" w:rsidR="00EF617C" w:rsidRDefault="00EF617C"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11C2EB5A" w14:textId="77777777" w:rsidR="00EF617C" w:rsidRDefault="00EF617C">
      <w:pPr>
        <w:pStyle w:val="FootnoteText"/>
      </w:pPr>
    </w:p>
  </w:footnote>
  <w:footnote w:id="82">
    <w:p w14:paraId="7DCB850D" w14:textId="77777777" w:rsidR="00EF617C" w:rsidRDefault="00EF617C">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03BC4E1F" w14:textId="77777777" w:rsidR="00EF617C" w:rsidRDefault="00EF617C">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14:paraId="6A0D9B41" w14:textId="77777777" w:rsidR="00EF617C" w:rsidRPr="00CA1267" w:rsidRDefault="00EF617C"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14:paraId="2709FBF5" w14:textId="77777777" w:rsidR="00EF617C" w:rsidRDefault="00EF617C">
      <w:pPr>
        <w:pStyle w:val="FootnoteText"/>
      </w:pPr>
    </w:p>
  </w:footnote>
  <w:footnote w:id="85">
    <w:p w14:paraId="4513BCB2" w14:textId="77777777" w:rsidR="00EF617C" w:rsidRDefault="00EF617C">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14:paraId="213AD893" w14:textId="77777777" w:rsidR="00EF617C" w:rsidRDefault="00EF617C"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14:paraId="6993460F" w14:textId="77777777" w:rsidR="00EF617C" w:rsidRDefault="00EF617C">
      <w:pPr>
        <w:pStyle w:val="FootnoteText"/>
      </w:pPr>
    </w:p>
  </w:footnote>
  <w:footnote w:id="87">
    <w:p w14:paraId="51F3924D" w14:textId="77777777" w:rsidR="00EF617C" w:rsidRDefault="00EF617C">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14:paraId="0840808C" w14:textId="77777777" w:rsidR="00EF617C" w:rsidRDefault="00EF617C"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14:paraId="2D9035E8" w14:textId="77777777" w:rsidR="00EF617C" w:rsidRDefault="00EF617C">
      <w:pPr>
        <w:pStyle w:val="FootnoteText"/>
      </w:pPr>
    </w:p>
  </w:footnote>
  <w:footnote w:id="89">
    <w:p w14:paraId="1070BDDB" w14:textId="77777777" w:rsidR="00EF617C" w:rsidRDefault="00EF617C">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14:paraId="5030335B" w14:textId="77777777" w:rsidR="00EF617C" w:rsidRDefault="00EF617C">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14:paraId="642EF7C2" w14:textId="77777777" w:rsidR="00EF617C" w:rsidRPr="00CA1267" w:rsidRDefault="00EF617C"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14:paraId="78E3B52D" w14:textId="77777777" w:rsidR="00EF617C" w:rsidRDefault="00EF617C">
      <w:pPr>
        <w:pStyle w:val="FootnoteText"/>
      </w:pPr>
    </w:p>
  </w:footnote>
  <w:footnote w:id="92">
    <w:p w14:paraId="52AA682C" w14:textId="77777777" w:rsidR="00EF617C" w:rsidRDefault="00EF617C">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14:paraId="6E6B3E51" w14:textId="77777777" w:rsidR="00EF617C" w:rsidRDefault="00EF617C"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14:paraId="23429D91" w14:textId="77777777" w:rsidR="00EF617C" w:rsidRDefault="00EF617C"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14:paraId="4DA38C22" w14:textId="77777777" w:rsidR="00EF617C" w:rsidRDefault="00EF617C"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14:paraId="1643C0A2" w14:textId="77777777" w:rsidR="00EF617C" w:rsidRDefault="00EF617C"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14:paraId="4041B6E2" w14:textId="77777777" w:rsidR="00EF617C" w:rsidRDefault="00EF617C" w:rsidP="00450AAB">
      <w:pPr>
        <w:pStyle w:val="FootnoteText"/>
      </w:pPr>
    </w:p>
  </w:footnote>
  <w:footnote w:id="97">
    <w:p w14:paraId="3411C023" w14:textId="77777777" w:rsidR="00EF617C" w:rsidRDefault="00EF617C"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14:paraId="2804D5DC" w14:textId="77777777" w:rsidR="00EF617C" w:rsidRDefault="00EF617C">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14:paraId="5C8D15E9" w14:textId="77777777" w:rsidR="00EF617C" w:rsidRDefault="00EF617C">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14:paraId="2B8E864E" w14:textId="77777777" w:rsidR="00EF617C" w:rsidRDefault="00EF617C">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14:paraId="15C31F14" w14:textId="77777777" w:rsidR="00EF617C" w:rsidRDefault="00EF617C">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14:paraId="798BF357" w14:textId="77777777" w:rsidR="00EF617C" w:rsidRDefault="00EF617C">
      <w:pPr>
        <w:pStyle w:val="FootnoteText"/>
      </w:pPr>
      <w:r>
        <w:rPr>
          <w:rStyle w:val="FootnoteReference"/>
        </w:rPr>
        <w:footnoteRef/>
      </w:r>
      <w:r>
        <w:t xml:space="preserve"> For more information see </w:t>
      </w:r>
      <w:hyperlink r:id="rId104" w:history="1">
        <w:r w:rsidRPr="00AE51B1">
          <w:rPr>
            <w:rStyle w:val="Hyperlink"/>
          </w:rPr>
          <w:t>http://msdn.microsoft.com/en-us/library/windows/desktop/aa379166(v=vs.85).aspx</w:t>
        </w:r>
      </w:hyperlink>
    </w:p>
  </w:footnote>
  <w:footnote w:id="103">
    <w:p w14:paraId="09034FD6" w14:textId="77777777" w:rsidR="00EF617C" w:rsidRPr="00725D4E" w:rsidRDefault="00EF617C"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14:paraId="5F1A88B3" w14:textId="77777777" w:rsidR="00EF617C" w:rsidRDefault="00EF617C">
      <w:pPr>
        <w:pStyle w:val="FootnoteText"/>
      </w:pPr>
    </w:p>
  </w:footnote>
  <w:footnote w:id="104">
    <w:p w14:paraId="17FB3191" w14:textId="77777777" w:rsidR="00EF617C" w:rsidRDefault="00EF617C">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14:paraId="1AA948CB" w14:textId="77777777" w:rsidR="00EF617C" w:rsidRDefault="00EF617C">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14:paraId="6B5A414D" w14:textId="77777777" w:rsidR="00EF617C" w:rsidRDefault="00EF617C"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14:paraId="0088119A" w14:textId="77777777" w:rsidR="00EF617C" w:rsidRDefault="00EF617C">
      <w:pPr>
        <w:pStyle w:val="FootnoteText"/>
      </w:pPr>
    </w:p>
  </w:footnote>
  <w:footnote w:id="107">
    <w:p w14:paraId="7F17E056" w14:textId="77777777" w:rsidR="00EF617C" w:rsidRDefault="00EF617C">
      <w:pPr>
        <w:pStyle w:val="FootnoteText"/>
      </w:pPr>
      <w:r>
        <w:rPr>
          <w:rStyle w:val="FootnoteReference"/>
        </w:rPr>
        <w:footnoteRef/>
      </w:r>
      <w:r>
        <w:t xml:space="preserve"> For more information see </w:t>
      </w:r>
      <w:hyperlink r:id="rId109" w:history="1">
        <w:r w:rsidRPr="00AE51B1">
          <w:rPr>
            <w:rStyle w:val="Hyperlink"/>
          </w:rPr>
          <w:t>http://msdn.microsoft.com/en-us/library/windows/desktop/aa379166(v=vs.85).aspx</w:t>
        </w:r>
      </w:hyperlink>
    </w:p>
  </w:footnote>
  <w:footnote w:id="108">
    <w:p w14:paraId="52064791" w14:textId="77777777" w:rsidR="00EF617C" w:rsidRPr="00E91B41" w:rsidRDefault="00EF617C"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14:paraId="55F46283" w14:textId="77777777" w:rsidR="00EF617C" w:rsidRPr="00E91B41" w:rsidRDefault="00EF617C"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14:paraId="1B741774"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14:paraId="4FB48B24"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14:paraId="5C4AC14A"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14:paraId="3AE60C39"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14:paraId="266FC678" w14:textId="77777777" w:rsidR="00EF617C" w:rsidRDefault="00EF617C">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14:paraId="291DA251"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14:paraId="70E8C428"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14:paraId="2CBA1E5B"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14:paraId="7B2B4B38"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14:paraId="46F18C18"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14:paraId="3B984C29"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14:paraId="5CAE99C2"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14:paraId="314D91A7"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14:paraId="07D975E9"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14:paraId="3C8D0EA3"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14:paraId="0A775664"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14:paraId="1F39DF45"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14:paraId="0A37229A" w14:textId="77777777" w:rsidR="00EF617C" w:rsidRDefault="00EF617C">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14:paraId="00371AD5" w14:textId="77777777" w:rsidR="00EF617C" w:rsidRDefault="00EF617C">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14:paraId="5D0D0949" w14:textId="77777777" w:rsidR="00EF617C" w:rsidRDefault="00EF617C">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14:paraId="582A204B" w14:textId="77777777" w:rsidR="00EF617C" w:rsidRDefault="00EF617C">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14:paraId="6325BF40" w14:textId="77777777" w:rsidR="00EF617C" w:rsidRDefault="00EF617C">
      <w:pPr>
        <w:pStyle w:val="FootnoteText"/>
      </w:pPr>
      <w:r>
        <w:rPr>
          <w:rStyle w:val="FootnoteReference"/>
        </w:rPr>
        <w:footnoteRef/>
      </w:r>
      <w:r>
        <w:t xml:space="preserve"> For more information see </w:t>
      </w:r>
      <w:hyperlink r:id="rId133" w:history="1">
        <w:r w:rsidRPr="00AE51B1">
          <w:rPr>
            <w:rStyle w:val="Hyperlink"/>
          </w:rPr>
          <w:t>http://msdn.microsoft.com/en-us/library/windows/desktop/aa379166(v=vs.85).aspx</w:t>
        </w:r>
      </w:hyperlink>
    </w:p>
  </w:footnote>
  <w:footnote w:id="132">
    <w:p w14:paraId="3A26EA91" w14:textId="77777777" w:rsidR="00EF617C" w:rsidRPr="00E91B41" w:rsidRDefault="00EF617C"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14:paraId="0201A13C" w14:textId="77777777" w:rsidR="00EF617C" w:rsidRPr="00E91B41" w:rsidRDefault="00EF617C"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14:paraId="13932522"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14:paraId="0F0454E3"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14:paraId="3439302E"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14:paraId="10FA1288"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14:paraId="64A59943" w14:textId="77777777" w:rsidR="00EF617C" w:rsidRDefault="00EF617C">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14:paraId="3FF57F79"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14:paraId="48282085"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14:paraId="467466CF"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14:paraId="7A98DA87"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14:paraId="55046A3F"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14:paraId="256CE0CF"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14:paraId="5CF92A95"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14:paraId="5DE3779C"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14:paraId="7A708192"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14:paraId="4927BF71"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14:paraId="14E82034"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14:paraId="28282FAD"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14:paraId="28B9CFF3" w14:textId="77777777" w:rsidR="00EF617C" w:rsidRDefault="00EF617C">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14:paraId="7B6B576B" w14:textId="77777777" w:rsidR="00EF617C" w:rsidRPr="00D718A9" w:rsidRDefault="00EF617C"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14:paraId="6005A246" w14:textId="77777777" w:rsidR="00EF617C" w:rsidRPr="00725D4E" w:rsidRDefault="00EF617C"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14:paraId="532F41C1" w14:textId="77777777" w:rsidR="00EF617C" w:rsidRDefault="00EF617C">
      <w:pPr>
        <w:pStyle w:val="FootnoteText"/>
      </w:pPr>
    </w:p>
  </w:footnote>
  <w:footnote w:id="154">
    <w:p w14:paraId="56FA5949" w14:textId="77777777" w:rsidR="00EF617C" w:rsidRDefault="00EF617C">
      <w:pPr>
        <w:pStyle w:val="FootnoteText"/>
      </w:pPr>
      <w:r>
        <w:rPr>
          <w:rStyle w:val="FootnoteReference"/>
        </w:rPr>
        <w:footnoteRef/>
      </w:r>
      <w:r>
        <w:t xml:space="preserve"> For mo</w:t>
      </w:r>
      <w:r w:rsidRPr="00D718A9">
        <w:t xml:space="preserve">re information see </w:t>
      </w:r>
      <w:hyperlink r:id="rId156" w:history="1">
        <w:r w:rsidRPr="00AE51B1">
          <w:rPr>
            <w:rStyle w:val="Hyperlink"/>
          </w:rPr>
          <w:t>http://msdn.microsoft.com/en-us/library/windows/desktop/aa379166(v=vs.85).aspx</w:t>
        </w:r>
      </w:hyperlink>
    </w:p>
  </w:footnote>
  <w:footnote w:id="155">
    <w:p w14:paraId="5D402CFE" w14:textId="77777777" w:rsidR="00EF617C" w:rsidRDefault="00EF617C" w:rsidP="006277BA">
      <w:pPr>
        <w:pStyle w:val="FootnoteText"/>
      </w:pPr>
      <w:r>
        <w:rPr>
          <w:rStyle w:val="FootnoteReference"/>
        </w:rPr>
        <w:footnoteRef/>
      </w:r>
      <w:r>
        <w:t xml:space="preserve"> For mo</w:t>
      </w:r>
      <w:r w:rsidRPr="00D718A9">
        <w:t xml:space="preserve">re information see </w:t>
      </w:r>
      <w:hyperlink r:id="rId157" w:history="1">
        <w:r w:rsidRPr="00AE51B1">
          <w:rPr>
            <w:rStyle w:val="Hyperlink"/>
          </w:rPr>
          <w:t>http://msdn.microsoft.com/en-us/library/windows/desktop/aa379166(v=vs.85).aspx</w:t>
        </w:r>
      </w:hyperlink>
    </w:p>
  </w:footnote>
  <w:footnote w:id="156">
    <w:p w14:paraId="020B068F" w14:textId="77777777" w:rsidR="00EF617C" w:rsidRPr="00E91B41" w:rsidRDefault="00EF617C"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14:paraId="7C076035" w14:textId="77777777" w:rsidR="00EF617C" w:rsidRPr="00E91B41" w:rsidRDefault="00EF617C"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14:paraId="4202BD4E"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14:paraId="7E25210A"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14:paraId="71717650"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14:paraId="28D4DAAB"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14:paraId="08D5927D" w14:textId="77777777" w:rsidR="00EF617C" w:rsidRDefault="00EF617C">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14:paraId="04617A04"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14:paraId="2A928C33"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14:paraId="53194277"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14:paraId="0B17A314" w14:textId="77777777" w:rsidR="00EF617C" w:rsidRDefault="00EF617C">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14:paraId="24D7F38F" w14:textId="77777777" w:rsidR="00EF617C" w:rsidRDefault="00EF617C">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14:paraId="0BA77EC2" w14:textId="77777777" w:rsidR="00EF617C" w:rsidRPr="003500B2" w:rsidRDefault="00EF617C"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14:paraId="33B688BB" w14:textId="77777777" w:rsidR="00EF617C" w:rsidRDefault="00EF617C">
      <w:pPr>
        <w:pStyle w:val="FootnoteText"/>
      </w:pPr>
    </w:p>
  </w:footnote>
  <w:footnote w:id="169">
    <w:p w14:paraId="7CA846DF" w14:textId="77777777" w:rsidR="00EF617C" w:rsidRPr="00C16362" w:rsidRDefault="00EF617C"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14:paraId="5EB3CA27" w14:textId="77777777" w:rsidR="00EF617C" w:rsidRPr="00C16362" w:rsidRDefault="00EF617C"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14:paraId="325F1ECC" w14:textId="77777777" w:rsidR="00EF617C" w:rsidRDefault="00EF617C" w:rsidP="006277BA">
      <w:pPr>
        <w:pStyle w:val="FootnoteText"/>
      </w:pPr>
      <w:r>
        <w:rPr>
          <w:rStyle w:val="FootnoteReference"/>
        </w:rPr>
        <w:footnoteRef/>
      </w:r>
      <w:r>
        <w:t xml:space="preserve"> For mo</w:t>
      </w:r>
      <w:r w:rsidRPr="00D718A9">
        <w:t xml:space="preserve">re information see </w:t>
      </w:r>
      <w:hyperlink r:id="rId173" w:history="1">
        <w:r w:rsidRPr="00AE51B1">
          <w:rPr>
            <w:rStyle w:val="Hyperlink"/>
          </w:rPr>
          <w:t>http://msdn.microsoft.com/en-us/library/windows/desktop/aa379166(v=vs.85).aspx</w:t>
        </w:r>
      </w:hyperlink>
    </w:p>
  </w:footnote>
  <w:footnote w:id="172">
    <w:p w14:paraId="062D4FC8" w14:textId="77777777" w:rsidR="00EF617C" w:rsidRPr="00E91B41" w:rsidRDefault="00EF617C"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14:paraId="135A4CB4" w14:textId="77777777" w:rsidR="00EF617C" w:rsidRPr="00E91B41" w:rsidRDefault="00EF617C"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14:paraId="0A3D4CD7"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14:paraId="6CB99777"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14:paraId="26F49563"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14:paraId="1013B2D6" w14:textId="77777777" w:rsidR="00EF617C" w:rsidRPr="00E91B41" w:rsidRDefault="00EF617C"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14:paraId="5EC0743D" w14:textId="77777777" w:rsidR="00EF617C" w:rsidRDefault="00EF617C">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14:paraId="1838205A"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14:paraId="3C3DEE84"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14:paraId="2EF42548" w14:textId="77777777" w:rsidR="00EF617C" w:rsidRDefault="00EF617C"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14:paraId="67470123" w14:textId="77777777" w:rsidR="00EF617C" w:rsidRDefault="00EF617C">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14:paraId="2A038E95" w14:textId="77777777" w:rsidR="00EF617C" w:rsidRDefault="00EF617C">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14:paraId="6581AF10" w14:textId="77777777" w:rsidR="00EF617C" w:rsidRPr="00C16362" w:rsidRDefault="00EF617C"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14:paraId="3B25D6D9" w14:textId="77777777" w:rsidR="00EF617C" w:rsidRPr="00C16362" w:rsidRDefault="00EF617C"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14:paraId="35B01B19" w14:textId="77777777" w:rsidR="00EF617C" w:rsidRPr="00383C6D" w:rsidRDefault="00EF617C"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14:paraId="400C66DF" w14:textId="77777777" w:rsidR="00EF617C" w:rsidRDefault="00EF617C" w:rsidP="00383C6D">
      <w:pPr>
        <w:pStyle w:val="FootnoteText"/>
      </w:pPr>
    </w:p>
  </w:footnote>
  <w:footnote w:id="187">
    <w:p w14:paraId="36D35C38" w14:textId="77777777" w:rsidR="00EF617C" w:rsidRDefault="00EF617C"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14:paraId="658596B3" w14:textId="77777777" w:rsidR="00EF617C" w:rsidRDefault="00EF617C">
      <w:pPr>
        <w:pStyle w:val="FootnoteText"/>
      </w:pPr>
    </w:p>
  </w:footnote>
  <w:footnote w:id="188">
    <w:p w14:paraId="50F3405F" w14:textId="77777777" w:rsidR="00EF617C" w:rsidRDefault="00EF617C">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14:paraId="1EF95335" w14:textId="77777777" w:rsidR="00EF617C" w:rsidRDefault="00EF617C"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14:paraId="5DF9D1CC" w14:textId="77777777" w:rsidR="00EF617C" w:rsidRDefault="00EF617C">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14:paraId="53F26C21" w14:textId="77777777" w:rsidR="00EF617C" w:rsidRPr="00CB4FE8" w:rsidRDefault="00EF617C"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14:paraId="162B12D8" w14:textId="77777777" w:rsidR="00EF617C" w:rsidRDefault="00EF617C" w:rsidP="00180562">
      <w:pPr>
        <w:pStyle w:val="FootnoteText"/>
      </w:pPr>
    </w:p>
  </w:footnote>
  <w:footnote w:id="192">
    <w:p w14:paraId="0D7EAEAE" w14:textId="77777777" w:rsidR="00EF617C" w:rsidRDefault="00EF617C"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14:paraId="50000441" w14:textId="77777777" w:rsidR="00EF617C" w:rsidRDefault="00EF617C"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14:paraId="2BB0108D" w14:textId="77777777" w:rsidR="00EF617C" w:rsidRPr="00CB4FE8" w:rsidRDefault="00EF617C"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14:paraId="1C77AA05" w14:textId="77777777" w:rsidR="00EF617C" w:rsidRDefault="00EF617C" w:rsidP="00180562">
      <w:pPr>
        <w:pStyle w:val="FootnoteText"/>
      </w:pPr>
    </w:p>
  </w:footnote>
  <w:footnote w:id="195">
    <w:p w14:paraId="35C24F85" w14:textId="77777777" w:rsidR="00EF617C" w:rsidRDefault="00EF617C"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14:paraId="7A7162A7" w14:textId="77777777" w:rsidR="00EF617C" w:rsidRDefault="00EF617C"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14:paraId="6AE2897E" w14:textId="77777777" w:rsidR="00EF617C" w:rsidRDefault="00EF617C">
      <w:pPr>
        <w:pStyle w:val="FootnoteText"/>
      </w:pPr>
    </w:p>
  </w:footnote>
  <w:footnote w:id="197">
    <w:p w14:paraId="0FC1851D" w14:textId="77777777" w:rsidR="00EF617C" w:rsidRDefault="00EF617C"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14:paraId="0E1C5107" w14:textId="77777777" w:rsidR="00EF617C" w:rsidRDefault="00EF617C" w:rsidP="005352AA">
      <w:pPr>
        <w:pStyle w:val="FootnoteText"/>
      </w:pPr>
    </w:p>
  </w:footnote>
  <w:footnote w:id="198">
    <w:p w14:paraId="6F5D2274" w14:textId="77777777" w:rsidR="00EF617C" w:rsidRDefault="00EF617C"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14:paraId="62FF9CB9" w14:textId="77777777" w:rsidR="00EF617C" w:rsidRPr="000528EB" w:rsidRDefault="00EF617C"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14:paraId="032C444C" w14:textId="77777777" w:rsidR="00EF617C" w:rsidRDefault="00EF617C">
      <w:pPr>
        <w:pStyle w:val="FootnoteText"/>
      </w:pPr>
    </w:p>
  </w:footnote>
  <w:footnote w:id="200">
    <w:p w14:paraId="5444B7FA" w14:textId="77777777" w:rsidR="00EF617C" w:rsidRDefault="00EF617C">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14:paraId="6B52DDA4" w14:textId="77777777" w:rsidR="00EF617C" w:rsidRDefault="00EF617C">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14:paraId="650DDC07" w14:textId="77777777" w:rsidR="00EF617C" w:rsidRDefault="00EF617C">
      <w:pPr>
        <w:pStyle w:val="FootnoteText"/>
      </w:pPr>
    </w:p>
  </w:footnote>
  <w:footnote w:id="202">
    <w:p w14:paraId="5FBEF7B2" w14:textId="77777777" w:rsidR="00EF617C" w:rsidRPr="00563B30" w:rsidRDefault="00EF617C"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14:paraId="3C314ADF" w14:textId="77777777" w:rsidR="00EF617C" w:rsidRDefault="00EF617C">
      <w:pPr>
        <w:pStyle w:val="FootnoteText"/>
      </w:pPr>
    </w:p>
  </w:footnote>
  <w:footnote w:id="203">
    <w:p w14:paraId="4A12135E" w14:textId="77777777" w:rsidR="00EF617C" w:rsidRDefault="00EF617C">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14:paraId="327DEC7E" w14:textId="77777777" w:rsidR="00EF617C" w:rsidRDefault="00EF617C">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14:paraId="23E67478" w14:textId="77777777" w:rsidR="00EF617C" w:rsidRDefault="00EF617C"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14:paraId="5B0ED923" w14:textId="77777777" w:rsidR="00EF617C" w:rsidRDefault="00EF617C">
      <w:pPr>
        <w:pStyle w:val="FootnoteText"/>
      </w:pPr>
    </w:p>
  </w:footnote>
  <w:footnote w:id="206">
    <w:p w14:paraId="63AD00BC" w14:textId="77777777" w:rsidR="00EF617C" w:rsidRDefault="00EF617C">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14:paraId="7F021126" w14:textId="77777777" w:rsidR="00EF617C" w:rsidRDefault="00EF617C">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14:paraId="0D58CB61" w14:textId="77777777" w:rsidR="00EF617C" w:rsidRPr="00CF17A1" w:rsidRDefault="00EF617C"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14:paraId="227F035C" w14:textId="77777777" w:rsidR="00EF617C" w:rsidRDefault="00EF617C">
      <w:pPr>
        <w:pStyle w:val="FootnoteText"/>
      </w:pPr>
    </w:p>
  </w:footnote>
  <w:footnote w:id="209">
    <w:p w14:paraId="7DB09FF5" w14:textId="77777777" w:rsidR="00EF617C" w:rsidRDefault="00EF617C"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14:paraId="7BF57B67" w14:textId="77777777" w:rsidR="00EF617C" w:rsidRDefault="00EF617C"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138C12EF" w14:textId="77777777" w:rsidR="00EF617C" w:rsidRDefault="00EF617C"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7FBF1FAE" w14:textId="77777777" w:rsidR="00EF617C" w:rsidRDefault="00EF617C">
      <w:pPr>
        <w:pStyle w:val="FootnoteText"/>
      </w:pPr>
    </w:p>
  </w:footnote>
  <w:footnote w:id="211">
    <w:p w14:paraId="622F53A4" w14:textId="77777777" w:rsidR="00EF617C" w:rsidRDefault="00EF617C"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14:paraId="4CA8971D" w14:textId="77777777" w:rsidR="00EF617C" w:rsidRDefault="00EF617C"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14:paraId="7ABA19E2" w14:textId="77777777" w:rsidR="00EF617C" w:rsidRDefault="00EF617C" w:rsidP="009A4825">
      <w:pPr>
        <w:pStyle w:val="FootnoteText"/>
      </w:pPr>
    </w:p>
  </w:footnote>
  <w:footnote w:id="212">
    <w:p w14:paraId="507FF7F3" w14:textId="77777777" w:rsidR="00EF617C" w:rsidRPr="007E542D" w:rsidRDefault="00EF617C"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14:paraId="58580110" w14:textId="77777777" w:rsidR="00EF617C" w:rsidRPr="007E542D" w:rsidRDefault="00EF617C"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14:paraId="432DB035" w14:textId="77777777" w:rsidR="00EF617C" w:rsidRPr="007E542D" w:rsidRDefault="00EF617C" w:rsidP="009A4825">
      <w:pPr>
        <w:pStyle w:val="FootnoteText"/>
      </w:pPr>
    </w:p>
  </w:footnote>
  <w:footnote w:id="213">
    <w:p w14:paraId="4ACDC296" w14:textId="77777777" w:rsidR="00EF617C" w:rsidRPr="007E542D" w:rsidRDefault="00EF617C"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14:paraId="52AECC75" w14:textId="77777777" w:rsidR="00EF617C" w:rsidRPr="007E542D" w:rsidRDefault="00EF617C">
      <w:pPr>
        <w:pStyle w:val="FootnoteText"/>
      </w:pPr>
    </w:p>
  </w:footnote>
  <w:footnote w:id="214">
    <w:p w14:paraId="16E687C9" w14:textId="77777777" w:rsidR="00EF617C" w:rsidRPr="007E542D" w:rsidRDefault="00EF617C"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14:paraId="24F3F759" w14:textId="77777777" w:rsidR="00EF617C" w:rsidRDefault="00EF617C">
      <w:pPr>
        <w:pStyle w:val="FootnoteText"/>
      </w:pPr>
    </w:p>
  </w:footnote>
  <w:footnote w:id="215">
    <w:p w14:paraId="3E64D631" w14:textId="77777777" w:rsidR="00EF617C" w:rsidRDefault="00EF617C">
      <w:pPr>
        <w:pStyle w:val="FootnoteText"/>
      </w:pPr>
      <w:r>
        <w:rPr>
          <w:rStyle w:val="FootnoteReference"/>
        </w:rPr>
        <w:footnoteRef/>
      </w:r>
      <w:r>
        <w:t xml:space="preserve"> For more information see the "NetUserModalsSet anomalies" comment under Community Additions in </w:t>
      </w:r>
    </w:p>
    <w:p w14:paraId="3D79ECDE" w14:textId="77777777" w:rsidR="00EF617C" w:rsidRDefault="00EF617C">
      <w:pPr>
        <w:pStyle w:val="FootnoteText"/>
      </w:pPr>
      <w:hyperlink r:id="rId220" w:history="1">
        <w:r>
          <w:rPr>
            <w:rStyle w:val="Hyperlink"/>
          </w:rPr>
          <w:t>http://msdn.microsoft.com/en-us/library/windows/desktop/aa371355(v=vs.85).aspx</w:t>
        </w:r>
      </w:hyperlink>
    </w:p>
  </w:footnote>
  <w:footnote w:id="216">
    <w:p w14:paraId="0980DD0A" w14:textId="77777777" w:rsidR="00EF617C" w:rsidRDefault="00EF617C">
      <w:pPr>
        <w:pStyle w:val="FootnoteText"/>
      </w:pPr>
      <w:r>
        <w:rPr>
          <w:rStyle w:val="FootnoteReference"/>
        </w:rPr>
        <w:footnoteRef/>
      </w:r>
      <w:r>
        <w:t xml:space="preserve"> For more information see the "NetUserModalsSet anomalies" comment under Community Additions in </w:t>
      </w:r>
    </w:p>
    <w:p w14:paraId="2FAC7AB0" w14:textId="77777777" w:rsidR="00EF617C" w:rsidRDefault="00EF617C">
      <w:pPr>
        <w:pStyle w:val="FootnoteText"/>
      </w:pPr>
      <w:hyperlink r:id="rId221" w:history="1">
        <w:r>
          <w:rPr>
            <w:rStyle w:val="Hyperlink"/>
          </w:rPr>
          <w:t>http://msdn.microsoft.com/en-us/library/windows/desktop/aa371355(v=vs.85).aspx</w:t>
        </w:r>
      </w:hyperlink>
    </w:p>
  </w:footnote>
  <w:footnote w:id="217">
    <w:p w14:paraId="06EB724E" w14:textId="77777777" w:rsidR="00EF617C" w:rsidRDefault="00EF617C"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118CCEF0" w14:textId="77777777" w:rsidR="00EF617C" w:rsidRDefault="00EF617C" w:rsidP="00896463">
      <w:pPr>
        <w:spacing w:line="240" w:lineRule="auto"/>
        <w:contextualSpacing/>
      </w:pPr>
      <w:hyperlink r:id="rId222" w:history="1">
        <w:r w:rsidRPr="00D77696">
          <w:rPr>
            <w:rStyle w:val="Hyperlink"/>
            <w:sz w:val="20"/>
            <w:szCs w:val="20"/>
          </w:rPr>
          <w:t>http://msdn.microsoft.com/en-us/library/windows/desktop/aa394582%28v=vs.85%29.aspx</w:t>
        </w:r>
      </w:hyperlink>
    </w:p>
  </w:footnote>
  <w:footnote w:id="218">
    <w:p w14:paraId="61EB944B" w14:textId="77777777" w:rsidR="00EF617C" w:rsidRDefault="00EF617C"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5A4E98C" w14:textId="77777777" w:rsidR="00EF617C" w:rsidRPr="00D77696" w:rsidRDefault="00EF617C" w:rsidP="00D77696">
      <w:pPr>
        <w:spacing w:line="240" w:lineRule="auto"/>
        <w:contextualSpacing/>
        <w:rPr>
          <w:rStyle w:val="Hyperlink"/>
          <w:sz w:val="20"/>
          <w:szCs w:val="20"/>
        </w:rPr>
      </w:pPr>
      <w:hyperlink r:id="rId223" w:history="1">
        <w:r w:rsidRPr="00D77696">
          <w:rPr>
            <w:rStyle w:val="Hyperlink"/>
            <w:sz w:val="20"/>
            <w:szCs w:val="20"/>
          </w:rPr>
          <w:t>http://msdn.microsoft.com/en-us/library/windows/desktop/aa394582%28v=vs.85%29.aspx</w:t>
        </w:r>
      </w:hyperlink>
    </w:p>
    <w:p w14:paraId="42A073B4" w14:textId="77777777" w:rsidR="00EF617C" w:rsidRDefault="00EF617C" w:rsidP="00D77696">
      <w:pPr>
        <w:pStyle w:val="FootnoteText"/>
      </w:pPr>
    </w:p>
  </w:footnote>
  <w:footnote w:id="219">
    <w:p w14:paraId="2083A40C" w14:textId="77777777" w:rsidR="00EF617C" w:rsidRDefault="00EF617C"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14:paraId="75392A29" w14:textId="77777777" w:rsidR="00EF617C" w:rsidRDefault="00EF617C"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14:paraId="2D1363E0" w14:textId="77777777" w:rsidR="00EF617C" w:rsidRDefault="00EF617C">
      <w:pPr>
        <w:pStyle w:val="FootnoteText"/>
      </w:pPr>
    </w:p>
  </w:footnote>
  <w:footnote w:id="221">
    <w:p w14:paraId="5BEB6150" w14:textId="77777777" w:rsidR="00EF617C" w:rsidRPr="008A6A09" w:rsidRDefault="00EF617C"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14:paraId="70012B34" w14:textId="77777777" w:rsidR="00EF617C" w:rsidRDefault="00EF617C">
      <w:pPr>
        <w:pStyle w:val="FootnoteText"/>
      </w:pPr>
    </w:p>
  </w:footnote>
  <w:footnote w:id="222">
    <w:p w14:paraId="77E34E5E" w14:textId="77777777" w:rsidR="00EF617C" w:rsidRDefault="00EF617C"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66425C50" w14:textId="77777777" w:rsidR="00EF617C" w:rsidRDefault="00EF617C">
      <w:pPr>
        <w:pStyle w:val="FootnoteText"/>
      </w:pPr>
    </w:p>
  </w:footnote>
  <w:footnote w:id="223">
    <w:p w14:paraId="1ADC661F" w14:textId="77777777" w:rsidR="00EF617C" w:rsidRDefault="00EF617C"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14:paraId="14466CCF" w14:textId="77777777" w:rsidR="00EF617C" w:rsidRDefault="00EF617C">
      <w:pPr>
        <w:pStyle w:val="FootnoteText"/>
      </w:pPr>
    </w:p>
  </w:footnote>
  <w:footnote w:id="224">
    <w:p w14:paraId="6CC907DB" w14:textId="77777777" w:rsidR="00EF617C" w:rsidRDefault="00EF617C"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14:paraId="773F4169" w14:textId="77777777" w:rsidR="00EF617C" w:rsidRDefault="00EF617C">
      <w:pPr>
        <w:pStyle w:val="FootnoteText"/>
      </w:pPr>
    </w:p>
  </w:footnote>
  <w:footnote w:id="225">
    <w:p w14:paraId="50BD45DD" w14:textId="77777777" w:rsidR="00EF617C" w:rsidRDefault="00EF617C"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14:paraId="7D785E12" w14:textId="77777777" w:rsidR="00EF617C" w:rsidRDefault="00EF617C" w:rsidP="00A65981">
      <w:pPr>
        <w:pStyle w:val="FootnoteText"/>
      </w:pPr>
      <w:r>
        <w:rPr>
          <w:rStyle w:val="FootnoteReference"/>
        </w:rPr>
        <w:footnoteRef/>
      </w:r>
      <w:r>
        <w:t xml:space="preserve"> </w:t>
      </w:r>
      <w:r w:rsidRPr="005F700C">
        <w:t xml:space="preserve">For more information see </w:t>
      </w:r>
      <w:hyperlink r:id="rId231" w:history="1">
        <w:r w:rsidRPr="005F700C">
          <w:rPr>
            <w:rStyle w:val="Hyperlink"/>
          </w:rPr>
          <w:t>http://msdn.microsoft.com/en-us/library/windows/desktop/aa379159%28v=VS.85%29.aspx</w:t>
        </w:r>
      </w:hyperlink>
    </w:p>
  </w:footnote>
  <w:footnote w:id="227">
    <w:p w14:paraId="082E1EB5" w14:textId="77777777" w:rsidR="00EF617C" w:rsidRDefault="00EF617C" w:rsidP="00EA69DF">
      <w:pPr>
        <w:spacing w:line="240" w:lineRule="auto"/>
        <w:contextualSpacing/>
      </w:pPr>
      <w:r>
        <w:rPr>
          <w:rStyle w:val="FootnoteReference"/>
        </w:rPr>
        <w:footnoteRef/>
      </w:r>
      <w:r w:rsidRPr="00D80B1F">
        <w:rPr>
          <w:sz w:val="20"/>
          <w:szCs w:val="20"/>
        </w:rPr>
        <w:t xml:space="preserve"> For more information see </w:t>
      </w:r>
      <w:hyperlink r:id="rId232" w:history="1">
        <w:r w:rsidRPr="00D80B1F">
          <w:rPr>
            <w:rStyle w:val="Hyperlink"/>
            <w:sz w:val="20"/>
            <w:szCs w:val="20"/>
          </w:rPr>
          <w:t>http://msdn.microsoft.com/en-us/library/windows/desktop/aa379637(v=vs.85).aspx</w:t>
        </w:r>
      </w:hyperlink>
    </w:p>
  </w:footnote>
  <w:footnote w:id="228">
    <w:p w14:paraId="6C5CBD0C" w14:textId="77777777" w:rsidR="00EF617C" w:rsidRDefault="00EF617C"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3" w:history="1">
        <w:r w:rsidRPr="00775624">
          <w:rPr>
            <w:rStyle w:val="Hyperlink"/>
            <w:sz w:val="20"/>
            <w:szCs w:val="20"/>
          </w:rPr>
          <w:t>http://msdn.microsoft.com/en-us/library/windows/desktop/aa379571%28v=vs.85%29.aspx</w:t>
        </w:r>
      </w:hyperlink>
    </w:p>
    <w:p w14:paraId="3CCD7783" w14:textId="77777777" w:rsidR="00EF617C" w:rsidRDefault="00EF617C">
      <w:pPr>
        <w:pStyle w:val="FootnoteText"/>
      </w:pPr>
    </w:p>
  </w:footnote>
  <w:footnote w:id="229">
    <w:p w14:paraId="316EA3B3" w14:textId="77777777" w:rsidR="00EF617C" w:rsidRDefault="00EF617C"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C8ACBF6" w14:textId="77777777" w:rsidR="00EF617C" w:rsidRDefault="00EF617C" w:rsidP="00775624">
      <w:pPr>
        <w:spacing w:line="240" w:lineRule="auto"/>
        <w:contextualSpacing/>
        <w:rPr>
          <w:rStyle w:val="Hyperlink"/>
          <w:sz w:val="20"/>
          <w:szCs w:val="20"/>
        </w:rPr>
      </w:pPr>
      <w:hyperlink r:id="rId234" w:history="1">
        <w:r w:rsidRPr="00775624">
          <w:rPr>
            <w:rStyle w:val="Hyperlink"/>
            <w:sz w:val="20"/>
            <w:szCs w:val="20"/>
          </w:rPr>
          <w:t>http://msdn.microsoft.com/en-us/library/windows/desktop/aa379637(v=vs.85).aspx</w:t>
        </w:r>
      </w:hyperlink>
    </w:p>
    <w:p w14:paraId="73BF9693" w14:textId="77777777" w:rsidR="00EF617C" w:rsidRPr="00775624" w:rsidRDefault="00EF617C" w:rsidP="00775624">
      <w:pPr>
        <w:spacing w:line="240" w:lineRule="auto"/>
        <w:contextualSpacing/>
        <w:rPr>
          <w:sz w:val="20"/>
          <w:szCs w:val="20"/>
        </w:rPr>
      </w:pPr>
      <w:r w:rsidRPr="00775624">
        <w:rPr>
          <w:sz w:val="20"/>
          <w:szCs w:val="20"/>
        </w:rPr>
        <w:t>For more information about SIDs see</w:t>
      </w:r>
    </w:p>
    <w:p w14:paraId="18006922" w14:textId="77777777" w:rsidR="00EF617C" w:rsidRPr="00775624" w:rsidRDefault="00EF617C" w:rsidP="00775624">
      <w:pPr>
        <w:spacing w:line="240" w:lineRule="auto"/>
        <w:contextualSpacing/>
        <w:rPr>
          <w:sz w:val="20"/>
          <w:szCs w:val="20"/>
        </w:rPr>
      </w:pPr>
      <w:hyperlink r:id="rId235" w:history="1">
        <w:r w:rsidRPr="00775624">
          <w:rPr>
            <w:rStyle w:val="Hyperlink"/>
            <w:sz w:val="20"/>
            <w:szCs w:val="20"/>
          </w:rPr>
          <w:t>http://msdn.microsoft.com/en-us/library/windows/desktop/aa379571%28v=vs.85%29.aspx</w:t>
        </w:r>
      </w:hyperlink>
    </w:p>
    <w:p w14:paraId="62CE0E33" w14:textId="77777777" w:rsidR="00EF617C" w:rsidRDefault="00EF617C" w:rsidP="00775624">
      <w:pPr>
        <w:spacing w:line="240" w:lineRule="auto"/>
        <w:contextualSpacing/>
        <w:rPr>
          <w:rStyle w:val="Hyperlink"/>
          <w:color w:val="auto"/>
          <w:u w:val="none"/>
        </w:rPr>
      </w:pPr>
    </w:p>
    <w:p w14:paraId="160393FF" w14:textId="77777777" w:rsidR="00EF617C" w:rsidRDefault="00EF617C">
      <w:pPr>
        <w:pStyle w:val="FootnoteText"/>
      </w:pPr>
    </w:p>
  </w:footnote>
  <w:footnote w:id="230">
    <w:p w14:paraId="22514C78" w14:textId="77777777" w:rsidR="00EF617C" w:rsidRDefault="00EF617C"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6" w:history="1">
        <w:r w:rsidRPr="00775624">
          <w:rPr>
            <w:rStyle w:val="Hyperlink"/>
            <w:sz w:val="20"/>
            <w:szCs w:val="20"/>
          </w:rPr>
          <w:t>http://msdn.microsoft.com/en-us/library/windows/desktop/aa379637(v=vs.85).aspx</w:t>
        </w:r>
      </w:hyperlink>
    </w:p>
    <w:p w14:paraId="23EF5F3A" w14:textId="77777777" w:rsidR="00EF617C" w:rsidRDefault="00EF617C">
      <w:pPr>
        <w:pStyle w:val="FootnoteText"/>
      </w:pPr>
    </w:p>
  </w:footnote>
  <w:footnote w:id="231">
    <w:p w14:paraId="53277A58" w14:textId="77777777" w:rsidR="00EF617C" w:rsidRDefault="00EF617C" w:rsidP="00EF617C">
      <w:pPr>
        <w:pStyle w:val="FootnoteText"/>
      </w:pPr>
      <w:r>
        <w:rPr>
          <w:rStyle w:val="FootnoteReference"/>
        </w:rPr>
        <w:footnoteRef/>
      </w:r>
      <w:r>
        <w:t xml:space="preserve"> </w:t>
      </w:r>
      <w:r w:rsidRPr="005F700C">
        <w:t xml:space="preserve">For more information see </w:t>
      </w:r>
      <w:hyperlink r:id="rId237" w:history="1">
        <w:r w:rsidRPr="005F700C">
          <w:rPr>
            <w:rStyle w:val="Hyperlink"/>
          </w:rPr>
          <w:t>http://msdn.microsoft.com/en-us/library/windows/desktop/aa379159%28v=VS.85%29.aspx</w:t>
        </w:r>
      </w:hyperlink>
    </w:p>
  </w:footnote>
  <w:footnote w:id="232">
    <w:p w14:paraId="738E0C98" w14:textId="77777777" w:rsidR="00EF617C" w:rsidRDefault="00EF617C"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2B86097F" w14:textId="77777777" w:rsidR="00EF617C" w:rsidRDefault="00EF617C" w:rsidP="005F700C">
      <w:pPr>
        <w:spacing w:line="240" w:lineRule="auto"/>
        <w:contextualSpacing/>
        <w:rPr>
          <w:rStyle w:val="Hyperlink"/>
          <w:sz w:val="20"/>
          <w:szCs w:val="20"/>
        </w:rPr>
      </w:pPr>
      <w:hyperlink r:id="rId238" w:history="1">
        <w:r w:rsidRPr="00775624">
          <w:rPr>
            <w:rStyle w:val="Hyperlink"/>
            <w:sz w:val="20"/>
            <w:szCs w:val="20"/>
          </w:rPr>
          <w:t>http://msdn.microsoft.com/en-us/library/windows/desktop/aa379637(v=vs.85).aspx</w:t>
        </w:r>
      </w:hyperlink>
    </w:p>
    <w:p w14:paraId="502724BA" w14:textId="77777777" w:rsidR="00EF617C" w:rsidRPr="00775624" w:rsidRDefault="00EF617C" w:rsidP="005F700C">
      <w:pPr>
        <w:spacing w:line="240" w:lineRule="auto"/>
        <w:contextualSpacing/>
        <w:rPr>
          <w:sz w:val="20"/>
          <w:szCs w:val="20"/>
        </w:rPr>
      </w:pPr>
      <w:r w:rsidRPr="00775624">
        <w:rPr>
          <w:sz w:val="20"/>
          <w:szCs w:val="20"/>
        </w:rPr>
        <w:t>For more information about SIDs see</w:t>
      </w:r>
    </w:p>
    <w:p w14:paraId="08B8DA60" w14:textId="77777777" w:rsidR="00EF617C" w:rsidRPr="00775624" w:rsidRDefault="00EF617C" w:rsidP="005F700C">
      <w:pPr>
        <w:spacing w:line="240" w:lineRule="auto"/>
        <w:contextualSpacing/>
        <w:rPr>
          <w:sz w:val="20"/>
          <w:szCs w:val="20"/>
        </w:rPr>
      </w:pPr>
      <w:hyperlink r:id="rId239" w:history="1">
        <w:r w:rsidRPr="00775624">
          <w:rPr>
            <w:rStyle w:val="Hyperlink"/>
            <w:sz w:val="20"/>
            <w:szCs w:val="20"/>
          </w:rPr>
          <w:t>http://msdn.microsoft.com/en-us/library/windows/desktop/aa379571%28v=vs.85%29.aspx</w:t>
        </w:r>
      </w:hyperlink>
    </w:p>
    <w:p w14:paraId="369E5072" w14:textId="77777777" w:rsidR="00EF617C" w:rsidRDefault="00EF617C" w:rsidP="005F700C">
      <w:pPr>
        <w:spacing w:line="240" w:lineRule="auto"/>
        <w:contextualSpacing/>
        <w:rPr>
          <w:rStyle w:val="Hyperlink"/>
          <w:color w:val="auto"/>
          <w:u w:val="none"/>
        </w:rPr>
      </w:pPr>
    </w:p>
    <w:p w14:paraId="7280E866" w14:textId="77777777" w:rsidR="00EF617C" w:rsidRDefault="00EF617C" w:rsidP="005F700C">
      <w:pPr>
        <w:pStyle w:val="FootnoteText"/>
      </w:pPr>
    </w:p>
  </w:footnote>
  <w:footnote w:id="233">
    <w:p w14:paraId="566079BA" w14:textId="77777777" w:rsidR="00EF617C" w:rsidRPr="00B05E19" w:rsidRDefault="00EF617C"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0" w:history="1">
        <w:r w:rsidRPr="00B05E19">
          <w:rPr>
            <w:rStyle w:val="Hyperlink"/>
            <w:sz w:val="20"/>
            <w:szCs w:val="20"/>
          </w:rPr>
          <w:t>http://msdn.microsoft.com/en-us/library/windows/desktop/aa379637(v=vs.85).aspx</w:t>
        </w:r>
      </w:hyperlink>
    </w:p>
  </w:footnote>
  <w:footnote w:id="234">
    <w:p w14:paraId="3A2129BB" w14:textId="77777777" w:rsidR="00EF617C" w:rsidRDefault="00EF617C" w:rsidP="00EF617C">
      <w:pPr>
        <w:pStyle w:val="FootnoteText"/>
      </w:pPr>
      <w:r>
        <w:rPr>
          <w:rStyle w:val="FootnoteReference"/>
        </w:rPr>
        <w:footnoteRef/>
      </w:r>
      <w:r>
        <w:t xml:space="preserve"> </w:t>
      </w:r>
      <w:r w:rsidRPr="005F700C">
        <w:t xml:space="preserve">For more information see </w:t>
      </w:r>
      <w:hyperlink r:id="rId241" w:history="1">
        <w:r w:rsidRPr="005F700C">
          <w:rPr>
            <w:rStyle w:val="Hyperlink"/>
          </w:rPr>
          <w:t>http://msdn.microsoft.com/en-us/library/windows/desktop/aa379159%28v=VS.85%29.aspx</w:t>
        </w:r>
      </w:hyperlink>
    </w:p>
  </w:footnote>
  <w:footnote w:id="235">
    <w:p w14:paraId="5AC751E5" w14:textId="77777777" w:rsidR="00EF617C" w:rsidRPr="00B05E19" w:rsidRDefault="00EF617C"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2" w:history="1">
        <w:r w:rsidRPr="00B05E19">
          <w:rPr>
            <w:rStyle w:val="Hyperlink"/>
            <w:sz w:val="20"/>
            <w:szCs w:val="20"/>
          </w:rPr>
          <w:t>http://msdn.microsoft.com/en-us/library/windows/desktop/aa379637(v=vs.85).aspx</w:t>
        </w:r>
      </w:hyperlink>
    </w:p>
  </w:footnote>
  <w:footnote w:id="236">
    <w:p w14:paraId="6580E5DF" w14:textId="77777777" w:rsidR="00EF617C" w:rsidRDefault="00EF617C" w:rsidP="00EF617C">
      <w:pPr>
        <w:pStyle w:val="FootnoteText"/>
      </w:pPr>
      <w:r>
        <w:rPr>
          <w:rStyle w:val="FootnoteReference"/>
        </w:rPr>
        <w:footnoteRef/>
      </w:r>
      <w:r>
        <w:t xml:space="preserve"> </w:t>
      </w:r>
      <w:r w:rsidRPr="005F700C">
        <w:t xml:space="preserve">For more information see </w:t>
      </w:r>
      <w:hyperlink r:id="rId243" w:history="1">
        <w:r w:rsidRPr="005F700C">
          <w:rPr>
            <w:rStyle w:val="Hyperlink"/>
          </w:rPr>
          <w:t>http://msdn.microsoft.com/en-us/library/windows/desktop/aa379159%28v=VS.85%29.aspx</w:t>
        </w:r>
      </w:hyperlink>
    </w:p>
  </w:footnote>
  <w:footnote w:id="237">
    <w:p w14:paraId="5AE099EB" w14:textId="77777777" w:rsidR="00EF617C" w:rsidRDefault="00EF617C" w:rsidP="00FB6D77">
      <w:pPr>
        <w:spacing w:line="240" w:lineRule="auto"/>
        <w:contextualSpacing/>
      </w:pPr>
      <w:r>
        <w:rPr>
          <w:rStyle w:val="FootnoteReference"/>
        </w:rPr>
        <w:footnoteRef/>
      </w:r>
      <w:r w:rsidRPr="00D80B1F">
        <w:rPr>
          <w:sz w:val="20"/>
          <w:szCs w:val="20"/>
        </w:rPr>
        <w:t xml:space="preserve"> For more information see </w:t>
      </w:r>
      <w:hyperlink r:id="rId244" w:history="1">
        <w:r w:rsidRPr="00D80B1F">
          <w:rPr>
            <w:rStyle w:val="Hyperlink"/>
            <w:sz w:val="20"/>
            <w:szCs w:val="20"/>
          </w:rPr>
          <w:t>http://msdn.microsoft.com/en-us/library/windows/desktop/aa379637(v=vs.85).aspx</w:t>
        </w:r>
      </w:hyperlink>
    </w:p>
  </w:footnote>
  <w:footnote w:id="238">
    <w:p w14:paraId="757DADDA" w14:textId="77777777" w:rsidR="00EF617C" w:rsidRDefault="00EF617C"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5" w:history="1">
        <w:r w:rsidRPr="00775624">
          <w:rPr>
            <w:rStyle w:val="Hyperlink"/>
            <w:sz w:val="20"/>
            <w:szCs w:val="20"/>
          </w:rPr>
          <w:t>http://msdn.microsoft.com/en-us/library/windows/desktop/aa379571%28v=vs.85%29.aspx</w:t>
        </w:r>
      </w:hyperlink>
    </w:p>
    <w:p w14:paraId="71836A18" w14:textId="77777777" w:rsidR="00EF617C" w:rsidRDefault="00EF617C" w:rsidP="005F700C">
      <w:pPr>
        <w:pStyle w:val="FootnoteText"/>
      </w:pPr>
    </w:p>
  </w:footnote>
  <w:footnote w:id="239">
    <w:p w14:paraId="598A1C1E" w14:textId="77777777" w:rsidR="00EF617C" w:rsidRPr="00A52F2A" w:rsidRDefault="00EF617C" w:rsidP="009D530F">
      <w:r>
        <w:rPr>
          <w:rStyle w:val="FootnoteReference"/>
        </w:rPr>
        <w:footnoteRef/>
      </w:r>
      <w:r>
        <w:t xml:space="preserve"> </w:t>
      </w:r>
      <w:r w:rsidRPr="009D530F">
        <w:rPr>
          <w:sz w:val="20"/>
          <w:szCs w:val="20"/>
        </w:rPr>
        <w:t xml:space="preserve">For more information see </w:t>
      </w:r>
      <w:hyperlink r:id="rId246" w:history="1">
        <w:r w:rsidRPr="00AE51B1">
          <w:rPr>
            <w:rStyle w:val="Hyperlink"/>
          </w:rPr>
          <w:t>http://msdn.microsoft.com/en-us/library/windows/desktop/aa379166(v=vs.85).aspx</w:t>
        </w:r>
      </w:hyperlink>
    </w:p>
    <w:p w14:paraId="22659F6A" w14:textId="77777777" w:rsidR="00EF617C" w:rsidRDefault="00EF617C">
      <w:pPr>
        <w:pStyle w:val="FootnoteText"/>
      </w:pPr>
    </w:p>
  </w:footnote>
  <w:footnote w:id="240">
    <w:p w14:paraId="2FA16A4B" w14:textId="77777777" w:rsidR="00EF617C" w:rsidRPr="003E0A4B" w:rsidRDefault="00EF617C"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7" w:history="1">
        <w:r w:rsidRPr="003E0A4B">
          <w:rPr>
            <w:rStyle w:val="Hyperlink"/>
            <w:sz w:val="20"/>
            <w:szCs w:val="20"/>
          </w:rPr>
          <w:t>http://msdn.microsoft.com/en-us/library/windows/desktop/aa379637(v=vs.85).aspx</w:t>
        </w:r>
      </w:hyperlink>
    </w:p>
    <w:p w14:paraId="5E778F58" w14:textId="77777777" w:rsidR="00EF617C" w:rsidRDefault="00EF617C">
      <w:pPr>
        <w:pStyle w:val="FootnoteText"/>
      </w:pPr>
    </w:p>
  </w:footnote>
  <w:footnote w:id="241">
    <w:p w14:paraId="5388FA7D" w14:textId="77777777" w:rsidR="00EF617C" w:rsidRDefault="00EF617C" w:rsidP="00EF617C">
      <w:pPr>
        <w:pStyle w:val="FootnoteText"/>
      </w:pPr>
      <w:r>
        <w:rPr>
          <w:rStyle w:val="FootnoteReference"/>
        </w:rPr>
        <w:footnoteRef/>
      </w:r>
      <w:r>
        <w:t xml:space="preserve"> </w:t>
      </w:r>
      <w:r w:rsidRPr="005F700C">
        <w:t xml:space="preserve">For more information see </w:t>
      </w:r>
      <w:hyperlink r:id="rId248" w:history="1">
        <w:r w:rsidRPr="005F700C">
          <w:rPr>
            <w:rStyle w:val="Hyperlink"/>
          </w:rPr>
          <w:t>http://msdn.microsoft.com/en-us/library/windows/desktop/aa379159%28v=VS.85%29.aspx</w:t>
        </w:r>
      </w:hyperlink>
    </w:p>
  </w:footnote>
  <w:footnote w:id="242">
    <w:p w14:paraId="7369375C" w14:textId="77777777" w:rsidR="00EF617C" w:rsidRPr="003E0A4B" w:rsidRDefault="00EF617C"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9" w:history="1">
        <w:r w:rsidRPr="003E0A4B">
          <w:rPr>
            <w:rStyle w:val="Hyperlink"/>
            <w:sz w:val="20"/>
            <w:szCs w:val="20"/>
          </w:rPr>
          <w:t>http://msdn.microsoft.com/en-us/library/windows/desktop/aa379637(v=vs.85).aspx</w:t>
        </w:r>
      </w:hyperlink>
    </w:p>
    <w:p w14:paraId="267DAEAC" w14:textId="77777777" w:rsidR="00EF617C" w:rsidRDefault="00EF617C">
      <w:pPr>
        <w:pStyle w:val="FootnoteText"/>
      </w:pPr>
    </w:p>
  </w:footnote>
  <w:footnote w:id="243">
    <w:p w14:paraId="1DBA0086" w14:textId="77777777" w:rsidR="00EF617C" w:rsidRDefault="00EF617C" w:rsidP="00EF617C">
      <w:pPr>
        <w:pStyle w:val="FootnoteText"/>
      </w:pPr>
      <w:r>
        <w:rPr>
          <w:rStyle w:val="FootnoteReference"/>
        </w:rPr>
        <w:footnoteRef/>
      </w:r>
      <w:r>
        <w:t xml:space="preserve"> </w:t>
      </w:r>
      <w:r w:rsidRPr="005F700C">
        <w:t xml:space="preserve">For more information see </w:t>
      </w:r>
      <w:hyperlink r:id="rId250" w:history="1">
        <w:r w:rsidRPr="005F700C">
          <w:rPr>
            <w:rStyle w:val="Hyperlink"/>
          </w:rPr>
          <w:t>http://msdn.microsoft.com/en-us/library/windows/desktop/aa379159%28v=VS.85%29.aspx</w:t>
        </w:r>
      </w:hyperlink>
    </w:p>
  </w:footnote>
  <w:footnote w:id="244">
    <w:p w14:paraId="058C9C48" w14:textId="77777777" w:rsidR="00EF617C" w:rsidRDefault="00EF617C">
      <w:pPr>
        <w:pStyle w:val="FootnoteText"/>
      </w:pPr>
      <w:r>
        <w:rPr>
          <w:rStyle w:val="FootnoteReference"/>
        </w:rPr>
        <w:footnoteRef/>
      </w:r>
      <w:r>
        <w:t xml:space="preserve"> For more information see </w:t>
      </w:r>
      <w:hyperlink r:id="rId251" w:history="1">
        <w:r w:rsidRPr="003E0A4B">
          <w:rPr>
            <w:rStyle w:val="Hyperlink"/>
          </w:rPr>
          <w:t>http://msdn.microsoft.com/en-us/library/windows/desktop/ms714395(v=vs.85).aspx</w:t>
        </w:r>
      </w:hyperlink>
    </w:p>
  </w:footnote>
  <w:footnote w:id="245">
    <w:p w14:paraId="7E541B18" w14:textId="77777777" w:rsidR="00EF617C" w:rsidRDefault="00EF617C">
      <w:pPr>
        <w:pStyle w:val="FootnoteText"/>
      </w:pPr>
      <w:r>
        <w:rPr>
          <w:rStyle w:val="FootnoteReference"/>
        </w:rPr>
        <w:footnoteRef/>
      </w:r>
      <w:r>
        <w:t xml:space="preserve"> For more information see </w:t>
      </w:r>
      <w:hyperlink r:id="rId252" w:history="1">
        <w:r>
          <w:rPr>
            <w:rStyle w:val="Hyperlink"/>
          </w:rPr>
          <w:t>http://msdn.microsoft.com/en-us/library/windows/desktop/ms714395(v=vs.85).aspx</w:t>
        </w:r>
      </w:hyperlink>
    </w:p>
  </w:footnote>
  <w:footnote w:id="246">
    <w:p w14:paraId="7BA0569C" w14:textId="77777777" w:rsidR="00EF617C" w:rsidRDefault="00EF617C">
      <w:pPr>
        <w:pStyle w:val="FootnoteText"/>
      </w:pPr>
      <w:r>
        <w:rPr>
          <w:rStyle w:val="FootnoteReference"/>
        </w:rPr>
        <w:footnoteRef/>
      </w:r>
      <w:r>
        <w:t xml:space="preserve"> For more information see </w:t>
      </w:r>
      <w:hyperlink r:id="rId253" w:history="1">
        <w:r>
          <w:rPr>
            <w:rStyle w:val="Hyperlink"/>
          </w:rPr>
          <w:t>http://msdn.microsoft.com/en-us/library/windows/desktop/ee706608(v=vs.85).aspx</w:t>
        </w:r>
      </w:hyperlink>
    </w:p>
  </w:footnote>
  <w:footnote w:id="247">
    <w:p w14:paraId="51279848" w14:textId="77777777" w:rsidR="00EF617C" w:rsidRDefault="00EF617C" w:rsidP="002578C9">
      <w:r>
        <w:rPr>
          <w:rStyle w:val="FootnoteReference"/>
        </w:rPr>
        <w:footnoteRef/>
      </w:r>
      <w:r>
        <w:t xml:space="preserve"> </w:t>
      </w:r>
      <w:r w:rsidRPr="00507D7F">
        <w:rPr>
          <w:sz w:val="20"/>
          <w:szCs w:val="20"/>
        </w:rPr>
        <w:t xml:space="preserve">For more information see </w:t>
      </w:r>
      <w:hyperlink r:id="rId254" w:history="1">
        <w:r w:rsidRPr="00507D7F">
          <w:rPr>
            <w:rStyle w:val="Hyperlink"/>
            <w:sz w:val="20"/>
            <w:szCs w:val="20"/>
          </w:rPr>
          <w:t>http://msdn.microsoft.com/en-us/library/windows/desktop/ms714423(v=vs.85).aspx</w:t>
        </w:r>
      </w:hyperlink>
    </w:p>
  </w:footnote>
  <w:footnote w:id="248">
    <w:p w14:paraId="7709D480" w14:textId="77777777" w:rsidR="00EF617C" w:rsidRDefault="00EF617C">
      <w:pPr>
        <w:pStyle w:val="FootnoteText"/>
      </w:pPr>
      <w:r>
        <w:rPr>
          <w:rStyle w:val="FootnoteReference"/>
        </w:rPr>
        <w:footnoteRef/>
      </w:r>
      <w:r>
        <w:t xml:space="preserve"> </w:t>
      </w:r>
      <w:r w:rsidRPr="00507D7F">
        <w:t xml:space="preserve">For more information see </w:t>
      </w:r>
      <w:hyperlink r:id="rId255" w:history="1">
        <w:r w:rsidRPr="00507D7F">
          <w:rPr>
            <w:rStyle w:val="Hyperlink"/>
          </w:rPr>
          <w:t>http://msdn.microsoft.com/en-us/library/system.management.automation.pslanguagemode.aspx</w:t>
        </w:r>
      </w:hyperlink>
    </w:p>
  </w:footnote>
  <w:footnote w:id="249">
    <w:p w14:paraId="4F2A243E" w14:textId="77777777" w:rsidR="00EF617C" w:rsidRDefault="00EF617C">
      <w:pPr>
        <w:pStyle w:val="FootnoteText"/>
      </w:pPr>
      <w:r>
        <w:rPr>
          <w:rStyle w:val="FootnoteReference"/>
        </w:rPr>
        <w:footnoteRef/>
      </w:r>
      <w:r>
        <w:t xml:space="preserve"> For more information see </w:t>
      </w:r>
      <w:hyperlink r:id="rId256" w:history="1">
        <w:r>
          <w:rPr>
            <w:rStyle w:val="Hyperlink"/>
          </w:rPr>
          <w:t>http://www.microsoft.com/download/en/details.aspx?id=9706</w:t>
        </w:r>
      </w:hyperlink>
    </w:p>
  </w:footnote>
  <w:footnote w:id="250">
    <w:p w14:paraId="1EBD2E2D" w14:textId="77777777" w:rsidR="00EF617C" w:rsidRDefault="00EF617C" w:rsidP="00325F30">
      <w:r>
        <w:rPr>
          <w:rStyle w:val="FootnoteReference"/>
        </w:rPr>
        <w:footnoteRef/>
      </w:r>
      <w:r>
        <w:t xml:space="preserve"> </w:t>
      </w:r>
      <w:r w:rsidRPr="00325F30">
        <w:rPr>
          <w:sz w:val="20"/>
          <w:szCs w:val="20"/>
        </w:rPr>
        <w:t xml:space="preserve">For more information see </w:t>
      </w:r>
      <w:hyperlink r:id="rId257" w:history="1">
        <w:r w:rsidRPr="00325F30">
          <w:rPr>
            <w:rStyle w:val="Hyperlink"/>
            <w:sz w:val="20"/>
            <w:szCs w:val="20"/>
          </w:rPr>
          <w:t>http://technet.microsoft.com/en-us/library/dd819471.aspx</w:t>
        </w:r>
      </w:hyperlink>
    </w:p>
    <w:p w14:paraId="5AA12B0B" w14:textId="77777777" w:rsidR="00EF617C" w:rsidRDefault="00EF617C">
      <w:pPr>
        <w:pStyle w:val="FootnoteText"/>
      </w:pPr>
    </w:p>
  </w:footnote>
  <w:footnote w:id="251">
    <w:p w14:paraId="73FD35C3" w14:textId="77777777" w:rsidR="00EF617C" w:rsidRPr="00325F30" w:rsidRDefault="00EF617C"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8" w:history="1">
        <w:r w:rsidRPr="00325F30">
          <w:rPr>
            <w:rStyle w:val="Hyperlink"/>
            <w:sz w:val="20"/>
            <w:szCs w:val="20"/>
          </w:rPr>
          <w:t>http://technet.microsoft.com/en-us/library/dd819471.aspx</w:t>
        </w:r>
      </w:hyperlink>
    </w:p>
    <w:p w14:paraId="540461D7" w14:textId="77777777" w:rsidR="00EF617C" w:rsidRDefault="00EF617C">
      <w:pPr>
        <w:pStyle w:val="FootnoteText"/>
      </w:pPr>
    </w:p>
  </w:footnote>
  <w:footnote w:id="252">
    <w:p w14:paraId="472A5371" w14:textId="77777777" w:rsidR="00EF617C" w:rsidRDefault="00EF617C"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9" w:history="1">
        <w:r w:rsidRPr="00325F30">
          <w:rPr>
            <w:rStyle w:val="Hyperlink"/>
            <w:sz w:val="20"/>
            <w:szCs w:val="20"/>
          </w:rPr>
          <w:t>http://technet.microsoft.com/en-us/library/dd819471.aspx</w:t>
        </w:r>
      </w:hyperlink>
    </w:p>
  </w:footnote>
  <w:footnote w:id="253">
    <w:p w14:paraId="3DCFE3D4" w14:textId="77777777" w:rsidR="00EF617C" w:rsidRDefault="00EF617C">
      <w:pPr>
        <w:pStyle w:val="FootnoteText"/>
      </w:pPr>
      <w:r>
        <w:rPr>
          <w:rStyle w:val="FootnoteReference"/>
        </w:rPr>
        <w:footnoteRef/>
      </w:r>
      <w:r>
        <w:t xml:space="preserve"> For more information see </w:t>
      </w:r>
      <w:hyperlink r:id="rId260" w:history="1">
        <w:r>
          <w:rPr>
            <w:rStyle w:val="Hyperlink"/>
          </w:rPr>
          <w:t>http://www.microsoft.com/download/en/details.aspx?id=9706</w:t>
        </w:r>
      </w:hyperlink>
    </w:p>
  </w:footnote>
  <w:footnote w:id="254">
    <w:p w14:paraId="6B640452" w14:textId="77777777" w:rsidR="00EF617C" w:rsidRDefault="00EF617C">
      <w:pPr>
        <w:pStyle w:val="FootnoteText"/>
      </w:pPr>
      <w:r>
        <w:rPr>
          <w:rStyle w:val="FootnoteReference"/>
        </w:rPr>
        <w:footnoteRef/>
      </w:r>
      <w:r>
        <w:t xml:space="preserve"> For more information see </w:t>
      </w:r>
      <w:hyperlink r:id="rId261" w:history="1">
        <w:r>
          <w:rPr>
            <w:rStyle w:val="Hyperlink"/>
          </w:rPr>
          <w:t>http://msdn.microsoft.com/en-us/library/windows/desktop/ms714428(v=vs.85).aspx</w:t>
        </w:r>
      </w:hyperlink>
    </w:p>
  </w:footnote>
  <w:footnote w:id="255">
    <w:p w14:paraId="7706A27D" w14:textId="77777777" w:rsidR="00EF617C" w:rsidRDefault="00EF617C" w:rsidP="00325F30">
      <w:pPr>
        <w:pStyle w:val="FootnoteText"/>
      </w:pPr>
      <w:r>
        <w:rPr>
          <w:rStyle w:val="FootnoteReference"/>
        </w:rPr>
        <w:footnoteRef/>
      </w:r>
      <w:r>
        <w:t xml:space="preserve"> For more information see </w:t>
      </w:r>
      <w:hyperlink r:id="rId262" w:history="1">
        <w:r>
          <w:rPr>
            <w:rStyle w:val="Hyperlink"/>
          </w:rPr>
          <w:t>http://www.microsoft.com/download/en/details.aspx?id=9706</w:t>
        </w:r>
      </w:hyperlink>
    </w:p>
  </w:footnote>
  <w:footnote w:id="256">
    <w:p w14:paraId="54949A68" w14:textId="77777777" w:rsidR="00EF617C" w:rsidRDefault="00EF617C">
      <w:pPr>
        <w:pStyle w:val="FootnoteText"/>
      </w:pPr>
      <w:r>
        <w:rPr>
          <w:rStyle w:val="FootnoteReference"/>
        </w:rPr>
        <w:footnoteRef/>
      </w:r>
      <w:r>
        <w:t xml:space="preserve"> For more information see </w:t>
      </w:r>
      <w:hyperlink r:id="rId263" w:history="1">
        <w:r>
          <w:rPr>
            <w:rStyle w:val="Hyperlink"/>
          </w:rPr>
          <w:t>http://msdn.microsoft.com/en-us/library/windows/desktop/ms714423(v=vs.85).aspx</w:t>
        </w:r>
      </w:hyperlink>
    </w:p>
  </w:footnote>
  <w:footnote w:id="257">
    <w:p w14:paraId="63F47181" w14:textId="77777777" w:rsidR="00EF617C" w:rsidRDefault="00EF617C">
      <w:pPr>
        <w:pStyle w:val="FootnoteText"/>
      </w:pPr>
      <w:r>
        <w:rPr>
          <w:rStyle w:val="FootnoteReference"/>
        </w:rPr>
        <w:footnoteRef/>
      </w:r>
      <w:r>
        <w:t xml:space="preserve"> For more information see </w:t>
      </w:r>
      <w:hyperlink r:id="rId264" w:history="1">
        <w:r>
          <w:rPr>
            <w:rStyle w:val="Hyperlink"/>
          </w:rPr>
          <w:t>http://www.microsoft.com/download/en/details.aspx?id=9706</w:t>
        </w:r>
      </w:hyperlink>
    </w:p>
  </w:footnote>
  <w:footnote w:id="258">
    <w:p w14:paraId="33B34704" w14:textId="77777777" w:rsidR="00EF617C" w:rsidRDefault="00EF617C">
      <w:pPr>
        <w:pStyle w:val="FootnoteText"/>
      </w:pPr>
      <w:r>
        <w:rPr>
          <w:rStyle w:val="FootnoteReference"/>
        </w:rPr>
        <w:footnoteRef/>
      </w:r>
      <w:r>
        <w:t xml:space="preserve"> For more information see </w:t>
      </w:r>
      <w:hyperlink r:id="rId265" w:anchor="RD03" w:history="1">
        <w:r w:rsidRPr="00E12BD3">
          <w:rPr>
            <w:rStyle w:val="Hyperlink"/>
            <w:rFonts w:cstheme="minorHAnsi"/>
          </w:rPr>
          <w:t>http://msdn.microsoft.com/en-us/library/windows/desktop/dd878238(v=vs.85).aspx#RD03</w:t>
        </w:r>
      </w:hyperlink>
    </w:p>
  </w:footnote>
  <w:footnote w:id="259">
    <w:p w14:paraId="7FB84688" w14:textId="77777777" w:rsidR="00EF617C" w:rsidRPr="00325F30" w:rsidRDefault="00EF617C"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6" w:history="1">
        <w:r w:rsidRPr="00325F30">
          <w:rPr>
            <w:rStyle w:val="Hyperlink"/>
            <w:sz w:val="20"/>
            <w:szCs w:val="20"/>
          </w:rPr>
          <w:t>http://technet.microsoft.com/en-us/library/dd315291.aspx</w:t>
        </w:r>
      </w:hyperlink>
    </w:p>
    <w:p w14:paraId="5B76C6B1" w14:textId="77777777" w:rsidR="00EF617C" w:rsidRDefault="00EF617C">
      <w:pPr>
        <w:pStyle w:val="FootnoteText"/>
      </w:pPr>
    </w:p>
  </w:footnote>
  <w:footnote w:id="260">
    <w:p w14:paraId="76B154BB" w14:textId="77777777" w:rsidR="00EF617C" w:rsidRDefault="00EF617C">
      <w:pPr>
        <w:pStyle w:val="FootnoteText"/>
      </w:pPr>
      <w:r>
        <w:rPr>
          <w:rStyle w:val="FootnoteReference"/>
        </w:rPr>
        <w:footnoteRef/>
      </w:r>
      <w:r>
        <w:t xml:space="preserve"> For more </w:t>
      </w:r>
      <w:r w:rsidRPr="00B05E19">
        <w:t xml:space="preserve">information see </w:t>
      </w:r>
      <w:hyperlink r:id="rId267" w:history="1">
        <w:r w:rsidRPr="00B05E19">
          <w:rPr>
            <w:rStyle w:val="Hyperlink"/>
          </w:rPr>
          <w:t>http://msdn.microsoft.com/en-us/library/windows/desktop/ms714395(v=vs.85).aspx</w:t>
        </w:r>
      </w:hyperlink>
    </w:p>
  </w:footnote>
  <w:footnote w:id="261">
    <w:p w14:paraId="0C0C815F" w14:textId="77777777" w:rsidR="00EF617C" w:rsidRPr="00DA6596" w:rsidRDefault="00EF617C" w:rsidP="00DA6596">
      <w:pPr>
        <w:rPr>
          <w:sz w:val="20"/>
          <w:szCs w:val="20"/>
        </w:rPr>
      </w:pPr>
      <w:r>
        <w:rPr>
          <w:rStyle w:val="FootnoteReference"/>
        </w:rPr>
        <w:footnoteRef/>
      </w:r>
      <w:r>
        <w:t xml:space="preserve"> </w:t>
      </w:r>
      <w:r w:rsidRPr="00DA6596">
        <w:rPr>
          <w:sz w:val="20"/>
          <w:szCs w:val="20"/>
        </w:rPr>
        <w:t xml:space="preserve">For more information see </w:t>
      </w:r>
      <w:hyperlink r:id="rId268" w:history="1">
        <w:r w:rsidRPr="00DA6596">
          <w:rPr>
            <w:rStyle w:val="Hyperlink"/>
            <w:sz w:val="20"/>
            <w:szCs w:val="20"/>
          </w:rPr>
          <w:t>http://msdn.microsoft.com/en-us/library/windows/desktop/ms714423(v=vs.85).aspx</w:t>
        </w:r>
      </w:hyperlink>
    </w:p>
    <w:p w14:paraId="56CBE1AB" w14:textId="77777777" w:rsidR="00EF617C" w:rsidRDefault="00EF617C">
      <w:pPr>
        <w:pStyle w:val="FootnoteText"/>
      </w:pPr>
    </w:p>
  </w:footnote>
  <w:footnote w:id="262">
    <w:p w14:paraId="669D33E3" w14:textId="77777777" w:rsidR="00EF617C" w:rsidRDefault="00EF617C" w:rsidP="002578C9">
      <w:pPr>
        <w:pStyle w:val="FootnoteText"/>
        <w:contextualSpacing/>
      </w:pPr>
      <w:r>
        <w:rPr>
          <w:rStyle w:val="FootnoteReference"/>
        </w:rPr>
        <w:footnoteRef/>
      </w:r>
      <w:r>
        <w:t xml:space="preserve"> For more information see </w:t>
      </w:r>
      <w:hyperlink r:id="rId269" w:history="1">
        <w:r>
          <w:rPr>
            <w:rStyle w:val="Hyperlink"/>
          </w:rPr>
          <w:t>http://www.microsoft.com/download/en/details.aspx?id=9706</w:t>
        </w:r>
      </w:hyperlink>
    </w:p>
  </w:footnote>
  <w:footnote w:id="263">
    <w:p w14:paraId="37DC7258" w14:textId="77777777" w:rsidR="00EF617C" w:rsidRDefault="00EF617C"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70" w:history="1">
        <w:r w:rsidRPr="00325F30">
          <w:rPr>
            <w:rStyle w:val="Hyperlink"/>
            <w:sz w:val="20"/>
            <w:szCs w:val="20"/>
          </w:rPr>
          <w:t>http://technet.microsoft.com/en-us/library/dd819471.aspx</w:t>
        </w:r>
      </w:hyperlink>
    </w:p>
  </w:footnote>
  <w:footnote w:id="264">
    <w:p w14:paraId="1F1B5C82" w14:textId="77777777" w:rsidR="00EF617C" w:rsidRDefault="00EF617C"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1" w:history="1">
        <w:r w:rsidRPr="00325F30">
          <w:rPr>
            <w:rStyle w:val="Hyperlink"/>
            <w:sz w:val="20"/>
            <w:szCs w:val="20"/>
          </w:rPr>
          <w:t>http://technet.microsoft.com/en-us/library/dd819471.aspx</w:t>
        </w:r>
      </w:hyperlink>
    </w:p>
  </w:footnote>
  <w:footnote w:id="265">
    <w:p w14:paraId="77B8A617" w14:textId="77777777" w:rsidR="00EF617C" w:rsidRDefault="00EF617C"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2" w:history="1">
        <w:r w:rsidRPr="00325F30">
          <w:rPr>
            <w:rStyle w:val="Hyperlink"/>
            <w:sz w:val="20"/>
            <w:szCs w:val="20"/>
          </w:rPr>
          <w:t>http://technet.microsoft.com/en-us/library/dd819471.aspx</w:t>
        </w:r>
      </w:hyperlink>
    </w:p>
  </w:footnote>
  <w:footnote w:id="266">
    <w:p w14:paraId="01C8A969" w14:textId="77777777" w:rsidR="00EF617C" w:rsidRDefault="00EF617C" w:rsidP="002578C9">
      <w:pPr>
        <w:pStyle w:val="FootnoteText"/>
        <w:contextualSpacing/>
      </w:pPr>
      <w:r>
        <w:rPr>
          <w:rStyle w:val="FootnoteReference"/>
        </w:rPr>
        <w:footnoteRef/>
      </w:r>
      <w:r>
        <w:t xml:space="preserve"> For more information see </w:t>
      </w:r>
      <w:hyperlink r:id="rId273" w:history="1">
        <w:r>
          <w:rPr>
            <w:rStyle w:val="Hyperlink"/>
          </w:rPr>
          <w:t>http://www.microsoft.com/download/en/details.aspx?id=9706</w:t>
        </w:r>
      </w:hyperlink>
    </w:p>
  </w:footnote>
  <w:footnote w:id="267">
    <w:p w14:paraId="0A17C7BC" w14:textId="77777777" w:rsidR="00EF617C" w:rsidRDefault="00EF617C" w:rsidP="002578C9">
      <w:pPr>
        <w:pStyle w:val="FootnoteText"/>
        <w:contextualSpacing/>
      </w:pPr>
      <w:r>
        <w:rPr>
          <w:rStyle w:val="FootnoteReference"/>
        </w:rPr>
        <w:footnoteRef/>
      </w:r>
      <w:r>
        <w:t xml:space="preserve"> For more information see </w:t>
      </w:r>
      <w:hyperlink r:id="rId274" w:history="1">
        <w:r>
          <w:rPr>
            <w:rStyle w:val="Hyperlink"/>
          </w:rPr>
          <w:t>http://msdn.microsoft.com/en-us/library/windows/desktop/ms714428(v=vs.85).aspx</w:t>
        </w:r>
      </w:hyperlink>
    </w:p>
  </w:footnote>
  <w:footnote w:id="268">
    <w:p w14:paraId="4D563FAE" w14:textId="77777777" w:rsidR="00EF617C" w:rsidRDefault="00EF617C" w:rsidP="002578C9">
      <w:pPr>
        <w:pStyle w:val="FootnoteText"/>
        <w:contextualSpacing/>
      </w:pPr>
      <w:r>
        <w:rPr>
          <w:rStyle w:val="FootnoteReference"/>
        </w:rPr>
        <w:footnoteRef/>
      </w:r>
      <w:r>
        <w:t xml:space="preserve"> For more information see </w:t>
      </w:r>
      <w:hyperlink r:id="rId275" w:history="1">
        <w:r>
          <w:rPr>
            <w:rStyle w:val="Hyperlink"/>
          </w:rPr>
          <w:t>http://www.microsoft.com/download/en/details.aspx?id=9706</w:t>
        </w:r>
      </w:hyperlink>
    </w:p>
  </w:footnote>
  <w:footnote w:id="269">
    <w:p w14:paraId="00D5D284" w14:textId="77777777" w:rsidR="00EF617C" w:rsidRDefault="00EF617C" w:rsidP="002578C9">
      <w:pPr>
        <w:pStyle w:val="FootnoteText"/>
        <w:contextualSpacing/>
      </w:pPr>
      <w:r>
        <w:rPr>
          <w:rStyle w:val="FootnoteReference"/>
        </w:rPr>
        <w:footnoteRef/>
      </w:r>
      <w:r>
        <w:t xml:space="preserve"> For more information see </w:t>
      </w:r>
      <w:hyperlink r:id="rId276" w:history="1">
        <w:r>
          <w:rPr>
            <w:rStyle w:val="Hyperlink"/>
          </w:rPr>
          <w:t>http://msdn.microsoft.com/en-us/library/windows/desktop/ms714423(v=vs.85).aspx</w:t>
        </w:r>
      </w:hyperlink>
    </w:p>
  </w:footnote>
  <w:footnote w:id="270">
    <w:p w14:paraId="25F9D41E" w14:textId="77777777" w:rsidR="00EF617C" w:rsidRDefault="00EF617C" w:rsidP="00320470">
      <w:pPr>
        <w:pStyle w:val="FootnoteText"/>
      </w:pPr>
      <w:r>
        <w:rPr>
          <w:rStyle w:val="FootnoteReference"/>
        </w:rPr>
        <w:footnoteRef/>
      </w:r>
      <w:r>
        <w:t xml:space="preserve"> For more information see </w:t>
      </w:r>
      <w:hyperlink r:id="rId277" w:history="1">
        <w:r>
          <w:rPr>
            <w:rStyle w:val="Hyperlink"/>
          </w:rPr>
          <w:t>http://www.microsoft.com/download/en/details.aspx?id=9706</w:t>
        </w:r>
      </w:hyperlink>
    </w:p>
  </w:footnote>
  <w:footnote w:id="271">
    <w:p w14:paraId="7C4B4548" w14:textId="77777777" w:rsidR="00EF617C" w:rsidRDefault="00EF617C">
      <w:pPr>
        <w:pStyle w:val="FootnoteText"/>
      </w:pPr>
      <w:r>
        <w:rPr>
          <w:rStyle w:val="FootnoteReference"/>
        </w:rPr>
        <w:footnoteRef/>
      </w:r>
      <w:r>
        <w:t xml:space="preserve"> For more information see </w:t>
      </w:r>
      <w:hyperlink r:id="rId278" w:anchor="RD03" w:history="1">
        <w:r w:rsidRPr="00E12BD3">
          <w:rPr>
            <w:rStyle w:val="Hyperlink"/>
            <w:rFonts w:cstheme="minorHAnsi"/>
          </w:rPr>
          <w:t>http://msdn.microsoft.com/en-us/library/windows/desktop/dd878238(v=vs.85).aspx#RD03</w:t>
        </w:r>
      </w:hyperlink>
    </w:p>
  </w:footnote>
  <w:footnote w:id="272">
    <w:p w14:paraId="6EADE44F" w14:textId="77777777" w:rsidR="00EF617C" w:rsidRPr="00DA6596" w:rsidRDefault="00EF617C"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9" w:history="1">
        <w:r w:rsidRPr="00325F30">
          <w:rPr>
            <w:rStyle w:val="Hyperlink"/>
            <w:sz w:val="20"/>
            <w:szCs w:val="20"/>
          </w:rPr>
          <w:t>http://technet.microsoft.com/en-us/library/dd315291.aspx</w:t>
        </w:r>
      </w:hyperlink>
    </w:p>
  </w:footnote>
  <w:footnote w:id="273">
    <w:p w14:paraId="201CAAC1" w14:textId="77777777" w:rsidR="00EF617C" w:rsidRDefault="00EF617C">
      <w:pPr>
        <w:pStyle w:val="FootnoteText"/>
      </w:pPr>
      <w:r>
        <w:rPr>
          <w:rStyle w:val="FootnoteReference"/>
        </w:rPr>
        <w:footnoteRef/>
      </w:r>
      <w:r>
        <w:t xml:space="preserve"> Fo</w:t>
      </w:r>
      <w:r w:rsidRPr="00DA6596">
        <w:t xml:space="preserve">r more information see </w:t>
      </w:r>
      <w:hyperlink r:id="rId280" w:history="1">
        <w:r w:rsidRPr="00DA6596">
          <w:rPr>
            <w:rStyle w:val="Hyperlink"/>
          </w:rPr>
          <w:t>http://msdn.microsoft.com/en-us/library/windows/desktop/ms714395(v=vs.85).aspx</w:t>
        </w:r>
      </w:hyperlink>
    </w:p>
  </w:footnote>
  <w:footnote w:id="274">
    <w:p w14:paraId="06CF71ED" w14:textId="77777777" w:rsidR="00EF617C" w:rsidRPr="00DA6596" w:rsidRDefault="00EF617C" w:rsidP="00DA6596">
      <w:pPr>
        <w:rPr>
          <w:sz w:val="20"/>
          <w:szCs w:val="20"/>
        </w:rPr>
      </w:pPr>
      <w:r>
        <w:rPr>
          <w:rStyle w:val="FootnoteReference"/>
        </w:rPr>
        <w:footnoteRef/>
      </w:r>
      <w:r>
        <w:t xml:space="preserve"> </w:t>
      </w:r>
      <w:r w:rsidRPr="00DA6596">
        <w:rPr>
          <w:sz w:val="20"/>
          <w:szCs w:val="20"/>
        </w:rPr>
        <w:t xml:space="preserve">For more information see </w:t>
      </w:r>
      <w:hyperlink r:id="rId281" w:history="1">
        <w:r w:rsidRPr="00DA6596">
          <w:rPr>
            <w:rStyle w:val="Hyperlink"/>
            <w:sz w:val="20"/>
            <w:szCs w:val="20"/>
          </w:rPr>
          <w:t>http://msdn.microsoft.com/en-us/library/windows/desktop/ms714423(v=vs.85).aspx</w:t>
        </w:r>
      </w:hyperlink>
    </w:p>
  </w:footnote>
  <w:footnote w:id="275">
    <w:p w14:paraId="5F525355" w14:textId="77777777" w:rsidR="00EF617C" w:rsidRDefault="00EF617C">
      <w:pPr>
        <w:pStyle w:val="FootnoteText"/>
      </w:pPr>
      <w:r>
        <w:rPr>
          <w:rStyle w:val="FootnoteReference"/>
        </w:rPr>
        <w:footnoteRef/>
      </w:r>
      <w:r>
        <w:t xml:space="preserve"> For more information see </w:t>
      </w:r>
      <w:hyperlink r:id="rId282" w:history="1">
        <w:r>
          <w:rPr>
            <w:rStyle w:val="Hyperlink"/>
          </w:rPr>
          <w:t>http://www.microsoft.com/download/en/details.aspx?id=9706</w:t>
        </w:r>
      </w:hyperlink>
    </w:p>
  </w:footnote>
  <w:footnote w:id="276">
    <w:p w14:paraId="7453D398" w14:textId="77777777" w:rsidR="00EF617C" w:rsidRDefault="00EF617C" w:rsidP="0066759E">
      <w:r>
        <w:rPr>
          <w:rStyle w:val="FootnoteReference"/>
        </w:rPr>
        <w:footnoteRef/>
      </w:r>
      <w:r>
        <w:t xml:space="preserve"> </w:t>
      </w:r>
      <w:r w:rsidRPr="00325F30">
        <w:rPr>
          <w:sz w:val="20"/>
          <w:szCs w:val="20"/>
        </w:rPr>
        <w:t xml:space="preserve">For more information see </w:t>
      </w:r>
      <w:hyperlink r:id="rId283" w:history="1">
        <w:r w:rsidRPr="00325F30">
          <w:rPr>
            <w:rStyle w:val="Hyperlink"/>
            <w:sz w:val="20"/>
            <w:szCs w:val="20"/>
          </w:rPr>
          <w:t>http://technet.microsoft.com/en-us/library/dd819471.aspx</w:t>
        </w:r>
      </w:hyperlink>
    </w:p>
  </w:footnote>
  <w:footnote w:id="277">
    <w:p w14:paraId="4EE967C0" w14:textId="77777777" w:rsidR="00EF617C" w:rsidRPr="000C72CC" w:rsidRDefault="00EF617C"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4" w:history="1">
        <w:r w:rsidRPr="00325F30">
          <w:rPr>
            <w:rStyle w:val="Hyperlink"/>
            <w:sz w:val="20"/>
            <w:szCs w:val="20"/>
          </w:rPr>
          <w:t>http://technet.microsoft.com/en-us/library/dd819471.aspx</w:t>
        </w:r>
      </w:hyperlink>
    </w:p>
  </w:footnote>
  <w:footnote w:id="278">
    <w:p w14:paraId="6B3E2290" w14:textId="77777777" w:rsidR="00EF617C" w:rsidRPr="0066759E" w:rsidRDefault="00EF617C"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5" w:history="1">
        <w:r w:rsidRPr="00325F30">
          <w:rPr>
            <w:rStyle w:val="Hyperlink"/>
            <w:sz w:val="20"/>
            <w:szCs w:val="20"/>
          </w:rPr>
          <w:t>http://technet.microsoft.com/en-us/library/dd819471.aspx</w:t>
        </w:r>
      </w:hyperlink>
    </w:p>
  </w:footnote>
  <w:footnote w:id="279">
    <w:p w14:paraId="49C0EB25" w14:textId="77777777" w:rsidR="00EF617C" w:rsidRDefault="00EF617C">
      <w:pPr>
        <w:pStyle w:val="FootnoteText"/>
      </w:pPr>
      <w:r>
        <w:rPr>
          <w:rStyle w:val="FootnoteReference"/>
        </w:rPr>
        <w:footnoteRef/>
      </w:r>
      <w:r>
        <w:t xml:space="preserve"> For more information see </w:t>
      </w:r>
      <w:hyperlink r:id="rId286" w:history="1">
        <w:r>
          <w:rPr>
            <w:rStyle w:val="Hyperlink"/>
          </w:rPr>
          <w:t>http://www.microsoft.com/download/en/details.aspx?id=9706</w:t>
        </w:r>
      </w:hyperlink>
    </w:p>
  </w:footnote>
  <w:footnote w:id="280">
    <w:p w14:paraId="0909B599" w14:textId="77777777" w:rsidR="00EF617C" w:rsidRDefault="00EF617C">
      <w:pPr>
        <w:pStyle w:val="FootnoteText"/>
      </w:pPr>
      <w:r>
        <w:rPr>
          <w:rStyle w:val="FootnoteReference"/>
        </w:rPr>
        <w:footnoteRef/>
      </w:r>
      <w:r>
        <w:t xml:space="preserve"> For more information see </w:t>
      </w:r>
      <w:hyperlink r:id="rId287" w:history="1">
        <w:r>
          <w:rPr>
            <w:rStyle w:val="Hyperlink"/>
          </w:rPr>
          <w:t>http://msdn.microsoft.com/en-us/library/windows/desktop/ms714428(v=vs.85).aspx</w:t>
        </w:r>
      </w:hyperlink>
    </w:p>
  </w:footnote>
  <w:footnote w:id="281">
    <w:p w14:paraId="5488692D" w14:textId="77777777" w:rsidR="00EF617C" w:rsidRDefault="00EF617C" w:rsidP="00325F30">
      <w:pPr>
        <w:pStyle w:val="FootnoteText"/>
      </w:pPr>
      <w:r>
        <w:rPr>
          <w:rStyle w:val="FootnoteReference"/>
        </w:rPr>
        <w:footnoteRef/>
      </w:r>
      <w:r>
        <w:t xml:space="preserve"> For more information see </w:t>
      </w:r>
      <w:hyperlink r:id="rId288" w:history="1">
        <w:r>
          <w:rPr>
            <w:rStyle w:val="Hyperlink"/>
          </w:rPr>
          <w:t>http://www.microsoft.com/download/en/details.aspx?id=9706</w:t>
        </w:r>
      </w:hyperlink>
    </w:p>
  </w:footnote>
  <w:footnote w:id="282">
    <w:p w14:paraId="1037BED7" w14:textId="77777777" w:rsidR="00EF617C" w:rsidRDefault="00EF617C">
      <w:pPr>
        <w:pStyle w:val="FootnoteText"/>
      </w:pPr>
      <w:r>
        <w:rPr>
          <w:rStyle w:val="FootnoteReference"/>
        </w:rPr>
        <w:footnoteRef/>
      </w:r>
      <w:r>
        <w:t xml:space="preserve"> For more information see </w:t>
      </w:r>
      <w:hyperlink r:id="rId289" w:history="1">
        <w:r>
          <w:rPr>
            <w:rStyle w:val="Hyperlink"/>
          </w:rPr>
          <w:t>http://msdn.microsoft.com/en-us/library/windows/desktop/ms714423(v=vs.85).aspx</w:t>
        </w:r>
      </w:hyperlink>
    </w:p>
  </w:footnote>
  <w:footnote w:id="283">
    <w:p w14:paraId="45A0E944" w14:textId="77777777" w:rsidR="00EF617C" w:rsidRDefault="00EF617C">
      <w:pPr>
        <w:pStyle w:val="FootnoteText"/>
      </w:pPr>
      <w:r>
        <w:rPr>
          <w:rStyle w:val="FootnoteReference"/>
        </w:rPr>
        <w:footnoteRef/>
      </w:r>
      <w:r>
        <w:t xml:space="preserve"> For more information see </w:t>
      </w:r>
      <w:hyperlink r:id="rId290" w:history="1">
        <w:r>
          <w:rPr>
            <w:rStyle w:val="Hyperlink"/>
          </w:rPr>
          <w:t>http://www.microsoft.com/download/en/details.aspx?id=9706</w:t>
        </w:r>
      </w:hyperlink>
    </w:p>
  </w:footnote>
  <w:footnote w:id="284">
    <w:p w14:paraId="4921A128" w14:textId="77777777" w:rsidR="00EF617C" w:rsidRDefault="00EF617C">
      <w:pPr>
        <w:pStyle w:val="FootnoteText"/>
      </w:pPr>
      <w:r>
        <w:rPr>
          <w:rStyle w:val="FootnoteReference"/>
        </w:rPr>
        <w:footnoteRef/>
      </w:r>
      <w:r>
        <w:t xml:space="preserve"> For more information see </w:t>
      </w:r>
      <w:hyperlink r:id="rId291" w:anchor="RD03" w:history="1">
        <w:r w:rsidRPr="00E12BD3">
          <w:rPr>
            <w:rStyle w:val="Hyperlink"/>
            <w:rFonts w:cstheme="minorHAnsi"/>
          </w:rPr>
          <w:t>http://msdn.microsoft.com/en-us/library/windows/desktop/dd878238(v=vs.85).aspx#RD03</w:t>
        </w:r>
      </w:hyperlink>
    </w:p>
  </w:footnote>
  <w:footnote w:id="285">
    <w:p w14:paraId="2A305200" w14:textId="77777777" w:rsidR="00EF617C" w:rsidRPr="00325F30" w:rsidRDefault="00EF617C"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2" w:history="1">
        <w:r w:rsidRPr="00325F30">
          <w:rPr>
            <w:rStyle w:val="Hyperlink"/>
            <w:sz w:val="20"/>
            <w:szCs w:val="20"/>
          </w:rPr>
          <w:t>http://technet.microsoft.com/en-us/library/dd315291.aspx</w:t>
        </w:r>
      </w:hyperlink>
    </w:p>
    <w:p w14:paraId="1AC69501" w14:textId="77777777" w:rsidR="00EF617C" w:rsidRDefault="00EF617C">
      <w:pPr>
        <w:pStyle w:val="FootnoteText"/>
      </w:pPr>
    </w:p>
  </w:footnote>
  <w:footnote w:id="286">
    <w:p w14:paraId="4F4F1A62" w14:textId="77777777" w:rsidR="00EF617C" w:rsidRDefault="00EF617C">
      <w:pPr>
        <w:pStyle w:val="FootnoteText"/>
      </w:pPr>
      <w:r>
        <w:rPr>
          <w:rStyle w:val="FootnoteReference"/>
        </w:rPr>
        <w:footnoteRef/>
      </w:r>
      <w:r>
        <w:t xml:space="preserve"> For more information see </w:t>
      </w:r>
      <w:hyperlink r:id="rId293" w:history="1">
        <w:r w:rsidRPr="00982866">
          <w:rPr>
            <w:rStyle w:val="Hyperlink"/>
          </w:rPr>
          <w:t>http://technet.microsoft.com/en-us/library/bb726978.aspx</w:t>
        </w:r>
      </w:hyperlink>
    </w:p>
  </w:footnote>
  <w:footnote w:id="287">
    <w:p w14:paraId="1FF6DC6E" w14:textId="77777777" w:rsidR="0039184D" w:rsidRPr="0066759E" w:rsidRDefault="0039184D" w:rsidP="0039184D">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5C732540" w14:textId="77777777" w:rsidR="0039184D" w:rsidRDefault="0039184D" w:rsidP="0039184D">
      <w:pPr>
        <w:pStyle w:val="FootnoteText"/>
      </w:pPr>
    </w:p>
  </w:footnote>
  <w:footnote w:id="288">
    <w:p w14:paraId="161B1F5E" w14:textId="77777777" w:rsidR="0039184D" w:rsidRPr="0066759E" w:rsidRDefault="0039184D" w:rsidP="0039184D">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14:paraId="298F11A5" w14:textId="77777777" w:rsidR="0039184D" w:rsidRDefault="0039184D" w:rsidP="0039184D">
      <w:pPr>
        <w:pStyle w:val="FootnoteText"/>
      </w:pPr>
    </w:p>
  </w:footnote>
  <w:footnote w:id="289">
    <w:p w14:paraId="0F6DF2BC" w14:textId="77777777" w:rsidR="00490B96" w:rsidRPr="0066759E" w:rsidRDefault="00490B96" w:rsidP="00490B96">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14:paraId="0805C6EE" w14:textId="77777777" w:rsidR="00490B96" w:rsidRDefault="00490B96" w:rsidP="00490B96">
      <w:pPr>
        <w:pStyle w:val="FootnoteText"/>
      </w:pPr>
    </w:p>
  </w:footnote>
  <w:footnote w:id="290">
    <w:p w14:paraId="06EBD631" w14:textId="77777777" w:rsidR="00505BAA" w:rsidRDefault="00505BAA" w:rsidP="00505BAA">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14:paraId="7E28C92D" w14:textId="77777777" w:rsidR="00EF617C" w:rsidRDefault="00EF617C"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14:paraId="7DBAAE44" w14:textId="77777777" w:rsidR="00EF617C" w:rsidRDefault="00EF617C"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DBC6EB2" w14:textId="77777777" w:rsidR="00EF617C" w:rsidRPr="00D77696" w:rsidRDefault="00EF617C" w:rsidP="00320470">
      <w:pPr>
        <w:spacing w:line="240" w:lineRule="auto"/>
        <w:contextualSpacing/>
        <w:rPr>
          <w:rStyle w:val="Hyperlink"/>
          <w:sz w:val="20"/>
          <w:szCs w:val="20"/>
        </w:rPr>
      </w:pPr>
      <w:hyperlink r:id="rId299" w:history="1">
        <w:r w:rsidRPr="00D77696">
          <w:rPr>
            <w:rStyle w:val="Hyperlink"/>
            <w:sz w:val="20"/>
            <w:szCs w:val="20"/>
          </w:rPr>
          <w:t>http://msdn.microsoft.com/en-us/library/windows/desktop/aa394582%28v=vs.85%29.aspx</w:t>
        </w:r>
      </w:hyperlink>
    </w:p>
    <w:p w14:paraId="40EF9694" w14:textId="77777777" w:rsidR="00EF617C" w:rsidRDefault="00EF617C" w:rsidP="00320470">
      <w:pPr>
        <w:pStyle w:val="FootnoteText"/>
      </w:pPr>
    </w:p>
  </w:footnote>
  <w:footnote w:id="293">
    <w:p w14:paraId="4270859B" w14:textId="77777777" w:rsidR="00EF617C" w:rsidRDefault="00EF617C"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1C25CFA" w14:textId="77777777" w:rsidR="00EF617C" w:rsidRDefault="00EF617C" w:rsidP="003E0377">
      <w:pPr>
        <w:spacing w:line="240" w:lineRule="auto"/>
        <w:contextualSpacing/>
      </w:pPr>
      <w:hyperlink r:id="rId300" w:history="1">
        <w:r w:rsidRPr="00D77696">
          <w:rPr>
            <w:rStyle w:val="Hyperlink"/>
            <w:sz w:val="20"/>
            <w:szCs w:val="20"/>
          </w:rPr>
          <w:t>http://msdn.microsoft.com/en-us/library/windows/desktop/aa394582%28v=vs.85%29.aspx</w:t>
        </w:r>
      </w:hyperlink>
    </w:p>
  </w:footnote>
  <w:footnote w:id="294">
    <w:p w14:paraId="4875E293" w14:textId="77777777" w:rsidR="00EF617C" w:rsidRDefault="00EF617C"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14:paraId="6D81EFB3" w14:textId="77777777" w:rsidR="00EF617C" w:rsidRDefault="00EF617C" w:rsidP="00320470">
      <w:pPr>
        <w:pStyle w:val="FootnoteText"/>
      </w:pPr>
    </w:p>
  </w:footnote>
  <w:footnote w:id="295">
    <w:p w14:paraId="2CD59F1D" w14:textId="77777777" w:rsidR="00EF617C" w:rsidRDefault="00EF617C"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14:paraId="1A45E365" w14:textId="77777777" w:rsidR="00EF617C" w:rsidRPr="008A6A09" w:rsidRDefault="00EF617C"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14:paraId="06315497" w14:textId="77777777" w:rsidR="00EF617C" w:rsidRDefault="00EF617C" w:rsidP="001A5CB9">
      <w:pPr>
        <w:pStyle w:val="FootnoteText"/>
      </w:pPr>
    </w:p>
  </w:footnote>
  <w:footnote w:id="297">
    <w:p w14:paraId="2D86CF7E" w14:textId="77777777" w:rsidR="00EF617C" w:rsidRDefault="00EF617C"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14:paraId="27D2D5D0" w14:textId="77777777" w:rsidR="00EF617C" w:rsidRDefault="00EF617C"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14:paraId="5E615983" w14:textId="77777777" w:rsidR="00EF617C" w:rsidRDefault="00EF617C" w:rsidP="001A5CB9">
      <w:pPr>
        <w:pStyle w:val="FootnoteText"/>
      </w:pPr>
    </w:p>
  </w:footnote>
  <w:footnote w:id="299">
    <w:p w14:paraId="57B3E555" w14:textId="77777777" w:rsidR="00EF617C" w:rsidRDefault="00EF617C"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14:paraId="2B71D98D" w14:textId="77777777" w:rsidR="00EF617C" w:rsidRDefault="00EF617C"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14:paraId="49B3D0BC" w14:textId="77777777" w:rsidR="00EF617C" w:rsidRDefault="00EF617C">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14:paraId="125BA653" w14:textId="77777777" w:rsidR="00EF617C" w:rsidRDefault="00EF617C" w:rsidP="00A11A5C">
      <w:pPr>
        <w:pStyle w:val="FootnoteText"/>
        <w:rPr>
          <w:ins w:id="145" w:author="Haynes, Dan" w:date="2013-09-04T16:16:00Z"/>
        </w:rPr>
      </w:pPr>
      <w:ins w:id="146"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14:paraId="61087273" w14:textId="77777777" w:rsidR="00EF617C" w:rsidRDefault="00EF617C" w:rsidP="00A11A5C">
      <w:pPr>
        <w:pStyle w:val="FootnoteText"/>
        <w:rPr>
          <w:ins w:id="147" w:author="Haynes, Dan" w:date="2013-09-04T16:16:00Z"/>
        </w:rPr>
      </w:pPr>
      <w:ins w:id="148"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14:paraId="0B8B0C3F" w14:textId="77777777" w:rsidR="00C80313" w:rsidRDefault="00C80313" w:rsidP="00C80313">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617F03" w14:textId="77777777" w:rsidR="00C80313" w:rsidRDefault="00C80313" w:rsidP="00C80313">
      <w:pPr>
        <w:spacing w:after="0" w:line="240" w:lineRule="auto"/>
      </w:pPr>
      <w:hyperlink r:id="rId309" w:history="1">
        <w:r w:rsidRPr="00D67C77">
          <w:rPr>
            <w:rStyle w:val="Hyperlink"/>
            <w:sz w:val="20"/>
            <w:szCs w:val="20"/>
          </w:rPr>
          <w:t>http://msdn.microsoft.com/en-us/library/windows/desktop/aa370653(v=vs.85).aspx</w:t>
        </w:r>
      </w:hyperlink>
    </w:p>
    <w:p w14:paraId="675283C8" w14:textId="77777777" w:rsidR="00C80313" w:rsidRDefault="00C80313" w:rsidP="00C80313">
      <w:pPr>
        <w:pStyle w:val="FootnoteText"/>
      </w:pPr>
    </w:p>
  </w:footnote>
  <w:footnote w:id="304">
    <w:p w14:paraId="736867F3" w14:textId="77777777" w:rsidR="007F74F1" w:rsidRPr="004508C2" w:rsidRDefault="007F74F1" w:rsidP="007F74F1">
      <w:r>
        <w:rPr>
          <w:rStyle w:val="FootnoteReference"/>
        </w:rPr>
        <w:footnoteRef/>
      </w:r>
      <w:r>
        <w:t xml:space="preserve"> For more information see the Remarks section </w:t>
      </w:r>
      <w:r w:rsidRPr="004508C2">
        <w:t xml:space="preserve">of </w:t>
      </w:r>
      <w:hyperlink r:id="rId310" w:history="1">
        <w:r w:rsidRPr="004508C2">
          <w:rPr>
            <w:rStyle w:val="Hyperlink"/>
          </w:rPr>
          <w:t>http://msdn.microsoft.com/en-us/library/windows/desktop/aa370653(v=vs.85).aspx</w:t>
        </w:r>
      </w:hyperlink>
    </w:p>
    <w:p w14:paraId="0768C23A" w14:textId="77777777" w:rsidR="007F74F1" w:rsidRDefault="007F74F1" w:rsidP="007F74F1">
      <w:pPr>
        <w:pStyle w:val="FootnoteText"/>
      </w:pPr>
    </w:p>
  </w:footnote>
  <w:footnote w:id="305">
    <w:p w14:paraId="57C53436" w14:textId="77777777" w:rsidR="00522ECF" w:rsidRPr="004508C2" w:rsidRDefault="00522ECF" w:rsidP="00522ECF">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14:paraId="4370E711" w14:textId="77777777" w:rsidR="00522ECF" w:rsidRDefault="00522ECF" w:rsidP="00522ECF">
      <w:pPr>
        <w:pStyle w:val="FootnoteText"/>
      </w:pPr>
    </w:p>
  </w:footnote>
  <w:footnote w:id="306">
    <w:p w14:paraId="1C51D286" w14:textId="77777777" w:rsidR="000F567F" w:rsidRDefault="000F567F"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A061EF9" w14:textId="77777777" w:rsidR="000F567F" w:rsidRDefault="000F567F" w:rsidP="000F567F">
      <w:pPr>
        <w:pStyle w:val="FootnoteText"/>
      </w:pPr>
      <w:hyperlink r:id="rId312" w:history="1">
        <w:r w:rsidRPr="00D67C77">
          <w:rPr>
            <w:rStyle w:val="Hyperlink"/>
          </w:rPr>
          <w:t>http://msdn.microsoft.com/en-us/library/windows/desktop/aa370653(v=vs.85).aspx</w:t>
        </w:r>
      </w:hyperlink>
    </w:p>
  </w:footnote>
  <w:footnote w:id="307">
    <w:p w14:paraId="14ACD108" w14:textId="77777777" w:rsidR="000F567F" w:rsidRDefault="000F567F"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4DBDFD2" w14:textId="77777777" w:rsidR="000F567F" w:rsidRDefault="000F567F" w:rsidP="000F567F">
      <w:pPr>
        <w:pStyle w:val="FootnoteText"/>
      </w:pPr>
      <w:hyperlink r:id="rId313" w:history="1">
        <w:r w:rsidRPr="00D67C77">
          <w:rPr>
            <w:rStyle w:val="Hyperlink"/>
          </w:rPr>
          <w:t>http://msdn.microsoft.com/en-us/library/windows/desktop/aa370653(v=vs.85).aspx</w:t>
        </w:r>
      </w:hyperlink>
    </w:p>
  </w:footnote>
  <w:footnote w:id="308">
    <w:p w14:paraId="594D72E2" w14:textId="77777777" w:rsidR="000F567F" w:rsidRDefault="000F567F"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B3D2A09" w14:textId="77777777" w:rsidR="000F567F" w:rsidRDefault="000F567F" w:rsidP="000F567F">
      <w:pPr>
        <w:pStyle w:val="FootnoteText"/>
      </w:pPr>
      <w:hyperlink r:id="rId314" w:history="1">
        <w:r w:rsidRPr="00D67C77">
          <w:rPr>
            <w:rStyle w:val="Hyperlink"/>
          </w:rPr>
          <w:t>http://msdn.microsoft.com/en-us/library/windows/desktop/aa370653(v=vs.85).aspx</w:t>
        </w:r>
      </w:hyperlink>
    </w:p>
  </w:footnote>
  <w:footnote w:id="309">
    <w:p w14:paraId="6CD3C627" w14:textId="77777777" w:rsidR="00EF617C" w:rsidRDefault="00EF617C" w:rsidP="00F44538">
      <w:pPr>
        <w:pStyle w:val="FootnoteText"/>
      </w:pPr>
      <w:r>
        <w:rPr>
          <w:rStyle w:val="FootnoteReference"/>
        </w:rPr>
        <w:footnoteRef/>
      </w:r>
      <w:r>
        <w:t xml:space="preserve"> For more information about SID_NAME_TYPE see </w:t>
      </w:r>
      <w:hyperlink r:id="rId315" w:history="1">
        <w:r>
          <w:rPr>
            <w:rStyle w:val="Hyperlink"/>
          </w:rPr>
          <w:t>http://msdn.microsoft.com/en-us/library/windows/hardware/ff556744(v=vs.85).aspx</w:t>
        </w:r>
      </w:hyperlink>
    </w:p>
    <w:p w14:paraId="1365AC26" w14:textId="77777777" w:rsidR="00EF617C" w:rsidRDefault="00EF617C" w:rsidP="00F44538">
      <w:pPr>
        <w:pStyle w:val="FootnoteText"/>
      </w:pPr>
      <w:r>
        <w:t xml:space="preserve">For more information about LookupAccountSid, see </w:t>
      </w:r>
      <w:hyperlink r:id="rId316" w:history="1">
        <w:r>
          <w:rPr>
            <w:rStyle w:val="Hyperlink"/>
          </w:rPr>
          <w:t>http://msdn.microsoft.com/en-us/library/windows/desktop/aa379166(v=vs.85).aspx</w:t>
        </w:r>
      </w:hyperlink>
    </w:p>
  </w:footnote>
  <w:footnote w:id="310">
    <w:p w14:paraId="3E89E986" w14:textId="77777777" w:rsidR="00EF617C" w:rsidRDefault="00EF617C">
      <w:pPr>
        <w:pStyle w:val="FootnoteText"/>
      </w:pPr>
      <w:r>
        <w:rPr>
          <w:rStyle w:val="FootnoteReference"/>
        </w:rPr>
        <w:footnoteRef/>
      </w:r>
      <w:r>
        <w:t xml:space="preserve"> For more information see </w:t>
      </w:r>
      <w:hyperlink r:id="rId317" w:history="1">
        <w:r>
          <w:rPr>
            <w:rStyle w:val="Hyperlink"/>
          </w:rPr>
          <w:t>http://technet.microsoft.com/en-us/query/ms524661</w:t>
        </w:r>
      </w:hyperlink>
    </w:p>
  </w:footnote>
  <w:footnote w:id="311">
    <w:p w14:paraId="4BD08A9A" w14:textId="77777777" w:rsidR="00EF617C" w:rsidRDefault="00EF617C">
      <w:pPr>
        <w:pStyle w:val="FootnoteText"/>
      </w:pPr>
      <w:r>
        <w:rPr>
          <w:rStyle w:val="FootnoteReference"/>
        </w:rPr>
        <w:footnoteRef/>
      </w:r>
      <w:r>
        <w:t xml:space="preserve"> For more </w:t>
      </w:r>
      <w:r w:rsidRPr="00076D86">
        <w:t xml:space="preserve">information see </w:t>
      </w:r>
      <w:hyperlink r:id="rId318" w:history="1">
        <w:r w:rsidRPr="00076D86">
          <w:rPr>
            <w:rStyle w:val="Hyperlink"/>
          </w:rPr>
          <w:t>http://support.microsoft.com/kb/240941</w:t>
        </w:r>
      </w:hyperlink>
    </w:p>
  </w:footnote>
  <w:footnote w:id="312">
    <w:p w14:paraId="1A621661" w14:textId="77777777" w:rsidR="00EF617C" w:rsidRDefault="00EF617C" w:rsidP="00076D86">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14:paraId="40015850" w14:textId="77777777" w:rsidR="00EF617C" w:rsidRDefault="00EF617C">
      <w:pPr>
        <w:pStyle w:val="FootnoteText"/>
      </w:pPr>
      <w:r>
        <w:rPr>
          <w:rStyle w:val="FootnoteReference"/>
        </w:rPr>
        <w:footnoteRef/>
      </w:r>
      <w:r>
        <w:t xml:space="preserve"> For more information see Metabase Concepts in </w:t>
      </w:r>
      <w:hyperlink r:id="rId320" w:history="1">
        <w:r>
          <w:rPr>
            <w:rStyle w:val="Hyperlink"/>
          </w:rPr>
          <w:t>http://technet.microsoft.com/en-us/query/ms524661</w:t>
        </w:r>
      </w:hyperlink>
    </w:p>
  </w:footnote>
  <w:footnote w:id="314">
    <w:p w14:paraId="0EA5BD12" w14:textId="77777777" w:rsidR="00EF617C" w:rsidRDefault="00EF617C" w:rsidP="00DB237F">
      <w:pPr>
        <w:pStyle w:val="FootnoteText"/>
      </w:pPr>
      <w:r>
        <w:rPr>
          <w:rStyle w:val="FootnoteReference"/>
        </w:rPr>
        <w:footnoteRef/>
      </w:r>
      <w:r>
        <w:t xml:space="preserve"> For more information see Internal ID in </w:t>
      </w:r>
      <w:hyperlink r:id="rId321" w:anchor="id" w:history="1">
        <w:r>
          <w:rPr>
            <w:rStyle w:val="Hyperlink"/>
          </w:rPr>
          <w:t>http://msdn.microsoft.com/en-us/library/ms524578(v=vs.90).aspx#id</w:t>
        </w:r>
      </w:hyperlink>
    </w:p>
  </w:footnote>
  <w:footnote w:id="315">
    <w:p w14:paraId="07532460" w14:textId="77777777" w:rsidR="00EF617C" w:rsidRDefault="00EF617C">
      <w:pPr>
        <w:pStyle w:val="FootnoteText"/>
      </w:pPr>
      <w:r>
        <w:rPr>
          <w:rStyle w:val="FootnoteReference"/>
        </w:rPr>
        <w:footnoteRef/>
      </w:r>
      <w:r>
        <w:t xml:space="preserve"> For more information see </w:t>
      </w:r>
      <w:hyperlink r:id="rId322" w:history="1">
        <w:r>
          <w:rPr>
            <w:rStyle w:val="Hyperlink"/>
          </w:rPr>
          <w:t>http://msdn.microsoft.com/en-us/library/cc233554(v=PROT.10).aspx</w:t>
        </w:r>
      </w:hyperlink>
    </w:p>
  </w:footnote>
  <w:footnote w:id="316">
    <w:p w14:paraId="1BA71945" w14:textId="77777777" w:rsidR="00EF617C" w:rsidRDefault="00EF617C" w:rsidP="000A3527">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14:paraId="74812DDA" w14:textId="77777777" w:rsidR="00EF617C" w:rsidRDefault="00EF617C">
      <w:pPr>
        <w:pStyle w:val="FootnoteText"/>
      </w:pPr>
      <w:r>
        <w:rPr>
          <w:rStyle w:val="FootnoteReference"/>
        </w:rPr>
        <w:footnoteRef/>
      </w:r>
      <w:r>
        <w:t xml:space="preserve"> For more information see Metabase Concepts in </w:t>
      </w:r>
      <w:hyperlink r:id="rId324" w:history="1">
        <w:r>
          <w:rPr>
            <w:rStyle w:val="Hyperlink"/>
          </w:rPr>
          <w:t>http://technet.microsoft.com/en-us/query/ms524661</w:t>
        </w:r>
      </w:hyperlink>
    </w:p>
  </w:footnote>
  <w:footnote w:id="318">
    <w:p w14:paraId="1AC8F078" w14:textId="77777777" w:rsidR="00EF617C" w:rsidRDefault="00EF617C" w:rsidP="00DB237F">
      <w:pPr>
        <w:pStyle w:val="FootnoteText"/>
      </w:pPr>
      <w:r>
        <w:rPr>
          <w:rStyle w:val="FootnoteReference"/>
        </w:rPr>
        <w:footnoteRef/>
      </w:r>
      <w:r>
        <w:t xml:space="preserve"> For more information see Internal ID in </w:t>
      </w:r>
      <w:hyperlink r:id="rId325" w:anchor="id" w:history="1">
        <w:r>
          <w:rPr>
            <w:rStyle w:val="Hyperlink"/>
          </w:rPr>
          <w:t>http://msdn.microsoft.com/en-us/library/ms524578(v=vs.90).aspx#id</w:t>
        </w:r>
      </w:hyperlink>
    </w:p>
  </w:footnote>
  <w:footnote w:id="319">
    <w:p w14:paraId="29BDF134" w14:textId="77777777" w:rsidR="00EF617C" w:rsidRDefault="00EF617C">
      <w:pPr>
        <w:pStyle w:val="FootnoteText"/>
      </w:pPr>
      <w:r>
        <w:rPr>
          <w:rStyle w:val="FootnoteReference"/>
        </w:rPr>
        <w:footnoteRef/>
      </w:r>
      <w:r>
        <w:t xml:space="preserve"> For more information see </w:t>
      </w:r>
      <w:hyperlink r:id="rId326" w:history="1">
        <w:r>
          <w:rPr>
            <w:rStyle w:val="Hyperlink"/>
          </w:rPr>
          <w:t>http://msdn.microsoft.com/en-us/library/ms524635(v=VS.90).aspx</w:t>
        </w:r>
      </w:hyperlink>
    </w:p>
  </w:footnote>
  <w:footnote w:id="320">
    <w:p w14:paraId="76DB27E9" w14:textId="77777777" w:rsidR="00EF617C" w:rsidRDefault="00EF617C">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14:paraId="5097158C" w14:textId="77777777" w:rsidR="00EF617C" w:rsidRDefault="00EF617C">
      <w:pPr>
        <w:pStyle w:val="FootnoteText"/>
      </w:pPr>
      <w:r>
        <w:rPr>
          <w:rStyle w:val="FootnoteReference"/>
        </w:rPr>
        <w:footnoteRef/>
      </w:r>
      <w:r>
        <w:t xml:space="preserve"> For more information see Property Attributes in </w:t>
      </w:r>
      <w:hyperlink r:id="rId328" w:history="1">
        <w:r>
          <w:rPr>
            <w:rStyle w:val="Hyperlink"/>
          </w:rPr>
          <w:t>http://msdn.microsoft.com/en-us/library/ms524578(v=vs.90).aspx</w:t>
        </w:r>
      </w:hyperlink>
    </w:p>
  </w:footnote>
  <w:footnote w:id="322">
    <w:p w14:paraId="4F227818" w14:textId="77777777" w:rsidR="00EF617C" w:rsidRDefault="00EF617C">
      <w:pPr>
        <w:pStyle w:val="FootnoteText"/>
      </w:pPr>
      <w:r>
        <w:rPr>
          <w:rStyle w:val="FootnoteReference"/>
        </w:rPr>
        <w:footnoteRef/>
      </w:r>
      <w:r>
        <w:t xml:space="preserve"> For more information see </w:t>
      </w:r>
      <w:hyperlink r:id="rId329" w:history="1">
        <w:r>
          <w:rPr>
            <w:rStyle w:val="Hyperlink"/>
          </w:rPr>
          <w:t>http://msdn.microsoft.com/en-us/library/ms524951(v=vs.90).aspx</w:t>
        </w:r>
      </w:hyperlink>
    </w:p>
  </w:footnote>
  <w:footnote w:id="323">
    <w:p w14:paraId="7866218F" w14:textId="77777777" w:rsidR="00EF617C" w:rsidRDefault="00EF617C" w:rsidP="009F7431">
      <w:pPr>
        <w:pStyle w:val="FootnoteText"/>
      </w:pPr>
      <w:r>
        <w:rPr>
          <w:rStyle w:val="FootnoteReference"/>
        </w:rPr>
        <w:footnoteRef/>
      </w:r>
      <w:r>
        <w:t xml:space="preserve"> For more information see </w:t>
      </w:r>
      <w:hyperlink r:id="rId330" w:history="1">
        <w:r>
          <w:rPr>
            <w:rStyle w:val="Hyperlink"/>
          </w:rPr>
          <w:t>http://msdn.microsoft.com/en-us/library/cc233554(v=PROT.10).aspx</w:t>
        </w:r>
      </w:hyperlink>
    </w:p>
  </w:footnote>
  <w:footnote w:id="324">
    <w:p w14:paraId="012259EC" w14:textId="77777777" w:rsidR="00EF617C" w:rsidRDefault="00EF617C">
      <w:pPr>
        <w:pStyle w:val="FootnoteText"/>
      </w:pPr>
      <w:r>
        <w:rPr>
          <w:rStyle w:val="FootnoteReference"/>
        </w:rPr>
        <w:footnoteRef/>
      </w:r>
      <w:r>
        <w:t xml:space="preserve"> For more information see Metabase Concepts in </w:t>
      </w:r>
      <w:hyperlink r:id="rId331" w:history="1">
        <w:r>
          <w:rPr>
            <w:rStyle w:val="Hyperlink"/>
          </w:rPr>
          <w:t>http://technet.microsoft.com/en-us/query/ms524661</w:t>
        </w:r>
      </w:hyperlink>
    </w:p>
  </w:footnote>
  <w:footnote w:id="325">
    <w:p w14:paraId="1DE066A9" w14:textId="77777777" w:rsidR="00EF617C" w:rsidRDefault="00EF617C" w:rsidP="00DB237F">
      <w:pPr>
        <w:pStyle w:val="FootnoteText"/>
      </w:pPr>
      <w:r>
        <w:rPr>
          <w:rStyle w:val="FootnoteReference"/>
        </w:rPr>
        <w:footnoteRef/>
      </w:r>
      <w:r>
        <w:t xml:space="preserve"> For more information see Internal ID in </w:t>
      </w:r>
      <w:hyperlink r:id="rId332" w:anchor="id" w:history="1">
        <w:r>
          <w:rPr>
            <w:rStyle w:val="Hyperlink"/>
          </w:rPr>
          <w:t>http://msdn.microsoft.com/en-us/library/ms524578(v=vs.90).aspx#id</w:t>
        </w:r>
      </w:hyperlink>
    </w:p>
  </w:footnote>
  <w:footnote w:id="326">
    <w:p w14:paraId="44CF3684" w14:textId="77777777" w:rsidR="00EF617C" w:rsidRDefault="00EF617C">
      <w:pPr>
        <w:pStyle w:val="FootnoteText"/>
      </w:pPr>
      <w:r>
        <w:rPr>
          <w:rStyle w:val="FootnoteReference"/>
        </w:rPr>
        <w:footnoteRef/>
      </w:r>
      <w:r>
        <w:t xml:space="preserve"> For more information see </w:t>
      </w:r>
      <w:hyperlink r:id="rId333" w:history="1">
        <w:r>
          <w:rPr>
            <w:rStyle w:val="Hyperlink"/>
          </w:rPr>
          <w:t>http://msdn.microsoft.com/en-us/library/ms524635(v=VS.90).aspx</w:t>
        </w:r>
      </w:hyperlink>
    </w:p>
  </w:footnote>
  <w:footnote w:id="327">
    <w:p w14:paraId="5C6B321E" w14:textId="77777777" w:rsidR="00EF617C" w:rsidRDefault="00EF617C">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14:paraId="176E880F" w14:textId="77777777" w:rsidR="00EF617C" w:rsidRDefault="00EF617C">
      <w:pPr>
        <w:pStyle w:val="FootnoteText"/>
      </w:pPr>
      <w:r>
        <w:rPr>
          <w:rStyle w:val="FootnoteReference"/>
        </w:rPr>
        <w:footnoteRef/>
      </w:r>
      <w:r>
        <w:t xml:space="preserve"> For more information see Property Attributes in </w:t>
      </w:r>
      <w:hyperlink r:id="rId335" w:history="1">
        <w:r>
          <w:rPr>
            <w:rStyle w:val="Hyperlink"/>
          </w:rPr>
          <w:t>http://msdn.microsoft.com/en-us/library/ms524578(v=vs.90).aspx</w:t>
        </w:r>
      </w:hyperlink>
    </w:p>
  </w:footnote>
  <w:footnote w:id="329">
    <w:p w14:paraId="06667527" w14:textId="77777777" w:rsidR="00EF617C" w:rsidRDefault="00EF617C">
      <w:pPr>
        <w:pStyle w:val="FootnoteText"/>
      </w:pPr>
      <w:r>
        <w:rPr>
          <w:rStyle w:val="FootnoteReference"/>
        </w:rPr>
        <w:footnoteRef/>
      </w:r>
      <w:r>
        <w:t xml:space="preserve"> For more information see </w:t>
      </w:r>
      <w:hyperlink r:id="rId336" w:history="1">
        <w:r>
          <w:rPr>
            <w:rStyle w:val="Hyperlink"/>
          </w:rPr>
          <w:t>http://msdn.microsoft.com/en-us/library/ms524951(v=vs.90).aspx</w:t>
        </w:r>
      </w:hyperlink>
    </w:p>
  </w:footnote>
  <w:footnote w:id="330">
    <w:p w14:paraId="23A91A82" w14:textId="77777777" w:rsidR="00EF617C" w:rsidRDefault="00EF617C">
      <w:pPr>
        <w:pStyle w:val="FootnoteText"/>
      </w:pPr>
      <w:r>
        <w:rPr>
          <w:rStyle w:val="FootnoteReference"/>
        </w:rPr>
        <w:footnoteRef/>
      </w:r>
      <w:r>
        <w:t xml:space="preserve"> For more information see </w:t>
      </w:r>
      <w:hyperlink r:id="rId337" w:history="1">
        <w:r>
          <w:rPr>
            <w:rStyle w:val="Hyperlink"/>
          </w:rPr>
          <w:t>http://msdn.microsoft.com/en-us/library/windows/desktop/ms681917(v=VS.85).aspx</w:t>
        </w:r>
      </w:hyperlink>
    </w:p>
  </w:footnote>
  <w:footnote w:id="331">
    <w:p w14:paraId="296AAFB1" w14:textId="77777777" w:rsidR="00EF617C" w:rsidRDefault="00EF617C">
      <w:pPr>
        <w:pStyle w:val="FootnoteText"/>
      </w:pPr>
      <w:r>
        <w:rPr>
          <w:rStyle w:val="FootnoteReference"/>
        </w:rPr>
        <w:footnoteRef/>
      </w:r>
      <w:r>
        <w:t xml:space="preserve"> For more information see </w:t>
      </w:r>
      <w:hyperlink r:id="rId338" w:history="1">
        <w:r w:rsidRPr="00AE51B1">
          <w:rPr>
            <w:rStyle w:val="Hyperlink"/>
          </w:rPr>
          <w:t>http://msdn.microsoft.com/en-us/library/windows/desktop/aa394372(v=vs.85).aspx</w:t>
        </w:r>
      </w:hyperlink>
    </w:p>
  </w:footnote>
  <w:footnote w:id="332">
    <w:p w14:paraId="7CE2D132" w14:textId="77777777" w:rsidR="00EF617C" w:rsidRDefault="00EF617C" w:rsidP="009F7431">
      <w:pPr>
        <w:pStyle w:val="FootnoteText"/>
      </w:pPr>
      <w:r>
        <w:rPr>
          <w:rStyle w:val="FootnoteReference"/>
        </w:rPr>
        <w:footnoteRef/>
      </w:r>
      <w:r>
        <w:t xml:space="preserve"> For more information see </w:t>
      </w:r>
      <w:hyperlink r:id="rId339" w:history="1">
        <w:r>
          <w:rPr>
            <w:rStyle w:val="Hyperlink"/>
          </w:rPr>
          <w:t>http://msdn.microsoft.com/en-us/library/windows/desktop/ms681917(v=VS.85).aspx</w:t>
        </w:r>
      </w:hyperlink>
    </w:p>
  </w:footnote>
  <w:footnote w:id="333">
    <w:p w14:paraId="24805856" w14:textId="77777777" w:rsidR="00EF617C" w:rsidRDefault="00EF617C">
      <w:pPr>
        <w:pStyle w:val="FootnoteText"/>
      </w:pPr>
      <w:r>
        <w:rPr>
          <w:rStyle w:val="FootnoteReference"/>
        </w:rPr>
        <w:footnoteRef/>
      </w:r>
      <w:r>
        <w:t xml:space="preserve"> For more information see </w:t>
      </w:r>
      <w:hyperlink r:id="rId340" w:history="1">
        <w:r w:rsidRPr="00AE51B1">
          <w:rPr>
            <w:rStyle w:val="Hyperlink"/>
          </w:rPr>
          <w:t>http://msdn.microsoft.com/en-us/library/windows/desktop/aa394372(v=vs.85).aspx</w:t>
        </w:r>
      </w:hyperlink>
    </w:p>
  </w:footnote>
  <w:footnote w:id="334">
    <w:p w14:paraId="6AC9A7BE" w14:textId="77777777" w:rsidR="00EF617C" w:rsidRDefault="00EF617C" w:rsidP="00725D4E">
      <w:pPr>
        <w:pStyle w:val="FootnoteText"/>
      </w:pPr>
      <w:r>
        <w:rPr>
          <w:rStyle w:val="FootnoteReference"/>
        </w:rPr>
        <w:footnoteRef/>
      </w:r>
      <w:r>
        <w:t xml:space="preserve"> For more information see </w:t>
      </w:r>
      <w:hyperlink r:id="rId341" w:history="1">
        <w:r>
          <w:rPr>
            <w:rStyle w:val="Hyperlink"/>
          </w:rPr>
          <w:t>http://msdn.microsoft.com/en-us/library/windows/desktop/ms681917(v=VS.85).aspx</w:t>
        </w:r>
      </w:hyperlink>
    </w:p>
  </w:footnote>
  <w:footnote w:id="335">
    <w:p w14:paraId="55350F52" w14:textId="77777777" w:rsidR="00EF617C" w:rsidRDefault="00EF617C">
      <w:pPr>
        <w:pStyle w:val="FootnoteText"/>
      </w:pPr>
      <w:r>
        <w:rPr>
          <w:rStyle w:val="FootnoteReference"/>
        </w:rPr>
        <w:footnoteRef/>
      </w:r>
      <w:r>
        <w:t xml:space="preserve"> For more information see </w:t>
      </w:r>
      <w:hyperlink r:id="rId342"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653454" w14:textId="0948C557" w:rsidR="00EF617C" w:rsidRDefault="00EF617C" w:rsidP="00521CF3">
    <w:pPr>
      <w:pStyle w:val="Header"/>
      <w:jc w:val="right"/>
    </w:pPr>
    <w:r>
      <w:t>The OVAL® Language Windows Component Specification: Version 5.11.2 Revision 1</w:t>
    </w:r>
  </w:p>
  <w:p w14:paraId="42954166" w14:textId="3DDA0809" w:rsidR="00EF617C" w:rsidRDefault="00EF617C" w:rsidP="00521CF3">
    <w:pPr>
      <w:pStyle w:val="Header"/>
    </w:pPr>
    <w:r>
      <w:tab/>
    </w:r>
    <w:r>
      <w:tab/>
      <w:t>Date: 8-30-2016</w:t>
    </w:r>
  </w:p>
  <w:p w14:paraId="72FAB972" w14:textId="77777777" w:rsidR="00EF617C" w:rsidRDefault="00EF617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Content>
      <w:p w14:paraId="5594B614" w14:textId="77777777" w:rsidR="00EF617C" w:rsidRDefault="00EF617C">
        <w:pPr>
          <w:pStyle w:val="Header"/>
        </w:pPr>
        <w:r>
          <w:rPr>
            <w:noProof/>
            <w:lang w:eastAsia="zh-TW"/>
          </w:rPr>
          <w:pict w14:anchorId="34B74E0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 w:numId="22">
    <w:abstractNumId w:val="9"/>
  </w:num>
  <w:num w:numId="2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1CB9"/>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87C69"/>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567F"/>
    <w:rsid w:val="000F6203"/>
    <w:rsid w:val="001003FD"/>
    <w:rsid w:val="00101254"/>
    <w:rsid w:val="00102605"/>
    <w:rsid w:val="00107243"/>
    <w:rsid w:val="00111665"/>
    <w:rsid w:val="00115E11"/>
    <w:rsid w:val="001175D9"/>
    <w:rsid w:val="001205B1"/>
    <w:rsid w:val="001300BB"/>
    <w:rsid w:val="001304B6"/>
    <w:rsid w:val="001309C0"/>
    <w:rsid w:val="0013129F"/>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0C22"/>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170"/>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0FA6"/>
    <w:rsid w:val="003612DB"/>
    <w:rsid w:val="00361E2F"/>
    <w:rsid w:val="00363BD9"/>
    <w:rsid w:val="00367958"/>
    <w:rsid w:val="00367AC9"/>
    <w:rsid w:val="00370FE8"/>
    <w:rsid w:val="0037448E"/>
    <w:rsid w:val="00382701"/>
    <w:rsid w:val="00383A8C"/>
    <w:rsid w:val="00383BF8"/>
    <w:rsid w:val="00383C6D"/>
    <w:rsid w:val="00387C9C"/>
    <w:rsid w:val="00390679"/>
    <w:rsid w:val="00390E2E"/>
    <w:rsid w:val="0039184D"/>
    <w:rsid w:val="0039219F"/>
    <w:rsid w:val="00392A69"/>
    <w:rsid w:val="003950DF"/>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3DF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0B96"/>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5BAA"/>
    <w:rsid w:val="0050606E"/>
    <w:rsid w:val="00506D1B"/>
    <w:rsid w:val="00507D7F"/>
    <w:rsid w:val="00510C08"/>
    <w:rsid w:val="00511439"/>
    <w:rsid w:val="005132A0"/>
    <w:rsid w:val="0051485B"/>
    <w:rsid w:val="00520A91"/>
    <w:rsid w:val="00521CF3"/>
    <w:rsid w:val="00522435"/>
    <w:rsid w:val="00522CCB"/>
    <w:rsid w:val="00522ECF"/>
    <w:rsid w:val="00523501"/>
    <w:rsid w:val="005268B8"/>
    <w:rsid w:val="00526B23"/>
    <w:rsid w:val="00530667"/>
    <w:rsid w:val="005313E5"/>
    <w:rsid w:val="00531760"/>
    <w:rsid w:val="005331DD"/>
    <w:rsid w:val="005352AA"/>
    <w:rsid w:val="00535540"/>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003F"/>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136B"/>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7F74F1"/>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46DC"/>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537D"/>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377A7"/>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5B4B"/>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7D5"/>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5981"/>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351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15F6"/>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11D3"/>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3F25"/>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313"/>
    <w:rsid w:val="00C8089C"/>
    <w:rsid w:val="00C81081"/>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07A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38"/>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0755"/>
    <w:rsid w:val="00E31088"/>
    <w:rsid w:val="00E339AA"/>
    <w:rsid w:val="00E35D20"/>
    <w:rsid w:val="00E37417"/>
    <w:rsid w:val="00E37A26"/>
    <w:rsid w:val="00E411D2"/>
    <w:rsid w:val="00E41454"/>
    <w:rsid w:val="00E41B18"/>
    <w:rsid w:val="00E43254"/>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EF617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02C1"/>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461E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428237366">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59717404">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Microsoft_Visio_2003-2010_Drawing6565.vsd"/><Relationship Id="rId143" Type="http://schemas.openxmlformats.org/officeDocument/2006/relationships/image" Target="media/image67.emf"/><Relationship Id="rId144" Type="http://schemas.openxmlformats.org/officeDocument/2006/relationships/oleObject" Target="embeddings/Microsoft_Visio_2003-2010_Drawing6666.vsd"/><Relationship Id="rId145" Type="http://schemas.openxmlformats.org/officeDocument/2006/relationships/image" Target="media/image68.emf"/><Relationship Id="rId146" Type="http://schemas.openxmlformats.org/officeDocument/2006/relationships/oleObject" Target="embeddings/Microsoft_Visio_2003-2010_Drawing6767.vsd"/><Relationship Id="rId147" Type="http://schemas.openxmlformats.org/officeDocument/2006/relationships/image" Target="media/image69.emf"/><Relationship Id="rId148" Type="http://schemas.openxmlformats.org/officeDocument/2006/relationships/oleObject" Target="embeddings/Microsoft_Visio_2003-2010_Drawing6868.vsd"/><Relationship Id="rId149" Type="http://schemas.openxmlformats.org/officeDocument/2006/relationships/image" Target="media/image70.emf"/><Relationship Id="rId180" Type="http://schemas.openxmlformats.org/officeDocument/2006/relationships/header" Target="header2.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5.emf"/><Relationship Id="rId41" Type="http://schemas.openxmlformats.org/officeDocument/2006/relationships/oleObject" Target="embeddings/Microsoft_Visio_2003-2010_Drawing1515.vsd"/><Relationship Id="rId42" Type="http://schemas.openxmlformats.org/officeDocument/2006/relationships/image" Target="media/image16.emf"/><Relationship Id="rId43" Type="http://schemas.openxmlformats.org/officeDocument/2006/relationships/oleObject" Target="embeddings/Microsoft_Visio_2003-2010_Drawing1616.vsd"/><Relationship Id="rId44" Type="http://schemas.openxmlformats.org/officeDocument/2006/relationships/image" Target="media/image17.emf"/><Relationship Id="rId45" Type="http://schemas.openxmlformats.org/officeDocument/2006/relationships/oleObject" Target="embeddings/Microsoft_Visio_2003-2010_Drawing1717.vsd"/><Relationship Id="rId46" Type="http://schemas.openxmlformats.org/officeDocument/2006/relationships/image" Target="media/image18.emf"/><Relationship Id="rId47" Type="http://schemas.openxmlformats.org/officeDocument/2006/relationships/oleObject" Target="embeddings/Microsoft_Visio_2003-2010_Drawing1818.vsd"/><Relationship Id="rId48" Type="http://schemas.openxmlformats.org/officeDocument/2006/relationships/image" Target="media/image19.emf"/><Relationship Id="rId49" Type="http://schemas.openxmlformats.org/officeDocument/2006/relationships/oleObject" Target="embeddings/Microsoft_Visio_2003-2010_Drawing1919.vsd"/><Relationship Id="rId183" Type="http://schemas.microsoft.com/office/2011/relationships/commentsExtended" Target="commentsExtended.xml"/><Relationship Id="rId80" Type="http://schemas.openxmlformats.org/officeDocument/2006/relationships/image" Target="media/image35.emf"/><Relationship Id="rId81" Type="http://schemas.openxmlformats.org/officeDocument/2006/relationships/oleObject" Target="embeddings/Microsoft_Visio_2003-2010_Drawing3535.vsd"/><Relationship Id="rId82" Type="http://schemas.openxmlformats.org/officeDocument/2006/relationships/image" Target="media/image36.emf"/><Relationship Id="rId83" Type="http://schemas.openxmlformats.org/officeDocument/2006/relationships/oleObject" Target="embeddings/Microsoft_Visio_2003-2010_Drawing3636.vsd"/><Relationship Id="rId84" Type="http://schemas.openxmlformats.org/officeDocument/2006/relationships/image" Target="media/image37.emf"/><Relationship Id="rId85" Type="http://schemas.openxmlformats.org/officeDocument/2006/relationships/oleObject" Target="embeddings/Microsoft_Visio_2003-2010_Drawing3737.vsd"/><Relationship Id="rId86" Type="http://schemas.openxmlformats.org/officeDocument/2006/relationships/image" Target="media/image38.emf"/><Relationship Id="rId87" Type="http://schemas.openxmlformats.org/officeDocument/2006/relationships/oleObject" Target="embeddings/Microsoft_Visio_2003-2010_Drawing3838.vsd"/><Relationship Id="rId88" Type="http://schemas.openxmlformats.org/officeDocument/2006/relationships/image" Target="media/image39.emf"/><Relationship Id="rId89" Type="http://schemas.openxmlformats.org/officeDocument/2006/relationships/oleObject" Target="embeddings/Microsoft_Visio_2003-2010_Drawing3939.vsd"/><Relationship Id="rId110" Type="http://schemas.openxmlformats.org/officeDocument/2006/relationships/image" Target="media/image50.emf"/><Relationship Id="rId111" Type="http://schemas.openxmlformats.org/officeDocument/2006/relationships/oleObject" Target="embeddings/Microsoft_Visio_2003-2010_Drawing5050.vsd"/><Relationship Id="rId112" Type="http://schemas.openxmlformats.org/officeDocument/2006/relationships/image" Target="media/image51.emf"/><Relationship Id="rId113" Type="http://schemas.openxmlformats.org/officeDocument/2006/relationships/oleObject" Target="embeddings/Microsoft_Visio_2003-2010_Drawing5151.vsd"/><Relationship Id="rId114" Type="http://schemas.openxmlformats.org/officeDocument/2006/relationships/image" Target="media/image52.emf"/><Relationship Id="rId115" Type="http://schemas.openxmlformats.org/officeDocument/2006/relationships/oleObject" Target="embeddings/Microsoft_Visio_2003-2010_Drawing5252.vsd"/><Relationship Id="rId116" Type="http://schemas.openxmlformats.org/officeDocument/2006/relationships/image" Target="media/image53.emf"/><Relationship Id="rId117" Type="http://schemas.openxmlformats.org/officeDocument/2006/relationships/oleObject" Target="embeddings/Microsoft_Visio_2003-2010_Drawing5353.vsd"/><Relationship Id="rId118" Type="http://schemas.openxmlformats.org/officeDocument/2006/relationships/image" Target="media/image54.emf"/><Relationship Id="rId119" Type="http://schemas.openxmlformats.org/officeDocument/2006/relationships/oleObject" Target="embeddings/Microsoft_Visio_2003-2010_Drawing5454.vsd"/><Relationship Id="rId150" Type="http://schemas.openxmlformats.org/officeDocument/2006/relationships/oleObject" Target="embeddings/Microsoft_Visio_2003-2010_Drawing6969.vsd"/><Relationship Id="rId151" Type="http://schemas.openxmlformats.org/officeDocument/2006/relationships/image" Target="media/image71.emf"/><Relationship Id="rId152" Type="http://schemas.openxmlformats.org/officeDocument/2006/relationships/oleObject" Target="embeddings/Microsoft_Visio_2003-2010_Drawing7070.vsd"/><Relationship Id="rId10" Type="http://schemas.openxmlformats.org/officeDocument/2006/relationships/image" Target="media/image1.emf"/><Relationship Id="rId11" Type="http://schemas.openxmlformats.org/officeDocument/2006/relationships/oleObject" Target="embeddings/Microsoft_Visio_2003-2010_Drawing11.vsd"/><Relationship Id="rId12" Type="http://schemas.openxmlformats.org/officeDocument/2006/relationships/image" Target="media/image2.emf"/><Relationship Id="rId13" Type="http://schemas.openxmlformats.org/officeDocument/2006/relationships/oleObject" Target="embeddings/Microsoft_Visio_2003-2010_Drawing22.vsd"/><Relationship Id="rId14" Type="http://schemas.openxmlformats.org/officeDocument/2006/relationships/image" Target="media/image3.emf"/><Relationship Id="rId15" Type="http://schemas.openxmlformats.org/officeDocument/2006/relationships/oleObject" Target="embeddings/Microsoft_Visio_2003-2010_Drawing33.vsd"/><Relationship Id="rId16" Type="http://schemas.openxmlformats.org/officeDocument/2006/relationships/image" Target="media/image4.emf"/><Relationship Id="rId17" Type="http://schemas.openxmlformats.org/officeDocument/2006/relationships/oleObject" Target="embeddings/Microsoft_Visio_2003-2010_Drawing44.vsd"/><Relationship Id="rId18" Type="http://schemas.openxmlformats.org/officeDocument/2006/relationships/image" Target="media/image5.emf"/><Relationship Id="rId19" Type="http://schemas.openxmlformats.org/officeDocument/2006/relationships/oleObject" Target="embeddings/Microsoft_Visio_2003-2010_Drawing55.vsd"/><Relationship Id="rId153" Type="http://schemas.openxmlformats.org/officeDocument/2006/relationships/image" Target="media/image72.emf"/><Relationship Id="rId154" Type="http://schemas.openxmlformats.org/officeDocument/2006/relationships/oleObject" Target="embeddings/Microsoft_Visio_2003-2010_Drawing7171.vsd"/><Relationship Id="rId155" Type="http://schemas.openxmlformats.org/officeDocument/2006/relationships/image" Target="media/image73.emf"/><Relationship Id="rId156" Type="http://schemas.openxmlformats.org/officeDocument/2006/relationships/oleObject" Target="embeddings/Microsoft_Visio_2003-2010_Drawing7272.vsd"/><Relationship Id="rId157" Type="http://schemas.openxmlformats.org/officeDocument/2006/relationships/image" Target="media/image74.emf"/><Relationship Id="rId158" Type="http://schemas.openxmlformats.org/officeDocument/2006/relationships/oleObject" Target="embeddings/Microsoft_Visio_2003-2010_Drawing7373.vsd"/><Relationship Id="rId159" Type="http://schemas.openxmlformats.org/officeDocument/2006/relationships/image" Target="media/image75.emf"/><Relationship Id="rId50" Type="http://schemas.openxmlformats.org/officeDocument/2006/relationships/image" Target="media/image20.emf"/><Relationship Id="rId51" Type="http://schemas.openxmlformats.org/officeDocument/2006/relationships/oleObject" Target="embeddings/Microsoft_Visio_2003-2010_Drawing2020.vsd"/><Relationship Id="rId52" Type="http://schemas.openxmlformats.org/officeDocument/2006/relationships/image" Target="media/image21.emf"/><Relationship Id="rId53" Type="http://schemas.openxmlformats.org/officeDocument/2006/relationships/oleObject" Target="embeddings/Microsoft_Visio_2003-2010_Drawing2121.vsd"/><Relationship Id="rId54" Type="http://schemas.openxmlformats.org/officeDocument/2006/relationships/image" Target="media/image22.emf"/><Relationship Id="rId55" Type="http://schemas.openxmlformats.org/officeDocument/2006/relationships/oleObject" Target="embeddings/Microsoft_Visio_2003-2010_Drawing2222.vsd"/><Relationship Id="rId56" Type="http://schemas.openxmlformats.org/officeDocument/2006/relationships/image" Target="media/image23.emf"/><Relationship Id="rId57" Type="http://schemas.openxmlformats.org/officeDocument/2006/relationships/oleObject" Target="embeddings/Microsoft_Visio_2003-2010_Drawing2323.vsd"/><Relationship Id="rId58" Type="http://schemas.openxmlformats.org/officeDocument/2006/relationships/image" Target="media/image24.emf"/><Relationship Id="rId59" Type="http://schemas.openxmlformats.org/officeDocument/2006/relationships/oleObject" Target="embeddings/Microsoft_Visio_2003-2010_Drawing2424.vsd"/><Relationship Id="rId90" Type="http://schemas.openxmlformats.org/officeDocument/2006/relationships/image" Target="media/image40.emf"/><Relationship Id="rId91" Type="http://schemas.openxmlformats.org/officeDocument/2006/relationships/oleObject" Target="embeddings/Microsoft_Visio_2003-2010_Drawing4040.vsd"/><Relationship Id="rId92" Type="http://schemas.openxmlformats.org/officeDocument/2006/relationships/image" Target="media/image41.emf"/><Relationship Id="rId93" Type="http://schemas.openxmlformats.org/officeDocument/2006/relationships/oleObject" Target="embeddings/Microsoft_Visio_2003-2010_Drawing4141.vsd"/><Relationship Id="rId94" Type="http://schemas.openxmlformats.org/officeDocument/2006/relationships/image" Target="media/image42.emf"/><Relationship Id="rId95" Type="http://schemas.openxmlformats.org/officeDocument/2006/relationships/oleObject" Target="embeddings/Microsoft_Visio_2003-2010_Drawing4242.vsd"/><Relationship Id="rId96" Type="http://schemas.openxmlformats.org/officeDocument/2006/relationships/image" Target="media/image43.emf"/><Relationship Id="rId97" Type="http://schemas.openxmlformats.org/officeDocument/2006/relationships/oleObject" Target="embeddings/Microsoft_Visio_2003-2010_Drawing4343.vsd"/><Relationship Id="rId98" Type="http://schemas.openxmlformats.org/officeDocument/2006/relationships/image" Target="media/image44.emf"/><Relationship Id="rId99" Type="http://schemas.openxmlformats.org/officeDocument/2006/relationships/oleObject" Target="embeddings/Microsoft_Visio_2003-2010_Drawing4444.vsd"/><Relationship Id="rId120" Type="http://schemas.openxmlformats.org/officeDocument/2006/relationships/image" Target="media/image55.emf"/><Relationship Id="rId121" Type="http://schemas.openxmlformats.org/officeDocument/2006/relationships/oleObject" Target="embeddings/Microsoft_Visio_2003-2010_Drawing5555.vsd"/><Relationship Id="rId122" Type="http://schemas.openxmlformats.org/officeDocument/2006/relationships/image" Target="media/image56.emf"/><Relationship Id="rId123" Type="http://schemas.openxmlformats.org/officeDocument/2006/relationships/oleObject" Target="embeddings/Microsoft_Visio_2003-2010_Drawing5656.vsd"/><Relationship Id="rId124" Type="http://schemas.openxmlformats.org/officeDocument/2006/relationships/image" Target="media/image57.emf"/><Relationship Id="rId125" Type="http://schemas.openxmlformats.org/officeDocument/2006/relationships/oleObject" Target="embeddings/Microsoft_Visio_2003-2010_Drawing5757.vsd"/><Relationship Id="rId126" Type="http://schemas.openxmlformats.org/officeDocument/2006/relationships/image" Target="media/image58.emf"/><Relationship Id="rId127" Type="http://schemas.openxmlformats.org/officeDocument/2006/relationships/oleObject" Target="embeddings/Microsoft_Visio_2003-2010_Drawing5858.vsd"/><Relationship Id="rId128" Type="http://schemas.openxmlformats.org/officeDocument/2006/relationships/image" Target="media/image59.emf"/><Relationship Id="rId129" Type="http://schemas.openxmlformats.org/officeDocument/2006/relationships/oleObject" Target="embeddings/Microsoft_Visio_2003-2010_Drawing5959.vsd"/><Relationship Id="rId160" Type="http://schemas.openxmlformats.org/officeDocument/2006/relationships/oleObject" Target="embeddings/Microsoft_Visio_2003-2010_Drawing7474.vsd"/><Relationship Id="rId161" Type="http://schemas.openxmlformats.org/officeDocument/2006/relationships/image" Target="media/image76.emf"/><Relationship Id="rId162" Type="http://schemas.openxmlformats.org/officeDocument/2006/relationships/oleObject" Target="embeddings/Microsoft_Visio_2003-2010_Drawing7575.vsd"/><Relationship Id="rId20" Type="http://schemas.openxmlformats.org/officeDocument/2006/relationships/image" Target="media/image6.emf"/><Relationship Id="rId21" Type="http://schemas.openxmlformats.org/officeDocument/2006/relationships/oleObject" Target="embeddings/Microsoft_Visio_2003-2010_Drawing66.vsd"/><Relationship Id="rId22" Type="http://schemas.openxmlformats.org/officeDocument/2006/relationships/image" Target="media/image7.emf"/><Relationship Id="rId23" Type="http://schemas.openxmlformats.org/officeDocument/2006/relationships/oleObject" Target="embeddings/Microsoft_Visio_2003-2010_Drawing77.vsd"/><Relationship Id="rId24" Type="http://schemas.openxmlformats.org/officeDocument/2006/relationships/image" Target="media/image8.emf"/><Relationship Id="rId25" Type="http://schemas.openxmlformats.org/officeDocument/2006/relationships/oleObject" Target="embeddings/Microsoft_Visio_2003-2010_Drawing88.vsd"/><Relationship Id="rId26" Type="http://schemas.openxmlformats.org/officeDocument/2006/relationships/image" Target="media/image9.emf"/><Relationship Id="rId27" Type="http://schemas.openxmlformats.org/officeDocument/2006/relationships/oleObject" Target="embeddings/Microsoft_Visio_2003-2010_Drawing99.vsd"/><Relationship Id="rId28" Type="http://schemas.openxmlformats.org/officeDocument/2006/relationships/comments" Target="comments.xml"/><Relationship Id="rId29" Type="http://schemas.openxmlformats.org/officeDocument/2006/relationships/hyperlink" Target="http://msdn.microsoft.com/en-us/library/windows/desktop/aa379571(v=vs.85).aspx" TargetMode="External"/><Relationship Id="rId163" Type="http://schemas.openxmlformats.org/officeDocument/2006/relationships/image" Target="media/image77.emf"/><Relationship Id="rId164" Type="http://schemas.openxmlformats.org/officeDocument/2006/relationships/oleObject" Target="embeddings/Microsoft_Visio_2003-2010_Drawing7676.vsd"/><Relationship Id="rId165" Type="http://schemas.openxmlformats.org/officeDocument/2006/relationships/image" Target="media/image78.emf"/><Relationship Id="rId166" Type="http://schemas.openxmlformats.org/officeDocument/2006/relationships/oleObject" Target="embeddings/Microsoft_Visio_2003-2010_Drawing7777.vsd"/><Relationship Id="rId167" Type="http://schemas.openxmlformats.org/officeDocument/2006/relationships/image" Target="media/image79.emf"/><Relationship Id="rId168" Type="http://schemas.openxmlformats.org/officeDocument/2006/relationships/oleObject" Target="embeddings/Microsoft_Visio_2003-2010_Drawing7878.vsd"/><Relationship Id="rId169" Type="http://schemas.openxmlformats.org/officeDocument/2006/relationships/image" Target="media/image80.emf"/><Relationship Id="rId60" Type="http://schemas.openxmlformats.org/officeDocument/2006/relationships/image" Target="media/image25.emf"/><Relationship Id="rId61" Type="http://schemas.openxmlformats.org/officeDocument/2006/relationships/oleObject" Target="embeddings/Microsoft_Visio_2003-2010_Drawing2525.vsd"/><Relationship Id="rId62" Type="http://schemas.openxmlformats.org/officeDocument/2006/relationships/image" Target="media/image26.emf"/><Relationship Id="rId63" Type="http://schemas.openxmlformats.org/officeDocument/2006/relationships/oleObject" Target="embeddings/Microsoft_Visio_2003-2010_Drawing2626.vsd"/><Relationship Id="rId64" Type="http://schemas.openxmlformats.org/officeDocument/2006/relationships/image" Target="media/image27.emf"/><Relationship Id="rId65" Type="http://schemas.openxmlformats.org/officeDocument/2006/relationships/oleObject" Target="embeddings/Microsoft_Visio_2003-2010_Drawing2727.vsd"/><Relationship Id="rId66" Type="http://schemas.openxmlformats.org/officeDocument/2006/relationships/image" Target="media/image28.emf"/><Relationship Id="rId67" Type="http://schemas.openxmlformats.org/officeDocument/2006/relationships/oleObject" Target="embeddings/Microsoft_Visio_2003-2010_Drawing2828.vsd"/><Relationship Id="rId68" Type="http://schemas.openxmlformats.org/officeDocument/2006/relationships/image" Target="media/image29.emf"/><Relationship Id="rId69" Type="http://schemas.openxmlformats.org/officeDocument/2006/relationships/oleObject" Target="embeddings/Microsoft_Visio_2003-2010_Drawing2929.vsd"/><Relationship Id="rId130" Type="http://schemas.openxmlformats.org/officeDocument/2006/relationships/image" Target="media/image60.emf"/><Relationship Id="rId131" Type="http://schemas.openxmlformats.org/officeDocument/2006/relationships/oleObject" Target="embeddings/Microsoft_Visio_2003-2010_Drawing6060.vsd"/><Relationship Id="rId132" Type="http://schemas.openxmlformats.org/officeDocument/2006/relationships/image" Target="media/image61.emf"/><Relationship Id="rId133" Type="http://schemas.openxmlformats.org/officeDocument/2006/relationships/oleObject" Target="embeddings/Microsoft_Visio_2003-2010_Drawing6161.vsd"/><Relationship Id="rId134" Type="http://schemas.openxmlformats.org/officeDocument/2006/relationships/image" Target="media/image62.emf"/><Relationship Id="rId135" Type="http://schemas.openxmlformats.org/officeDocument/2006/relationships/oleObject" Target="embeddings/Microsoft_Visio_2003-2010_Drawing6262.vsd"/><Relationship Id="rId136" Type="http://schemas.openxmlformats.org/officeDocument/2006/relationships/image" Target="media/image63.emf"/><Relationship Id="rId137" Type="http://schemas.openxmlformats.org/officeDocument/2006/relationships/oleObject" Target="embeddings/Microsoft_Visio_2003-2010_Drawing6363.vsd"/><Relationship Id="rId138" Type="http://schemas.openxmlformats.org/officeDocument/2006/relationships/image" Target="media/image64.emf"/><Relationship Id="rId139" Type="http://schemas.openxmlformats.org/officeDocument/2006/relationships/image" Target="media/image65.emf"/><Relationship Id="rId170" Type="http://schemas.openxmlformats.org/officeDocument/2006/relationships/oleObject" Target="embeddings/Microsoft_Visio_2003-2010_Drawing7979.vsd"/><Relationship Id="rId171" Type="http://schemas.openxmlformats.org/officeDocument/2006/relationships/image" Target="media/image81.emf"/><Relationship Id="rId172" Type="http://schemas.openxmlformats.org/officeDocument/2006/relationships/oleObject" Target="embeddings/Microsoft_Visio_2003-2010_Drawing8080.vsd"/><Relationship Id="rId30" Type="http://schemas.openxmlformats.org/officeDocument/2006/relationships/image" Target="media/image10.emf"/><Relationship Id="rId31" Type="http://schemas.openxmlformats.org/officeDocument/2006/relationships/oleObject" Target="embeddings/Microsoft_Visio_2003-2010_Drawing1010.vsd"/><Relationship Id="rId32" Type="http://schemas.openxmlformats.org/officeDocument/2006/relationships/image" Target="media/image11.emf"/><Relationship Id="rId33" Type="http://schemas.openxmlformats.org/officeDocument/2006/relationships/oleObject" Target="embeddings/Microsoft_Visio_2003-2010_Drawing1111.vsd"/><Relationship Id="rId34" Type="http://schemas.openxmlformats.org/officeDocument/2006/relationships/image" Target="media/image12.emf"/><Relationship Id="rId35" Type="http://schemas.openxmlformats.org/officeDocument/2006/relationships/oleObject" Target="embeddings/Microsoft_Visio_2003-2010_Drawing1212.vsd"/><Relationship Id="rId36" Type="http://schemas.openxmlformats.org/officeDocument/2006/relationships/image" Target="media/image13.emf"/><Relationship Id="rId37" Type="http://schemas.openxmlformats.org/officeDocument/2006/relationships/oleObject" Target="embeddings/Microsoft_Visio_2003-2010_Drawing1313.vsd"/><Relationship Id="rId38" Type="http://schemas.openxmlformats.org/officeDocument/2006/relationships/image" Target="media/image14.emf"/><Relationship Id="rId39" Type="http://schemas.openxmlformats.org/officeDocument/2006/relationships/oleObject" Target="embeddings/Microsoft_Visio_2003-2010_Drawing1414.vsd"/><Relationship Id="rId173" Type="http://schemas.openxmlformats.org/officeDocument/2006/relationships/hyperlink" Target="http://www.ietf.org/rfc/rfc2119.txt" TargetMode="External"/><Relationship Id="rId174" Type="http://schemas.openxmlformats.org/officeDocument/2006/relationships/hyperlink" Target="http://oval.mitre.org/language/version5.10" TargetMode="External"/><Relationship Id="rId175" Type="http://schemas.openxmlformats.org/officeDocument/2006/relationships/hyperlink" Target="https://github.com/OVALProject/Language/issues/132" TargetMode="External"/><Relationship Id="rId176" Type="http://schemas.openxmlformats.org/officeDocument/2006/relationships/hyperlink" Target="https://github.com/OVALProject/Language/issues/102" TargetMode="External"/><Relationship Id="rId177" Type="http://schemas.openxmlformats.org/officeDocument/2006/relationships/hyperlink" Target="https://github.com/OVALProject/Language/issues/1" TargetMode="External"/><Relationship Id="rId178" Type="http://schemas.openxmlformats.org/officeDocument/2006/relationships/hyperlink" Target="https://github.com/OVALProject/Language/issues/15" TargetMode="External"/><Relationship Id="rId179" Type="http://schemas.openxmlformats.org/officeDocument/2006/relationships/header" Target="header1.xml"/><Relationship Id="rId70" Type="http://schemas.openxmlformats.org/officeDocument/2006/relationships/image" Target="media/image30.emf"/><Relationship Id="rId71" Type="http://schemas.openxmlformats.org/officeDocument/2006/relationships/oleObject" Target="embeddings/Microsoft_Visio_2003-2010_Drawing3030.vsd"/><Relationship Id="rId72" Type="http://schemas.openxmlformats.org/officeDocument/2006/relationships/image" Target="media/image31.emf"/><Relationship Id="rId73" Type="http://schemas.openxmlformats.org/officeDocument/2006/relationships/oleObject" Target="embeddings/Microsoft_Visio_2003-2010_Drawing3131.vsd"/><Relationship Id="rId74" Type="http://schemas.openxmlformats.org/officeDocument/2006/relationships/image" Target="media/image32.emf"/><Relationship Id="rId75" Type="http://schemas.openxmlformats.org/officeDocument/2006/relationships/oleObject" Target="embeddings/Microsoft_Visio_2003-2010_Drawing3232.vsd"/><Relationship Id="rId76" Type="http://schemas.openxmlformats.org/officeDocument/2006/relationships/image" Target="media/image33.emf"/><Relationship Id="rId77" Type="http://schemas.openxmlformats.org/officeDocument/2006/relationships/oleObject" Target="embeddings/Microsoft_Visio_2003-2010_Drawing3333.vsd"/><Relationship Id="rId78" Type="http://schemas.openxmlformats.org/officeDocument/2006/relationships/image" Target="media/image34.emf"/><Relationship Id="rId79" Type="http://schemas.openxmlformats.org/officeDocument/2006/relationships/oleObject" Target="embeddings/Microsoft_Visio_2003-2010_Drawing3434.vsd"/><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45.emf"/><Relationship Id="rId101" Type="http://schemas.openxmlformats.org/officeDocument/2006/relationships/oleObject" Target="embeddings/Microsoft_Visio_2003-2010_Drawing4545.vsd"/><Relationship Id="rId102" Type="http://schemas.openxmlformats.org/officeDocument/2006/relationships/image" Target="media/image46.emf"/><Relationship Id="rId103" Type="http://schemas.openxmlformats.org/officeDocument/2006/relationships/oleObject" Target="embeddings/Microsoft_Visio_2003-2010_Drawing4646.vsd"/><Relationship Id="rId104" Type="http://schemas.openxmlformats.org/officeDocument/2006/relationships/image" Target="media/image47.emf"/><Relationship Id="rId105" Type="http://schemas.openxmlformats.org/officeDocument/2006/relationships/oleObject" Target="embeddings/Microsoft_Visio_2003-2010_Drawing4747.vsd"/><Relationship Id="rId106" Type="http://schemas.openxmlformats.org/officeDocument/2006/relationships/image" Target="media/image48.emf"/><Relationship Id="rId107" Type="http://schemas.openxmlformats.org/officeDocument/2006/relationships/oleObject" Target="embeddings/Microsoft_Visio_2003-2010_Drawing4848.vsd"/><Relationship Id="rId108" Type="http://schemas.openxmlformats.org/officeDocument/2006/relationships/image" Target="media/image49.emf"/><Relationship Id="rId109" Type="http://schemas.openxmlformats.org/officeDocument/2006/relationships/oleObject" Target="embeddings/Microsoft_Visio_2003-2010_Drawing4949.vsd"/><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oleObject" Target="embeddings/Microsoft_Visio_2003-2010_Drawing6464.vsd"/><Relationship Id="rId141" Type="http://schemas.openxmlformats.org/officeDocument/2006/relationships/image" Target="media/image66.emf"/></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windows/desktop/aa365247(v=vs.85).aspx" TargetMode="External"/><Relationship Id="rId107" Type="http://schemas.openxmlformats.org/officeDocument/2006/relationships/hyperlink" Target="http://msdn.microsoft.com/en-us/library/windows/desktop/aa365247(v=vs.85).aspx" TargetMode="External"/><Relationship Id="rId108" Type="http://schemas.openxmlformats.org/officeDocument/2006/relationships/hyperlink" Target="http://msdn.microsoft.com/en-us/library/aa365247.aspx" TargetMode="External"/><Relationship Id="rId109"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windows/desktop/dd162751(v=vs.85).aspx" TargetMode="External"/><Relationship Id="rId171" Type="http://schemas.openxmlformats.org/officeDocument/2006/relationships/hyperlink" Target="http://msdn.microsoft.com/en-us/library/cc244650(v=PROT.10).aspx" TargetMode="External"/><Relationship Id="rId172" Type="http://schemas.openxmlformats.org/officeDocument/2006/relationships/hyperlink" Target="http://msdn.microsoft.com/en-us/library/cc244650(v=PROT.10).aspx" TargetMode="External"/><Relationship Id="rId173" Type="http://schemas.openxmlformats.org/officeDocument/2006/relationships/hyperlink" Target="http://msdn.microsoft.com/en-us/library/windows/desktop/aa379166(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260" Type="http://schemas.openxmlformats.org/officeDocument/2006/relationships/hyperlink" Target="http://www.microsoft.com/download/en/details.aspx?id=9706"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msdn.microsoft.com/en-us/library/windows/desktop/ms714428(v=vs.85).aspx" TargetMode="External"/><Relationship Id="rId262" Type="http://schemas.openxmlformats.org/officeDocument/2006/relationships/hyperlink" Target="http://www.microsoft.com/download/en/details.aspx?id=9706" TargetMode="External"/><Relationship Id="rId263" Type="http://schemas.openxmlformats.org/officeDocument/2006/relationships/hyperlink" Target="http://msdn.microsoft.com/en-us/library/windows/desktop/ms714423(v=vs.85).aspx" TargetMode="External"/><Relationship Id="rId264" Type="http://schemas.openxmlformats.org/officeDocument/2006/relationships/hyperlink" Target="http://www.microsoft.com/download/en/details.aspx?id=9706"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379607(v=vs.85).aspx" TargetMode="External"/><Relationship Id="rId115" Type="http://schemas.openxmlformats.org/officeDocument/2006/relationships/hyperlink" Target="http://msdn.microsoft.com/en-us/library/windows/desktop/aa379607(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aa446632(v=VS.85).aspx" TargetMode="External"/><Relationship Id="rId119" Type="http://schemas.openxmlformats.org/officeDocument/2006/relationships/hyperlink" Target="http://msdn.microsoft.com/en-us/library/windows/desktop/aa446632(v=VS.85).aspx" TargetMode="External"/><Relationship Id="rId200" Type="http://schemas.openxmlformats.org/officeDocument/2006/relationships/hyperlink" Target="http://msdn.microsoft.com/en-us/library/dd976913(v=PROT.10).aspx" TargetMode="External"/><Relationship Id="rId201" Type="http://schemas.openxmlformats.org/officeDocument/2006/relationships/hyperlink" Target="http://msdn.microsoft.com/en-us/library/dd973928(v=PROT.10).aspx" TargetMode="External"/><Relationship Id="rId202" Type="http://schemas.openxmlformats.org/officeDocument/2006/relationships/hyperlink" Target="http://technet.microsoft.com/en-us/library/cc766468(WS.10).aspx" TargetMode="External"/><Relationship Id="rId203" Type="http://schemas.openxmlformats.org/officeDocument/2006/relationships/hyperlink" Target="http://msdn.microsoft.com/en-us/library/0e57a2df-f576-4f59-8c6e-9515567f9900(v=PROT.10)" TargetMode="External"/><Relationship Id="rId204" Type="http://schemas.openxmlformats.org/officeDocument/2006/relationships/hyperlink" Target="http://msdn.microsoft.com/en-us/library/dd973928(v=PROT.10).aspx" TargetMode="External"/><Relationship Id="rId205" Type="http://schemas.openxmlformats.org/officeDocument/2006/relationships/hyperlink" Target="http://technet.microsoft.com/en-us/library/cc766468(WS.10).aspx" TargetMode="External"/><Relationship Id="rId206" Type="http://schemas.openxmlformats.org/officeDocument/2006/relationships/hyperlink" Target="http://msdn.microsoft.com/en-us/library/0e57a2df-f576-4f59-8c6e-9515567f9900(v=PROT.10)" TargetMode="External"/><Relationship Id="rId207" Type="http://schemas.openxmlformats.org/officeDocument/2006/relationships/hyperlink" Target="http://msdn.microsoft.com/en-us/library/windows/desktop/ms721882(v=vs.85).aspx"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msdn.microsoft.com/en-us/library/windows/desktop/dd878238(v=vs.85).aspx" TargetMode="External"/><Relationship Id="rId266" Type="http://schemas.openxmlformats.org/officeDocument/2006/relationships/hyperlink" Target="http://technet.microsoft.com/en-us/library/dd315291.aspx" TargetMode="External"/><Relationship Id="rId267" Type="http://schemas.openxmlformats.org/officeDocument/2006/relationships/hyperlink" Target="http://msdn.microsoft.com/en-us/library/windows/desktop/ms714395(v=vs.85).aspx" TargetMode="External"/><Relationship Id="rId268" Type="http://schemas.openxmlformats.org/officeDocument/2006/relationships/hyperlink" Target="http://msdn.microsoft.com/en-us/library/windows/desktop/ms714423(v=vs.85).aspx" TargetMode="External"/><Relationship Id="rId269" Type="http://schemas.openxmlformats.org/officeDocument/2006/relationships/hyperlink" Target="http://www.microsoft.com/download/en/details.aspx?id=9706" TargetMode="External"/><Relationship Id="rId1" Type="http://schemas.openxmlformats.org/officeDocument/2006/relationships/hyperlink" Target="https://oval.cisecurity.org/terms" TargetMode="External"/><Relationship Id="rId2" Type="http://schemas.openxmlformats.org/officeDocument/2006/relationships/hyperlink" Target="https://oval.cisecurity.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911(v=vs.85).aspx" TargetMode="External"/><Relationship Id="rId84" Type="http://schemas.openxmlformats.org/officeDocument/2006/relationships/hyperlink" Target="http://msdn.microsoft.com/en-us/library/windows/desktop/ms724072(v=VS.85).aspx" TargetMode="External"/><Relationship Id="rId85" Type="http://schemas.openxmlformats.org/officeDocument/2006/relationships/hyperlink" Target="http://msdn.microsoft.com/en-us/library/windows/desktop/ms724836(v=vs.85).aspx" TargetMode="External"/><Relationship Id="rId86" Type="http://schemas.openxmlformats.org/officeDocument/2006/relationships/hyperlink" Target="http://msdn.microsoft.com/en-us/library/windows/desktop/ms724911(v=vs.85).aspx" TargetMode="External"/><Relationship Id="rId87" Type="http://schemas.openxmlformats.org/officeDocument/2006/relationships/hyperlink" Target="http://msdn.microsoft.com/en-us/library/ms724284(VS.85).aspx" TargetMode="External"/><Relationship Id="rId88" Type="http://schemas.openxmlformats.org/officeDocument/2006/relationships/hyperlink" Target="http://msdn.microsoft.com/en-us/library/windows/desktop/ms724902(v=vs.85).aspx" TargetMode="External"/><Relationship Id="rId89" Type="http://schemas.openxmlformats.org/officeDocument/2006/relationships/hyperlink" Target="http://msdn.microsoft.com/en-us/library/windows/desktop/ms724911(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aa446632(v=VS.85).aspx" TargetMode="External"/><Relationship Id="rId183" Type="http://schemas.openxmlformats.org/officeDocument/2006/relationships/hyperlink" Target="http://msdn.microsoft.com/en-us/library/windows/desktop/aa44663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windows/desktop/dd145082(v=vs.85).aspx" TargetMode="External"/><Relationship Id="rId186" Type="http://schemas.openxmlformats.org/officeDocument/2006/relationships/hyperlink" Target="http://msdn.microsoft.com/en-us/library/windows/desktop/dd162751(v=vs.85).aspx" TargetMode="External"/><Relationship Id="rId187" Type="http://schemas.openxmlformats.org/officeDocument/2006/relationships/hyperlink" Target="http://msdn.microsoft.com/en-us/library/cc244650(v=PROT.10).aspx" TargetMode="External"/><Relationship Id="rId188" Type="http://schemas.openxmlformats.org/officeDocument/2006/relationships/hyperlink" Target="http://msdn.microsoft.com/en-us/library/cc244650(v=PROT.10).aspx" TargetMode="External"/><Relationship Id="rId189" Type="http://schemas.openxmlformats.org/officeDocument/2006/relationships/hyperlink" Target="http://msdn.microsoft.com/en-us/library/windows/desktop/aa374909(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msdn.microsoft.com/en-us/library/aa364946(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technet.microsoft.com/en-us/library/dd819471.aspx" TargetMode="External"/><Relationship Id="rId272" Type="http://schemas.openxmlformats.org/officeDocument/2006/relationships/hyperlink" Target="http://technet.microsoft.com/en-us/library/dd819471.aspx" TargetMode="External"/><Relationship Id="rId273" Type="http://schemas.openxmlformats.org/officeDocument/2006/relationships/hyperlink" Target="http://www.microsoft.com/download/en/details.aspx?id=9706" TargetMode="External"/><Relationship Id="rId274" Type="http://schemas.openxmlformats.org/officeDocument/2006/relationships/hyperlink" Target="http://msdn.microsoft.com/en-us/library/windows/desktop/ms714428(v=vs.85).aspx"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windows/desktop/gg258116(v=vs.85).aspx" TargetMode="External"/><Relationship Id="rId128" Type="http://schemas.openxmlformats.org/officeDocument/2006/relationships/hyperlink" Target="http://msdn.microsoft.com/en-us/library/windows/desktop/gg258116(v=vs.85).aspx" TargetMode="External"/><Relationship Id="rId129" Type="http://schemas.openxmlformats.org/officeDocument/2006/relationships/hyperlink" Target="http://msdn.microsoft.com/en-us/library/aa384187(v=vs.85).aspx" TargetMode="External"/><Relationship Id="rId210" Type="http://schemas.openxmlformats.org/officeDocument/2006/relationships/hyperlink" Target="http://msdn.microsoft.com/en-us/library/ms878685.aspx" TargetMode="External"/><Relationship Id="rId211" Type="http://schemas.openxmlformats.org/officeDocument/2006/relationships/hyperlink" Target="http://doxygen.reactos.org/da/d6c/lmaccess_8h_source.html"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technet.microsoft.com/en-us/library/cc738772(WS.10).aspx" TargetMode="External"/><Relationship Id="rId217" Type="http://schemas.openxmlformats.org/officeDocument/2006/relationships/hyperlink" Target="http://www.microsoft.com/download/en/details.aspx?displaylang=en&amp;id=6218" TargetMode="External"/><Relationship Id="rId218" Type="http://schemas.openxmlformats.org/officeDocument/2006/relationships/hyperlink" Target="http://www.microsoft.com/download/en/details.aspx?displaylang=en&amp;id=6218" TargetMode="External"/><Relationship Id="rId219" Type="http://schemas.openxmlformats.org/officeDocument/2006/relationships/hyperlink" Target="http://doxygen.reactos.org/da/d6c/lmaccess_8h_source.html" TargetMode="External"/><Relationship Id="rId275" Type="http://schemas.openxmlformats.org/officeDocument/2006/relationships/hyperlink" Target="http://www.microsoft.com/download/en/details.aspx?id=9706" TargetMode="External"/><Relationship Id="rId276" Type="http://schemas.openxmlformats.org/officeDocument/2006/relationships/hyperlink" Target="http://msdn.microsoft.com/en-us/library/windows/desktop/ms714423(v=vs.85).aspx" TargetMode="External"/><Relationship Id="rId277" Type="http://schemas.openxmlformats.org/officeDocument/2006/relationships/hyperlink" Target="http://www.microsoft.com/download/en/details.aspx?id=9706" TargetMode="External"/><Relationship Id="rId278" Type="http://schemas.openxmlformats.org/officeDocument/2006/relationships/hyperlink" Target="http://msdn.microsoft.com/en-us/library/windows/desktop/dd878238(v=vs.85).aspx" TargetMode="External"/><Relationship Id="rId279" Type="http://schemas.openxmlformats.org/officeDocument/2006/relationships/hyperlink" Target="http://technet.microsoft.com/en-us/library/dd315291.aspx" TargetMode="External"/><Relationship Id="rId300" Type="http://schemas.openxmlformats.org/officeDocument/2006/relationships/hyperlink" Target="http://msdn.microsoft.com/en-us/library/windows/desktop/aa394582%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606%28v=vs.85%29.aspx" TargetMode="External"/><Relationship Id="rId303" Type="http://schemas.openxmlformats.org/officeDocument/2006/relationships/hyperlink" Target="http://msdn.microsoft.com/en-us/library/windows/desktop/aa394582%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msdn.microsoft.com/en-us/library/windows/desktop/aa394582%28v=vs.85%29.aspx" TargetMode="External"/><Relationship Id="rId307" Type="http://schemas.openxmlformats.org/officeDocument/2006/relationships/hyperlink" Target="http://msdn.microsoft.com/en-us/library/windows/desktop/aa394606%28v=vs.85%29.aspx" TargetMode="External"/><Relationship Id="rId308" Type="http://schemas.openxmlformats.org/officeDocument/2006/relationships/hyperlink" Target="http://technet.microsoft.com/en-us/library/cc739393(WS.10).aspx" TargetMode="External"/><Relationship Id="rId309" Type="http://schemas.openxmlformats.org/officeDocument/2006/relationships/hyperlink" Target="http://msdn.microsoft.com/en-us/library/windows/desktop/aa370653(v=vs.85).aspx" TargetMode="External"/><Relationship Id="rId90" Type="http://schemas.openxmlformats.org/officeDocument/2006/relationships/hyperlink" Target="http://msdn.microsoft.com/en-us/library/windows/desktop/ms724911(v=vs.85).aspx" TargetMode="External"/><Relationship Id="rId91" Type="http://schemas.openxmlformats.org/officeDocument/2006/relationships/hyperlink" Target="http://msdn.microsoft.com/en-us/library/windows/desktop/ms724072(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5" Type="http://schemas.openxmlformats.org/officeDocument/2006/relationships/hyperlink" Target="http://msdn.microsoft.com/en-us/library/windows/desktop/ms724884(v=vs.85).aspx" TargetMode="External"/><Relationship Id="rId96" Type="http://schemas.openxmlformats.org/officeDocument/2006/relationships/hyperlink" Target="http://msdn.microsoft.com/en-us/library/windows/desktop/ms724884(v=vs.85).aspx" TargetMode="External"/><Relationship Id="rId97" Type="http://schemas.openxmlformats.org/officeDocument/2006/relationships/hyperlink" Target="http://msdn.microsoft.com/en-us/library/windows/desktop/aa364399(v=vs.85).aspx" TargetMode="External"/><Relationship Id="rId98" Type="http://schemas.openxmlformats.org/officeDocument/2006/relationships/hyperlink" Target="http://msdn.microsoft.com/en-us/library/windows/desktop/aa379607(v=vs.85).aspx" TargetMode="External"/><Relationship Id="rId99" Type="http://schemas.openxmlformats.org/officeDocument/2006/relationships/hyperlink" Target="http://technet.microsoft.com/en-us/library/bb727008.aspx" TargetMode="External"/><Relationship Id="rId190" Type="http://schemas.openxmlformats.org/officeDocument/2006/relationships/hyperlink" Target="http://msdn.microsoft.com/en-us/library/windows/desktop/ms677942(v=vs.85).aspx" TargetMode="External"/><Relationship Id="rId191" Type="http://schemas.openxmlformats.org/officeDocument/2006/relationships/hyperlink" Target="http://msdn.microsoft.com/en-us/library/windows/desktop/bb530716(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45671(v=VS.85).aspx" TargetMode="External"/><Relationship Id="rId194" Type="http://schemas.openxmlformats.org/officeDocument/2006/relationships/hyperlink" Target="http://msdn.microsoft.com/en-us/library/windows/desktop/bb530716(v=vs.85).aspx" TargetMode="External"/><Relationship Id="rId195" Type="http://schemas.openxmlformats.org/officeDocument/2006/relationships/hyperlink" Target="http://msdn.microsoft.com/en-us/library/windows/desktop/bb530716(v=vs.85).aspx" TargetMode="External"/><Relationship Id="rId196" Type="http://schemas.openxmlformats.org/officeDocument/2006/relationships/hyperlink" Target="http://msdn.microsoft.com/en-us/library/windows/desktop/bb545671(v=VS.85).aspx" TargetMode="External"/><Relationship Id="rId197" Type="http://schemas.openxmlformats.org/officeDocument/2006/relationships/hyperlink" Target="http://technet.microsoft.com/en-us/library/cc766468(WS.10).aspx" TargetMode="External"/><Relationship Id="rId198" Type="http://schemas.openxmlformats.org/officeDocument/2006/relationships/hyperlink" Target="http://msdn.microsoft.com/en-us/library/windows/desktop/ms721903(v=vs.85).aspx" TargetMode="External"/><Relationship Id="rId199" Type="http://schemas.openxmlformats.org/officeDocument/2006/relationships/hyperlink" Target="http://msdn.microsoft.com/en-us/library/windows/desktop/ms721903(v=vs.85).aspx" TargetMode="External"/><Relationship Id="rId280" Type="http://schemas.openxmlformats.org/officeDocument/2006/relationships/hyperlink" Target="http://msdn.microsoft.com/en-us/library/windows/desktop/ms714395(v=vs.85).aspx"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msdn.microsoft.com/en-us/library/windows/desktop/ms714423(v=vs.85).aspx" TargetMode="External"/><Relationship Id="rId282" Type="http://schemas.openxmlformats.org/officeDocument/2006/relationships/hyperlink" Target="http://www.microsoft.com/download/en/details.aspx?id=9706"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technet.microsoft.com/en-us/library/dd819471.aspx" TargetMode="External"/><Relationship Id="rId130" Type="http://schemas.openxmlformats.org/officeDocument/2006/relationships/hyperlink" Target="http://msdn.microsoft.com/en-us/library/windows/desktop/aa365247(v=vs.85).aspx" TargetMode="External"/><Relationship Id="rId131" Type="http://schemas.openxmlformats.org/officeDocument/2006/relationships/hyperlink" Target="http://msdn.microsoft.com/en-us/library/windows/desktop/aa365247(v=vs.85).aspx" TargetMode="External"/><Relationship Id="rId132" Type="http://schemas.openxmlformats.org/officeDocument/2006/relationships/hyperlink" Target="http://msdn.microsoft.com/en-us/library/aa365247.aspx" TargetMode="External"/><Relationship Id="rId133" Type="http://schemas.openxmlformats.org/officeDocument/2006/relationships/hyperlink" Target="http://msdn.microsoft.com/en-us/library/windows/desktop/aa379166(v=vs.85).aspx" TargetMode="External"/><Relationship Id="rId220" Type="http://schemas.openxmlformats.org/officeDocument/2006/relationships/hyperlink" Target="http://msdn.microsoft.com/en-us/library/windows/desktop/aa371355(v=vs.85).aspx" TargetMode="External"/><Relationship Id="rId221" Type="http://schemas.openxmlformats.org/officeDocument/2006/relationships/hyperlink" Target="http://msdn.microsoft.com/en-us/library/windows/desktop/aa371355(v=vs.85).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582%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606%28v=vs.85%29.aspx" TargetMode="External"/><Relationship Id="rId226" Type="http://schemas.openxmlformats.org/officeDocument/2006/relationships/hyperlink" Target="http://msdn.microsoft.com/en-us/library/windows/desktop/aa394582%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94582%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379607(v=vs.85).aspx" TargetMode="External"/><Relationship Id="rId139" Type="http://schemas.openxmlformats.org/officeDocument/2006/relationships/hyperlink" Target="http://msdn.microsoft.com/en-us/library/windows/desktop/aa379607(v=vs.85).aspx" TargetMode="External"/><Relationship Id="rId285" Type="http://schemas.openxmlformats.org/officeDocument/2006/relationships/hyperlink" Target="http://technet.microsoft.com/en-us/library/dd819471.aspx" TargetMode="External"/><Relationship Id="rId286" Type="http://schemas.openxmlformats.org/officeDocument/2006/relationships/hyperlink" Target="http://www.microsoft.com/download/en/details.aspx?id=9706" TargetMode="External"/><Relationship Id="rId287" Type="http://schemas.openxmlformats.org/officeDocument/2006/relationships/hyperlink" Target="http://msdn.microsoft.com/en-us/library/windows/desktop/ms714428(v=vs.85).aspx" TargetMode="External"/><Relationship Id="rId288" Type="http://schemas.openxmlformats.org/officeDocument/2006/relationships/hyperlink" Target="http://www.microsoft.com/download/en/details.aspx?id=9706" TargetMode="External"/><Relationship Id="rId289" Type="http://schemas.openxmlformats.org/officeDocument/2006/relationships/hyperlink" Target="http://msdn.microsoft.com/en-us/library/windows/desktop/ms714423(v=vs.85).aspx" TargetMode="External"/><Relationship Id="rId310" Type="http://schemas.openxmlformats.org/officeDocument/2006/relationships/hyperlink" Target="http://msdn.microsoft.com/en-us/library/windows/desktop/aa370653(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desktop/aa370653(v=vs.85).aspx" TargetMode="External"/><Relationship Id="rId314" Type="http://schemas.openxmlformats.org/officeDocument/2006/relationships/hyperlink" Target="http://msdn.microsoft.com/en-us/library/windows/desktop/aa370653(v=vs.85).aspx" TargetMode="External"/><Relationship Id="rId315" Type="http://schemas.openxmlformats.org/officeDocument/2006/relationships/hyperlink" Target="http://msdn.microsoft.com/en-us/library/windows/hardware/ff556744(v=vs.85).aspx" TargetMode="External"/><Relationship Id="rId316" Type="http://schemas.openxmlformats.org/officeDocument/2006/relationships/hyperlink" Target="http://msdn.microsoft.com/en-us/library/windows/desktop/aa379166(v=vs.85).aspx" TargetMode="External"/><Relationship Id="rId317" Type="http://schemas.openxmlformats.org/officeDocument/2006/relationships/hyperlink" Target="http://technet.microsoft.com/en-us/query/ms524661" TargetMode="External"/><Relationship Id="rId318" Type="http://schemas.openxmlformats.org/officeDocument/2006/relationships/hyperlink" Target="http://support.microsoft.com/kb/240941" TargetMode="External"/><Relationship Id="rId319" Type="http://schemas.openxmlformats.org/officeDocument/2006/relationships/hyperlink" Target="http://support.microsoft.com/kb/240941" TargetMode="External"/><Relationship Id="rId290" Type="http://schemas.openxmlformats.org/officeDocument/2006/relationships/hyperlink" Target="http://www.microsoft.com/download/en/details.aspx?id=9706" TargetMode="External"/><Relationship Id="rId291" Type="http://schemas.openxmlformats.org/officeDocument/2006/relationships/hyperlink" Target="http://msdn.microsoft.com/en-us/library/windows/desktop/dd878238(v=vs.85).aspx" TargetMode="External"/><Relationship Id="rId292" Type="http://schemas.openxmlformats.org/officeDocument/2006/relationships/hyperlink" Target="http://technet.microsoft.com/en-us/library/dd315291.aspx" TargetMode="External"/><Relationship Id="rId293" Type="http://schemas.openxmlformats.org/officeDocument/2006/relationships/hyperlink" Target="http://technet.microsoft.com/en-us/library/bb726978.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70653(v=vs.85).aspx" TargetMode="External"/><Relationship Id="rId298" Type="http://schemas.openxmlformats.org/officeDocument/2006/relationships/hyperlink" Target="http://technet.microsoft.com/en-us/library/bb726978.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aa446632(v=VS.85).aspx" TargetMode="External"/><Relationship Id="rId143" Type="http://schemas.openxmlformats.org/officeDocument/2006/relationships/hyperlink" Target="http://msdn.microsoft.com/en-us/library/windows/desktop/aa446632(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94606%28v=vs.85%29.aspx" TargetMode="External"/><Relationship Id="rId231" Type="http://schemas.openxmlformats.org/officeDocument/2006/relationships/hyperlink" Target="http://msdn.microsoft.com/en-us/library/windows/desktop/aa379159%28v=VS.85%29.aspx" TargetMode="External"/><Relationship Id="rId232" Type="http://schemas.openxmlformats.org/officeDocument/2006/relationships/hyperlink" Target="http://msdn.microsoft.com/en-us/library/windows/desktop/aa379637(v=vs.85).aspx" TargetMode="External"/><Relationship Id="rId233" Type="http://schemas.openxmlformats.org/officeDocument/2006/relationships/hyperlink" Target="http://msdn.microsoft.com/en-us/library/windows/desktop/aa379571%28v=vs.85%29.aspx" TargetMode="External"/><Relationship Id="rId234" Type="http://schemas.openxmlformats.org/officeDocument/2006/relationships/hyperlink" Target="http://msdn.microsoft.com/en-us/library/windows/desktop/aa379637(v=vs.85).aspx" TargetMode="External"/><Relationship Id="rId235" Type="http://schemas.openxmlformats.org/officeDocument/2006/relationships/hyperlink" Target="http://msdn.microsoft.com/en-us/library/windows/desktop/aa379571%28v=vs.85%29.aspx" TargetMode="External"/><Relationship Id="rId236" Type="http://schemas.openxmlformats.org/officeDocument/2006/relationships/hyperlink" Target="http://msdn.microsoft.com/en-us/library/windows/desktop/aa379637(v=vs.85).aspx" TargetMode="External"/><Relationship Id="rId237" Type="http://schemas.openxmlformats.org/officeDocument/2006/relationships/hyperlink" Target="http://msdn.microsoft.com/en-us/library/windows/desktop/aa379159%28v=VS.85%29.aspx" TargetMode="External"/><Relationship Id="rId238" Type="http://schemas.openxmlformats.org/officeDocument/2006/relationships/hyperlink" Target="http://msdn.microsoft.com/en-us/library/windows/desktop/aa379637(v=vs.85).aspx" TargetMode="External"/><Relationship Id="rId239" Type="http://schemas.openxmlformats.org/officeDocument/2006/relationships/hyperlink" Target="http://msdn.microsoft.com/en-us/library/windows/desktop/aa379571%28v=vs.85%29.aspx" TargetMode="External"/><Relationship Id="rId320" Type="http://schemas.openxmlformats.org/officeDocument/2006/relationships/hyperlink" Target="http://technet.microsoft.com/en-us/query/ms524661" TargetMode="External"/><Relationship Id="rId321" Type="http://schemas.openxmlformats.org/officeDocument/2006/relationships/hyperlink" Target="http://msdn.microsoft.com/en-us/library/ms524578(v=vs.90).aspx" TargetMode="External"/><Relationship Id="rId322" Type="http://schemas.openxmlformats.org/officeDocument/2006/relationships/hyperlink" Target="http://msdn.microsoft.com/en-us/library/cc233554(v=PROT.10).aspx" TargetMode="External"/><Relationship Id="rId323" Type="http://schemas.openxmlformats.org/officeDocument/2006/relationships/hyperlink" Target="http://msdn.microsoft.com/en-us/library/cc233554(v=PROT.10).aspx" TargetMode="External"/><Relationship Id="rId324" Type="http://schemas.openxmlformats.org/officeDocument/2006/relationships/hyperlink" Target="http://technet.microsoft.com/en-us/query/ms524661" TargetMode="External"/><Relationship Id="rId325" Type="http://schemas.openxmlformats.org/officeDocument/2006/relationships/hyperlink" Target="http://msdn.microsoft.com/en-us/library/ms524578(v=vs.90).aspx" TargetMode="External"/><Relationship Id="rId326" Type="http://schemas.openxmlformats.org/officeDocument/2006/relationships/hyperlink" Target="http://msdn.microsoft.com/en-us/library/ms524635(v=VS.90).aspx" TargetMode="External"/><Relationship Id="rId327" Type="http://schemas.openxmlformats.org/officeDocument/2006/relationships/hyperlink" Target="http://msdn.microsoft.com/en-us/library/ms524635(v=VS.90).aspx" TargetMode="External"/><Relationship Id="rId328" Type="http://schemas.openxmlformats.org/officeDocument/2006/relationships/hyperlink" Target="http://msdn.microsoft.com/en-us/library/ms524578(v=vs.90).aspx" TargetMode="External"/><Relationship Id="rId329" Type="http://schemas.openxmlformats.org/officeDocument/2006/relationships/hyperlink" Target="http://msdn.microsoft.com/en-us/library/ms524951(v=vs.90).aspx"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msdn.microsoft.com/en-us/library/aa364946(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windows/desktop/gg258116(v=vs.85).aspx" TargetMode="External"/><Relationship Id="rId152" Type="http://schemas.openxmlformats.org/officeDocument/2006/relationships/hyperlink" Target="http://msdn.microsoft.com/en-us/library/windows/desktop/gg258116(v=vs.85).aspx" TargetMode="External"/><Relationship Id="rId153" Type="http://schemas.openxmlformats.org/officeDocument/2006/relationships/hyperlink" Target="http://msdn.microsoft.com/en-us/library/aa384187(v=vs.85).aspx" TargetMode="External"/><Relationship Id="rId154" Type="http://schemas.openxmlformats.org/officeDocument/2006/relationships/hyperlink" Target="http://msdn.microsoft.com/en-us/library/cc244650(v=PROT.10).aspx" TargetMode="External"/><Relationship Id="rId155" Type="http://schemas.openxmlformats.org/officeDocument/2006/relationships/hyperlink" Target="http://msdn.microsoft.com/en-us/library/windows/desktop/aa379571(v=vs.85).aspx" TargetMode="External"/><Relationship Id="rId156" Type="http://schemas.openxmlformats.org/officeDocument/2006/relationships/hyperlink" Target="http://msdn.microsoft.com/en-us/library/windows/desktop/aa379166(v=vs.85).aspx" TargetMode="External"/><Relationship Id="rId157" Type="http://schemas.openxmlformats.org/officeDocument/2006/relationships/hyperlink" Target="http://msdn.microsoft.com/en-us/library/windows/desktop/aa379166(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637(v=vs.85).aspx" TargetMode="External"/><Relationship Id="rId241" Type="http://schemas.openxmlformats.org/officeDocument/2006/relationships/hyperlink" Target="http://msdn.microsoft.com/en-us/library/windows/desktop/aa379159%28v=VS.85%29.aspx" TargetMode="External"/><Relationship Id="rId242" Type="http://schemas.openxmlformats.org/officeDocument/2006/relationships/hyperlink" Target="http://msdn.microsoft.com/en-us/library/windows/desktop/aa379637(v=vs.85).aspx" TargetMode="External"/><Relationship Id="rId243" Type="http://schemas.openxmlformats.org/officeDocument/2006/relationships/hyperlink" Target="http://msdn.microsoft.com/en-us/library/windows/desktop/aa379159%28v=VS.85%29.aspx" TargetMode="External"/><Relationship Id="rId244" Type="http://schemas.openxmlformats.org/officeDocument/2006/relationships/hyperlink" Target="http://msdn.microsoft.com/en-us/library/windows/desktop/aa379637(v=vs.85).aspx" TargetMode="External"/><Relationship Id="rId245" Type="http://schemas.openxmlformats.org/officeDocument/2006/relationships/hyperlink" Target="http://msdn.microsoft.com/en-us/library/windows/desktop/aa379571%28v=vs.85%29.aspx" TargetMode="External"/><Relationship Id="rId246" Type="http://schemas.openxmlformats.org/officeDocument/2006/relationships/hyperlink" Target="http://msdn.microsoft.com/en-us/library/windows/desktop/aa379166(v=vs.85).aspx" TargetMode="External"/><Relationship Id="rId247" Type="http://schemas.openxmlformats.org/officeDocument/2006/relationships/hyperlink" Target="http://msdn.microsoft.com/en-us/library/windows/desktop/aa379637(v=vs.85).aspx" TargetMode="External"/><Relationship Id="rId248" Type="http://schemas.openxmlformats.org/officeDocument/2006/relationships/hyperlink" Target="http://msdn.microsoft.com/en-us/library/windows/desktop/aa379159%28v=VS.85%29.aspx" TargetMode="External"/><Relationship Id="rId249" Type="http://schemas.openxmlformats.org/officeDocument/2006/relationships/hyperlink" Target="http://msdn.microsoft.com/en-us/library/windows/desktop/aa379637(v=vs.85).aspx" TargetMode="External"/><Relationship Id="rId330" Type="http://schemas.openxmlformats.org/officeDocument/2006/relationships/hyperlink" Target="http://msdn.microsoft.com/en-us/library/cc233554(v=PROT.10).aspx" TargetMode="External"/><Relationship Id="rId331" Type="http://schemas.openxmlformats.org/officeDocument/2006/relationships/hyperlink" Target="http://technet.microsoft.com/en-us/query/ms524661" TargetMode="External"/><Relationship Id="rId332" Type="http://schemas.openxmlformats.org/officeDocument/2006/relationships/hyperlink" Target="http://msdn.microsoft.com/en-us/library/ms524578(v=vs.90).aspx" TargetMode="External"/><Relationship Id="rId333" Type="http://schemas.openxmlformats.org/officeDocument/2006/relationships/hyperlink" Target="http://msdn.microsoft.com/en-us/library/ms524635(v=VS.90).aspx" TargetMode="External"/><Relationship Id="rId334" Type="http://schemas.openxmlformats.org/officeDocument/2006/relationships/hyperlink" Target="http://msdn.microsoft.com/en-us/library/ms524635(v=VS.90).aspx" TargetMode="External"/><Relationship Id="rId335" Type="http://schemas.openxmlformats.org/officeDocument/2006/relationships/hyperlink" Target="http://msdn.microsoft.com/en-us/library/ms524578(v=vs.90).aspx" TargetMode="External"/><Relationship Id="rId336" Type="http://schemas.openxmlformats.org/officeDocument/2006/relationships/hyperlink" Target="http://msdn.microsoft.com/en-us/library/ms524951(v=vs.90).aspx" TargetMode="External"/><Relationship Id="rId337" Type="http://schemas.openxmlformats.org/officeDocument/2006/relationships/hyperlink" Target="http://msdn.microsoft.com/en-us/library/windows/desktop/ms681917(v=VS.85).aspx" TargetMode="External"/><Relationship Id="rId338" Type="http://schemas.openxmlformats.org/officeDocument/2006/relationships/hyperlink" Target="http://msdn.microsoft.com/en-us/library/windows/desktop/aa394372(v=vs.85).aspx" TargetMode="External"/><Relationship Id="rId339" Type="http://schemas.openxmlformats.org/officeDocument/2006/relationships/hyperlink" Target="http://msdn.microsoft.com/en-us/library/windows/desktop/ms681917(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379607(v=vs.85).aspx" TargetMode="External"/><Relationship Id="rId163" Type="http://schemas.openxmlformats.org/officeDocument/2006/relationships/hyperlink" Target="http://msdn.microsoft.com/en-us/library/windows/desktop/aa379607(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aa446632(v=VS.85).aspx" TargetMode="External"/><Relationship Id="rId167" Type="http://schemas.openxmlformats.org/officeDocument/2006/relationships/hyperlink" Target="http://msdn.microsoft.com/en-us/library/windows/desktop/aa44663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windows/desktop/dd145082(v=vs.85).aspx" TargetMode="External"/><Relationship Id="rId250" Type="http://schemas.openxmlformats.org/officeDocument/2006/relationships/hyperlink" Target="http://msdn.microsoft.com/en-us/library/windows/desktop/aa379159%28v=VS.85%29.aspx" TargetMode="External"/><Relationship Id="rId251" Type="http://schemas.openxmlformats.org/officeDocument/2006/relationships/hyperlink" Target="http://msdn.microsoft.com/en-us/library/windows/desktop/ms714395(v=vs.85).aspx" TargetMode="External"/><Relationship Id="rId252" Type="http://schemas.openxmlformats.org/officeDocument/2006/relationships/hyperlink" Target="http://msdn.microsoft.com/en-us/library/windows/desktop/ms714395(v=vs.85).aspx" TargetMode="External"/><Relationship Id="rId253" Type="http://schemas.openxmlformats.org/officeDocument/2006/relationships/hyperlink" Target="http://msdn.microsoft.com/en-us/library/windows/desktop/ee706608(v=vs.85).aspx" TargetMode="External"/><Relationship Id="rId254" Type="http://schemas.openxmlformats.org/officeDocument/2006/relationships/hyperlink" Target="http://msdn.microsoft.com/en-us/library/windows/desktop/ms714423(v=vs.85).aspx" TargetMode="External"/><Relationship Id="rId255" Type="http://schemas.openxmlformats.org/officeDocument/2006/relationships/hyperlink" Target="http://msdn.microsoft.com/en-us/library/system.management.automation.pslanguagemode.aspx" TargetMode="External"/><Relationship Id="rId256" Type="http://schemas.openxmlformats.org/officeDocument/2006/relationships/hyperlink" Target="http://www.microsoft.com/download/en/details.aspx?id=9706"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technet.microsoft.com/en-us/library/dd819471.aspx" TargetMode="External"/><Relationship Id="rId259" Type="http://schemas.openxmlformats.org/officeDocument/2006/relationships/hyperlink" Target="http://technet.microsoft.com/en-us/library/dd819471.aspx" TargetMode="External"/><Relationship Id="rId340" Type="http://schemas.openxmlformats.org/officeDocument/2006/relationships/hyperlink" Target="http://msdn.microsoft.com/en-us/library/windows/desktop/aa394372(v=vs.85).aspx" TargetMode="External"/><Relationship Id="rId341" Type="http://schemas.openxmlformats.org/officeDocument/2006/relationships/hyperlink" Target="http://msdn.microsoft.com/en-us/library/windows/desktop/ms681917(v=VS.85).aspx" TargetMode="External"/><Relationship Id="rId342"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79571(v=vs.85).aspx" TargetMode="External"/><Relationship Id="rId101" Type="http://schemas.openxmlformats.org/officeDocument/2006/relationships/hyperlink" Target="http://msdn.microsoft.com/en-us/library/windows/desktop/aa365247(v=vs.85).aspx" TargetMode="External"/><Relationship Id="rId102" Type="http://schemas.openxmlformats.org/officeDocument/2006/relationships/hyperlink" Target="http://msdn.microsoft.com/en-us/library/windows/desktop/aa365247(v=vs.85).aspx" TargetMode="External"/><Relationship Id="rId103" Type="http://schemas.openxmlformats.org/officeDocument/2006/relationships/hyperlink" Target="http://msdn.microsoft.com/en-us/library/aa365247.aspx" TargetMode="External"/><Relationship Id="rId104" Type="http://schemas.openxmlformats.org/officeDocument/2006/relationships/hyperlink" Target="http://msdn.microsoft.com/en-us/library/windows/desktop/aa379166(v=vs.85).aspx" TargetMode="External"/><Relationship Id="rId105" Type="http://schemas.openxmlformats.org/officeDocument/2006/relationships/hyperlink" Target="http://msdn.microsoft.com/en-us/library/windows/desktop/aa446645(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E266DD-6BDB-3449-BF87-C67434BD0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192</Pages>
  <Words>31110</Words>
  <Characters>177329</Characters>
  <Application>Microsoft Macintosh Word</Application>
  <DocSecurity>0</DocSecurity>
  <Lines>1477</Lines>
  <Paragraphs>416</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Center for Internet Security</Company>
  <LinksUpToDate>false</LinksUpToDate>
  <CharactersWithSpaces>208023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5.11.2</dc:subject>
  <dc:creator>Danny Haynes, Stelios Melachrinoudis, David Solin</dc:creator>
  <cp:keywords/>
  <dc:description/>
  <cp:lastModifiedBy>David Solin</cp:lastModifiedBy>
  <cp:revision>204</cp:revision>
  <cp:lastPrinted>2014-12-05T14:53:00Z</cp:lastPrinted>
  <dcterms:created xsi:type="dcterms:W3CDTF">2012-01-19T00:51:00Z</dcterms:created>
  <dcterms:modified xsi:type="dcterms:W3CDTF">2016-09-01T21:09:00Z</dcterms:modified>
</cp:coreProperties>
</file>