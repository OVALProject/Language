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vsd" ContentType="application/vnd.visi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339054402"/>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521CF3" w14:paraId="6993FB63" w14:textId="77777777" w:rsidTr="00521CF3">
            <w:trPr>
              <w:trHeight w:val="2880"/>
              <w:jc w:val="center"/>
            </w:trPr>
            <w:sdt>
              <w:sdtPr>
                <w:rPr>
                  <w:rFonts w:asciiTheme="majorHAnsi" w:eastAsiaTheme="majorEastAsia" w:hAnsiTheme="majorHAnsi" w:cstheme="majorBidi"/>
                  <w:caps/>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14:paraId="031F79E5" w14:textId="31584807" w:rsidR="00521CF3" w:rsidRDefault="008D537D" w:rsidP="008D537D">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eastAsia="en-US"/>
                      </w:rPr>
                      <w:t>Center for Internet Security</w:t>
                    </w:r>
                  </w:p>
                </w:tc>
              </w:sdtContent>
            </w:sdt>
          </w:tr>
          <w:tr w:rsidR="00521CF3" w14:paraId="003F6DA1" w14:textId="77777777" w:rsidTr="00521CF3">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6D2003D1" w14:textId="77777777" w:rsidR="00521CF3" w:rsidRDefault="00FA6868" w:rsidP="009E0EA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The OVAL® Language Windows Component Model Specification</w:t>
                    </w:r>
                  </w:p>
                </w:tc>
              </w:sdtContent>
            </w:sdt>
          </w:tr>
          <w:tr w:rsidR="00521CF3" w14:paraId="455E2619" w14:textId="77777777" w:rsidTr="00521CF3">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1C5D60FA" w14:textId="68BD9A05" w:rsidR="00521CF3" w:rsidRDefault="00390679" w:rsidP="00390679">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Version 5.11</w:t>
                    </w:r>
                    <w:r w:rsidR="008D537D">
                      <w:rPr>
                        <w:rFonts w:asciiTheme="majorHAnsi" w:eastAsiaTheme="majorEastAsia" w:hAnsiTheme="majorHAnsi" w:cstheme="majorBidi"/>
                        <w:sz w:val="44"/>
                        <w:szCs w:val="44"/>
                      </w:rPr>
                      <w:t>.2</w:t>
                    </w:r>
                  </w:p>
                </w:tc>
              </w:sdtContent>
            </w:sdt>
          </w:tr>
          <w:tr w:rsidR="00521CF3" w14:paraId="372C1B27" w14:textId="77777777" w:rsidTr="00521CF3">
            <w:trPr>
              <w:trHeight w:val="360"/>
              <w:jc w:val="center"/>
            </w:trPr>
            <w:tc>
              <w:tcPr>
                <w:tcW w:w="5000" w:type="pct"/>
                <w:vAlign w:val="center"/>
              </w:tcPr>
              <w:p w14:paraId="47E855B0" w14:textId="77777777" w:rsidR="00521CF3" w:rsidRDefault="00521CF3" w:rsidP="00521CF3">
                <w:pPr>
                  <w:pStyle w:val="NoSpacing"/>
                  <w:jc w:val="center"/>
                </w:pPr>
              </w:p>
            </w:tc>
          </w:tr>
          <w:tr w:rsidR="00521CF3" w14:paraId="3C138F93" w14:textId="77777777" w:rsidTr="00521CF3">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321A7552" w14:textId="0090C536" w:rsidR="00521CF3" w:rsidRDefault="00FA6868" w:rsidP="000D0F67">
                    <w:pPr>
                      <w:pStyle w:val="NoSpacing"/>
                      <w:jc w:val="center"/>
                      <w:rPr>
                        <w:b/>
                        <w:bCs/>
                      </w:rPr>
                    </w:pPr>
                    <w:r>
                      <w:rPr>
                        <w:b/>
                        <w:bCs/>
                      </w:rPr>
                      <w:t>Danny Haynes, Stelios Melachrinoudis</w:t>
                    </w:r>
                    <w:r w:rsidR="008D537D">
                      <w:rPr>
                        <w:b/>
                        <w:bCs/>
                      </w:rPr>
                      <w:t>, David Solin</w:t>
                    </w:r>
                  </w:p>
                </w:tc>
              </w:sdtContent>
            </w:sdt>
          </w:tr>
          <w:tr w:rsidR="00521CF3" w14:paraId="6FA07101" w14:textId="77777777" w:rsidTr="00521CF3">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6-08-30T00:00:00Z">
                  <w:dateFormat w:val="M/d/yyyy"/>
                  <w:lid w:val="en-US"/>
                  <w:storeMappedDataAs w:val="dateTime"/>
                  <w:calendar w:val="gregorian"/>
                </w:date>
              </w:sdtPr>
              <w:sdtContent>
                <w:tc>
                  <w:tcPr>
                    <w:tcW w:w="5000" w:type="pct"/>
                    <w:vAlign w:val="center"/>
                  </w:tcPr>
                  <w:p w14:paraId="5577CA80" w14:textId="35B06E22" w:rsidR="00521CF3" w:rsidRDefault="008D537D" w:rsidP="008D537D">
                    <w:pPr>
                      <w:pStyle w:val="NoSpacing"/>
                      <w:jc w:val="center"/>
                      <w:rPr>
                        <w:b/>
                        <w:bCs/>
                      </w:rPr>
                    </w:pPr>
                    <w:r>
                      <w:rPr>
                        <w:b/>
                        <w:bCs/>
                      </w:rPr>
                      <w:t>8</w:t>
                    </w:r>
                    <w:r w:rsidR="00087C69">
                      <w:rPr>
                        <w:b/>
                        <w:bCs/>
                      </w:rPr>
                      <w:t>/</w:t>
                    </w:r>
                    <w:r>
                      <w:rPr>
                        <w:b/>
                        <w:bCs/>
                      </w:rPr>
                      <w:t>30</w:t>
                    </w:r>
                    <w:r w:rsidR="00087C69">
                      <w:rPr>
                        <w:b/>
                        <w:bCs/>
                      </w:rPr>
                      <w:t>/201</w:t>
                    </w:r>
                    <w:r>
                      <w:rPr>
                        <w:b/>
                        <w:bCs/>
                      </w:rPr>
                      <w:t>6</w:t>
                    </w:r>
                  </w:p>
                </w:tc>
              </w:sdtContent>
            </w:sdt>
          </w:tr>
        </w:tbl>
        <w:p w14:paraId="791C31C4" w14:textId="77777777" w:rsidR="00521CF3" w:rsidRDefault="00521CF3" w:rsidP="00521CF3"/>
        <w:p w14:paraId="49AE1687" w14:textId="77777777" w:rsidR="00521CF3" w:rsidRDefault="00521CF3" w:rsidP="00521CF3"/>
        <w:tbl>
          <w:tblPr>
            <w:tblpPr w:leftFromText="187" w:rightFromText="187" w:horzAnchor="margin" w:tblpXSpec="center" w:tblpYSpec="bottom"/>
            <w:tblW w:w="5000" w:type="pct"/>
            <w:tblLook w:val="04A0" w:firstRow="1" w:lastRow="0" w:firstColumn="1" w:lastColumn="0" w:noHBand="0" w:noVBand="1"/>
          </w:tblPr>
          <w:tblGrid>
            <w:gridCol w:w="9576"/>
          </w:tblGrid>
          <w:tr w:rsidR="00521CF3" w14:paraId="27A84A54" w14:textId="77777777" w:rsidTr="00521CF3">
            <w:tc>
              <w:tcPr>
                <w:tcW w:w="5000" w:type="pct"/>
              </w:tcPr>
              <w:p w14:paraId="36A3094B" w14:textId="77777777" w:rsidR="00521CF3" w:rsidRDefault="00652F42" w:rsidP="00521CF3">
                <w:pPr>
                  <w:pStyle w:val="NoSpacing"/>
                </w:pPr>
                <w:r>
                  <w:t>The Open Vulnerability and Assessment Language (OVAL®) is an international, information security, community standard to promote open and publicly available security content, and to standardize the transfer of this information across the entire spectrum of security tools and services. By standardizing the three main steps of the assessment process: representing configuration information of systems for testing; analyzing the system for the presence of the specified machine state; and reporting the results of the assessment, the OVAL Language provides a common and structured format that facilitates collaboration and information sharing among the information security community as well as interoperability among tools.  This document defines the Microsoft Windows platform-specific data model for the OVAL Language.</w:t>
                </w:r>
              </w:p>
            </w:tc>
          </w:tr>
        </w:tbl>
        <w:p w14:paraId="7E384850" w14:textId="77777777" w:rsidR="00521CF3" w:rsidRDefault="00521CF3" w:rsidP="00521CF3"/>
        <w:p w14:paraId="503B100F" w14:textId="77777777" w:rsidR="00521CF3" w:rsidRDefault="00521CF3" w:rsidP="00521CF3">
          <w:r>
            <w:br w:type="page"/>
          </w:r>
        </w:p>
      </w:sdtContent>
    </w:sdt>
    <w:p w14:paraId="04E3F7FA" w14:textId="77777777" w:rsidR="00521CF3" w:rsidRDefault="00521CF3" w:rsidP="00521CF3">
      <w:pPr>
        <w:pStyle w:val="Heading1"/>
      </w:pPr>
      <w:bookmarkStart w:id="0" w:name="_Toc334362964"/>
      <w:r>
        <w:lastRenderedPageBreak/>
        <w:t>Acknowledgements</w:t>
      </w:r>
      <w:bookmarkEnd w:id="0"/>
    </w:p>
    <w:p w14:paraId="38ACF435" w14:textId="77777777" w:rsidR="00521CF3" w:rsidRDefault="00521CF3" w:rsidP="00521CF3">
      <w:pPr>
        <w:pStyle w:val="Heading1"/>
      </w:pPr>
      <w:bookmarkStart w:id="1" w:name="_Toc334362965"/>
      <w:r>
        <w:t>Trademark Information</w:t>
      </w:r>
      <w:bookmarkEnd w:id="1"/>
    </w:p>
    <w:p w14:paraId="5E216C8B" w14:textId="77777777" w:rsidR="00521CF3" w:rsidRDefault="00521CF3" w:rsidP="00521CF3">
      <w:r>
        <w:t>OVAL and the OVAL logo are registered trademarks of The MITRE Corporation. All other trademarks are the property of their respective owners.</w:t>
      </w:r>
    </w:p>
    <w:p w14:paraId="434E01CA" w14:textId="77777777" w:rsidR="00521CF3" w:rsidRDefault="00521CF3" w:rsidP="00521CF3">
      <w:pPr>
        <w:pStyle w:val="Heading1"/>
      </w:pPr>
      <w:bookmarkStart w:id="2" w:name="_Toc334362966"/>
      <w:r>
        <w:t>Warnings</w:t>
      </w:r>
      <w:bookmarkEnd w:id="2"/>
    </w:p>
    <w:p w14:paraId="22A76E70" w14:textId="7EE45616" w:rsidR="00521CF3" w:rsidRPr="00A26B85" w:rsidRDefault="00360FA6" w:rsidP="00521CF3">
      <w:r>
        <w:t>CIS</w:t>
      </w:r>
      <w:r w:rsidR="00521CF3" w:rsidRPr="00587B2E">
        <w:t xml:space="preserve"> </w:t>
      </w:r>
      <w:r w:rsidR="00521CF3">
        <w:t xml:space="preserve">PROVIDES </w:t>
      </w:r>
      <w:r w:rsidR="00521CF3" w:rsidRPr="00587B2E">
        <w:t xml:space="preserve">OVAL </w:t>
      </w:r>
      <w:r w:rsidR="00336F22">
        <w:t>"</w:t>
      </w:r>
      <w:r w:rsidR="00521CF3" w:rsidRPr="00587B2E">
        <w:t>AS IS</w:t>
      </w:r>
      <w:r w:rsidR="00336F22">
        <w:t>"</w:t>
      </w:r>
      <w:r w:rsidR="00521CF3" w:rsidRPr="00587B2E">
        <w:t xml:space="preserve"> AND MAKES NO WARRANTY, EXPRESS OR IMPLIED, AS TO THE ACCURACY, CAPABILITY, EFFICIENCY, MERCHANTABILITY, OR FUNCTIONING OF OVAL. IN NO EVENT WILL MITRE BE LIABLE FOR ANY GENERAL, CONSEQUENTIAL, INDIRECT, INCIDENTAL, EXEMPLARY, OR SPECIAL DAMAGES, RELATED TO OVAL OR ANY DERIVATIVE THEREOF, WHETHER SUCH CLAIM IS BASED ON WARRANTY, CONTRACT, OR TORT, EVEN IF MITRE HAS BEEN ADVISED OF </w:t>
      </w:r>
      <w:r w:rsidR="00521CF3">
        <w:t>THE POSSIBILITY OF SUCH DAMAGES</w:t>
      </w:r>
      <w:r w:rsidR="009A3D47">
        <w:rPr>
          <w:rStyle w:val="FootnoteReference"/>
        </w:rPr>
        <w:footnoteReference w:id="1"/>
      </w:r>
      <w:r w:rsidR="00521CF3">
        <w:t>.</w:t>
      </w:r>
    </w:p>
    <w:p w14:paraId="0C44802E" w14:textId="77777777" w:rsidR="00521CF3" w:rsidRDefault="00521CF3" w:rsidP="00521CF3">
      <w:pPr>
        <w:pStyle w:val="Heading1"/>
      </w:pPr>
      <w:bookmarkStart w:id="3" w:name="_Toc334362967"/>
      <w:r>
        <w:t>Feedback</w:t>
      </w:r>
      <w:bookmarkEnd w:id="3"/>
    </w:p>
    <w:p w14:paraId="3AF60EBF" w14:textId="1F5E2CEC" w:rsidR="00521CF3" w:rsidRDefault="00521CF3" w:rsidP="00521CF3">
      <w:r>
        <w:t xml:space="preserve">The </w:t>
      </w:r>
      <w:r w:rsidR="00CA07AF">
        <w:t>Center for Internet Security</w:t>
      </w:r>
      <w:r>
        <w:t xml:space="preserve"> welcomes any feedback regarding the OVAL Language </w:t>
      </w:r>
      <w:r w:rsidR="006C2F8E">
        <w:t xml:space="preserve">Windows Component Model </w:t>
      </w:r>
      <w:r>
        <w:t xml:space="preserve">Specification. Please send any comments, questions, </w:t>
      </w:r>
      <w:r w:rsidRPr="00980742">
        <w:t xml:space="preserve">or suggestions to the public </w:t>
      </w:r>
      <w:r w:rsidRPr="00F94B3B">
        <w:rPr>
          <w:rFonts w:cs="Times"/>
        </w:rPr>
        <w:t>OVAL Developer</w:t>
      </w:r>
      <w:r w:rsidR="00336F22">
        <w:rPr>
          <w:rFonts w:cs="Times"/>
        </w:rPr>
        <w:t>'</w:t>
      </w:r>
      <w:r w:rsidRPr="00F94B3B">
        <w:rPr>
          <w:rFonts w:cs="Times"/>
        </w:rPr>
        <w:t>s Forum</w:t>
      </w:r>
      <w:r w:rsidRPr="00980742">
        <w:t xml:space="preserve"> </w:t>
      </w:r>
      <w:r>
        <w:t xml:space="preserve">at </w:t>
      </w:r>
      <w:r w:rsidR="00CA07AF" w:rsidRPr="00E971AC">
        <w:rPr>
          <w:lang w:bidi="en-US"/>
        </w:rPr>
        <w:t>oval_developer@lists.cisecurity.org</w:t>
      </w:r>
      <w:r w:rsidR="009A3D47">
        <w:rPr>
          <w:rStyle w:val="FootnoteReference"/>
        </w:rPr>
        <w:footnoteReference w:id="2"/>
      </w:r>
      <w:r>
        <w:t>.</w:t>
      </w:r>
    </w:p>
    <w:p w14:paraId="0CA08B68" w14:textId="77777777" w:rsidR="00521CF3" w:rsidRDefault="00521CF3" w:rsidP="00521CF3"/>
    <w:p w14:paraId="0610DC57" w14:textId="77777777" w:rsidR="00521CF3" w:rsidRDefault="00521CF3" w:rsidP="00521CF3"/>
    <w:p w14:paraId="4FE1BAFD" w14:textId="77777777" w:rsidR="00521CF3" w:rsidRDefault="00521CF3" w:rsidP="00521CF3"/>
    <w:p w14:paraId="21CF5D65" w14:textId="77777777" w:rsidR="00521CF3" w:rsidRDefault="00521CF3" w:rsidP="00521CF3"/>
    <w:p w14:paraId="2B3EAB3B" w14:textId="77777777" w:rsidR="00521CF3" w:rsidRDefault="00521CF3" w:rsidP="00521CF3"/>
    <w:p w14:paraId="1E3BD179" w14:textId="77777777" w:rsidR="00521CF3" w:rsidRDefault="00521CF3" w:rsidP="00521CF3"/>
    <w:p w14:paraId="77DFDD07" w14:textId="77777777" w:rsidR="00521CF3" w:rsidRDefault="00521CF3" w:rsidP="00521CF3"/>
    <w:p w14:paraId="622F6015" w14:textId="77777777" w:rsidR="00521CF3" w:rsidRDefault="00521CF3" w:rsidP="00521CF3"/>
    <w:p w14:paraId="4E860049" w14:textId="77777777" w:rsidR="00521CF3" w:rsidRDefault="00521CF3" w:rsidP="00521CF3"/>
    <w:p w14:paraId="05C5D7A0" w14:textId="77777777" w:rsidR="00907E82" w:rsidRDefault="00907E82" w:rsidP="00521CF3"/>
    <w:sdt>
      <w:sdtPr>
        <w:rPr>
          <w:rFonts w:asciiTheme="minorHAnsi" w:eastAsiaTheme="minorHAnsi" w:hAnsiTheme="minorHAnsi" w:cstheme="minorBidi"/>
          <w:b w:val="0"/>
          <w:bCs w:val="0"/>
          <w:color w:val="auto"/>
          <w:sz w:val="22"/>
          <w:szCs w:val="22"/>
          <w:lang w:eastAsia="en-US"/>
        </w:rPr>
        <w:id w:val="1971867560"/>
        <w:docPartObj>
          <w:docPartGallery w:val="Table of Contents"/>
          <w:docPartUnique/>
        </w:docPartObj>
      </w:sdtPr>
      <w:sdtEndPr>
        <w:rPr>
          <w:noProof/>
        </w:rPr>
      </w:sdtEndPr>
      <w:sdtContent>
        <w:p w14:paraId="11EDC635" w14:textId="77777777" w:rsidR="00871EAA" w:rsidRDefault="00871EAA">
          <w:pPr>
            <w:pStyle w:val="TOCHeading"/>
          </w:pPr>
          <w:r>
            <w:t>Contents</w:t>
          </w:r>
        </w:p>
        <w:p w14:paraId="0542D514" w14:textId="77777777" w:rsidR="00A65981" w:rsidRDefault="00871EAA">
          <w:pPr>
            <w:pStyle w:val="TOC1"/>
            <w:tabs>
              <w:tab w:val="right" w:leader="dot" w:pos="9350"/>
            </w:tabs>
            <w:rPr>
              <w:rFonts w:eastAsiaTheme="minorEastAsia"/>
              <w:noProof/>
              <w:sz w:val="24"/>
              <w:szCs w:val="24"/>
              <w:lang w:eastAsia="ja-JP"/>
            </w:rPr>
          </w:pPr>
          <w:r>
            <w:fldChar w:fldCharType="begin"/>
          </w:r>
          <w:r>
            <w:instrText xml:space="preserve"> TOC \o "1-3" \h \z \u </w:instrText>
          </w:r>
          <w:r>
            <w:fldChar w:fldCharType="separate"/>
          </w:r>
          <w:r w:rsidR="00A65981">
            <w:rPr>
              <w:noProof/>
            </w:rPr>
            <w:t>Acknowledgements</w:t>
          </w:r>
          <w:r w:rsidR="00A65981">
            <w:rPr>
              <w:noProof/>
            </w:rPr>
            <w:tab/>
          </w:r>
          <w:r w:rsidR="00A65981">
            <w:rPr>
              <w:noProof/>
            </w:rPr>
            <w:fldChar w:fldCharType="begin"/>
          </w:r>
          <w:r w:rsidR="00A65981">
            <w:rPr>
              <w:noProof/>
            </w:rPr>
            <w:instrText xml:space="preserve"> PAGEREF _Toc334362964 \h </w:instrText>
          </w:r>
          <w:r w:rsidR="00A65981">
            <w:rPr>
              <w:noProof/>
            </w:rPr>
          </w:r>
          <w:r w:rsidR="00A65981">
            <w:rPr>
              <w:noProof/>
            </w:rPr>
            <w:fldChar w:fldCharType="separate"/>
          </w:r>
          <w:r w:rsidR="00A65981">
            <w:rPr>
              <w:noProof/>
            </w:rPr>
            <w:t>1</w:t>
          </w:r>
          <w:r w:rsidR="00A65981">
            <w:rPr>
              <w:noProof/>
            </w:rPr>
            <w:fldChar w:fldCharType="end"/>
          </w:r>
        </w:p>
        <w:p w14:paraId="6FF525DF" w14:textId="77777777" w:rsidR="00A65981" w:rsidRDefault="00A65981">
          <w:pPr>
            <w:pStyle w:val="TOC1"/>
            <w:tabs>
              <w:tab w:val="right" w:leader="dot" w:pos="9350"/>
            </w:tabs>
            <w:rPr>
              <w:rFonts w:eastAsiaTheme="minorEastAsia"/>
              <w:noProof/>
              <w:sz w:val="24"/>
              <w:szCs w:val="24"/>
              <w:lang w:eastAsia="ja-JP"/>
            </w:rPr>
          </w:pPr>
          <w:r>
            <w:rPr>
              <w:noProof/>
            </w:rPr>
            <w:t>Trademark Information</w:t>
          </w:r>
          <w:r>
            <w:rPr>
              <w:noProof/>
            </w:rPr>
            <w:tab/>
          </w:r>
          <w:r>
            <w:rPr>
              <w:noProof/>
            </w:rPr>
            <w:fldChar w:fldCharType="begin"/>
          </w:r>
          <w:r>
            <w:rPr>
              <w:noProof/>
            </w:rPr>
            <w:instrText xml:space="preserve"> PAGEREF _Toc334362965 \h </w:instrText>
          </w:r>
          <w:r>
            <w:rPr>
              <w:noProof/>
            </w:rPr>
          </w:r>
          <w:r>
            <w:rPr>
              <w:noProof/>
            </w:rPr>
            <w:fldChar w:fldCharType="separate"/>
          </w:r>
          <w:r>
            <w:rPr>
              <w:noProof/>
            </w:rPr>
            <w:t>1</w:t>
          </w:r>
          <w:r>
            <w:rPr>
              <w:noProof/>
            </w:rPr>
            <w:fldChar w:fldCharType="end"/>
          </w:r>
        </w:p>
        <w:p w14:paraId="2ABAD266" w14:textId="77777777" w:rsidR="00A65981" w:rsidRDefault="00A65981">
          <w:pPr>
            <w:pStyle w:val="TOC1"/>
            <w:tabs>
              <w:tab w:val="right" w:leader="dot" w:pos="9350"/>
            </w:tabs>
            <w:rPr>
              <w:rFonts w:eastAsiaTheme="minorEastAsia"/>
              <w:noProof/>
              <w:sz w:val="24"/>
              <w:szCs w:val="24"/>
              <w:lang w:eastAsia="ja-JP"/>
            </w:rPr>
          </w:pPr>
          <w:r>
            <w:rPr>
              <w:noProof/>
            </w:rPr>
            <w:t>Warnings</w:t>
          </w:r>
          <w:r>
            <w:rPr>
              <w:noProof/>
            </w:rPr>
            <w:tab/>
          </w:r>
          <w:r>
            <w:rPr>
              <w:noProof/>
            </w:rPr>
            <w:fldChar w:fldCharType="begin"/>
          </w:r>
          <w:r>
            <w:rPr>
              <w:noProof/>
            </w:rPr>
            <w:instrText xml:space="preserve"> PAGEREF _Toc334362966 \h </w:instrText>
          </w:r>
          <w:r>
            <w:rPr>
              <w:noProof/>
            </w:rPr>
          </w:r>
          <w:r>
            <w:rPr>
              <w:noProof/>
            </w:rPr>
            <w:fldChar w:fldCharType="separate"/>
          </w:r>
          <w:r>
            <w:rPr>
              <w:noProof/>
            </w:rPr>
            <w:t>1</w:t>
          </w:r>
          <w:r>
            <w:rPr>
              <w:noProof/>
            </w:rPr>
            <w:fldChar w:fldCharType="end"/>
          </w:r>
        </w:p>
        <w:p w14:paraId="5C266C98" w14:textId="77777777" w:rsidR="00A65981" w:rsidRDefault="00A65981">
          <w:pPr>
            <w:pStyle w:val="TOC1"/>
            <w:tabs>
              <w:tab w:val="right" w:leader="dot" w:pos="9350"/>
            </w:tabs>
            <w:rPr>
              <w:rFonts w:eastAsiaTheme="minorEastAsia"/>
              <w:noProof/>
              <w:sz w:val="24"/>
              <w:szCs w:val="24"/>
              <w:lang w:eastAsia="ja-JP"/>
            </w:rPr>
          </w:pPr>
          <w:r>
            <w:rPr>
              <w:noProof/>
            </w:rPr>
            <w:t>Feedback</w:t>
          </w:r>
          <w:r>
            <w:rPr>
              <w:noProof/>
            </w:rPr>
            <w:tab/>
          </w:r>
          <w:r>
            <w:rPr>
              <w:noProof/>
            </w:rPr>
            <w:fldChar w:fldCharType="begin"/>
          </w:r>
          <w:r>
            <w:rPr>
              <w:noProof/>
            </w:rPr>
            <w:instrText xml:space="preserve"> PAGEREF _Toc334362967 \h </w:instrText>
          </w:r>
          <w:r>
            <w:rPr>
              <w:noProof/>
            </w:rPr>
          </w:r>
          <w:r>
            <w:rPr>
              <w:noProof/>
            </w:rPr>
            <w:fldChar w:fldCharType="separate"/>
          </w:r>
          <w:r>
            <w:rPr>
              <w:noProof/>
            </w:rPr>
            <w:t>1</w:t>
          </w:r>
          <w:r>
            <w:rPr>
              <w:noProof/>
            </w:rPr>
            <w:fldChar w:fldCharType="end"/>
          </w:r>
        </w:p>
        <w:p w14:paraId="4920DF61" w14:textId="77777777" w:rsidR="00A65981" w:rsidRDefault="00A65981">
          <w:pPr>
            <w:pStyle w:val="TOC1"/>
            <w:tabs>
              <w:tab w:val="left" w:pos="40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Introduction</w:t>
          </w:r>
          <w:r>
            <w:rPr>
              <w:noProof/>
            </w:rPr>
            <w:tab/>
          </w:r>
          <w:r>
            <w:rPr>
              <w:noProof/>
            </w:rPr>
            <w:fldChar w:fldCharType="begin"/>
          </w:r>
          <w:r>
            <w:rPr>
              <w:noProof/>
            </w:rPr>
            <w:instrText xml:space="preserve"> PAGEREF _Toc334362968 \h </w:instrText>
          </w:r>
          <w:r>
            <w:rPr>
              <w:noProof/>
            </w:rPr>
          </w:r>
          <w:r>
            <w:rPr>
              <w:noProof/>
            </w:rPr>
            <w:fldChar w:fldCharType="separate"/>
          </w:r>
          <w:r>
            <w:rPr>
              <w:noProof/>
            </w:rPr>
            <w:t>6</w:t>
          </w:r>
          <w:r>
            <w:rPr>
              <w:noProof/>
            </w:rPr>
            <w:fldChar w:fldCharType="end"/>
          </w:r>
        </w:p>
        <w:p w14:paraId="0D26761E" w14:textId="77777777" w:rsidR="00A65981" w:rsidRDefault="00A65981">
          <w:pPr>
            <w:pStyle w:val="TOC2"/>
            <w:tabs>
              <w:tab w:val="right" w:leader="dot" w:pos="9350"/>
            </w:tabs>
            <w:rPr>
              <w:rFonts w:eastAsiaTheme="minorEastAsia"/>
              <w:noProof/>
              <w:sz w:val="24"/>
              <w:szCs w:val="24"/>
              <w:lang w:eastAsia="ja-JP"/>
            </w:rPr>
          </w:pPr>
          <w:r>
            <w:rPr>
              <w:noProof/>
            </w:rPr>
            <w:t>1.1 Document Conventions</w:t>
          </w:r>
          <w:r>
            <w:rPr>
              <w:noProof/>
            </w:rPr>
            <w:tab/>
          </w:r>
          <w:r>
            <w:rPr>
              <w:noProof/>
            </w:rPr>
            <w:fldChar w:fldCharType="begin"/>
          </w:r>
          <w:r>
            <w:rPr>
              <w:noProof/>
            </w:rPr>
            <w:instrText xml:space="preserve"> PAGEREF _Toc334362969 \h </w:instrText>
          </w:r>
          <w:r>
            <w:rPr>
              <w:noProof/>
            </w:rPr>
          </w:r>
          <w:r>
            <w:rPr>
              <w:noProof/>
            </w:rPr>
            <w:fldChar w:fldCharType="separate"/>
          </w:r>
          <w:r>
            <w:rPr>
              <w:noProof/>
            </w:rPr>
            <w:t>6</w:t>
          </w:r>
          <w:r>
            <w:rPr>
              <w:noProof/>
            </w:rPr>
            <w:fldChar w:fldCharType="end"/>
          </w:r>
        </w:p>
        <w:p w14:paraId="178E0344" w14:textId="77777777" w:rsidR="00A65981" w:rsidRDefault="00A65981">
          <w:pPr>
            <w:pStyle w:val="TOC2"/>
            <w:tabs>
              <w:tab w:val="right" w:leader="dot" w:pos="9350"/>
            </w:tabs>
            <w:rPr>
              <w:rFonts w:eastAsiaTheme="minorEastAsia"/>
              <w:noProof/>
              <w:sz w:val="24"/>
              <w:szCs w:val="24"/>
              <w:lang w:eastAsia="ja-JP"/>
            </w:rPr>
          </w:pPr>
          <w:r w:rsidRPr="00C3623F">
            <w:rPr>
              <w:rFonts w:eastAsia="Times New Roman"/>
              <w:noProof/>
            </w:rPr>
            <w:t>1.2 Document Structure</w:t>
          </w:r>
          <w:r>
            <w:rPr>
              <w:noProof/>
            </w:rPr>
            <w:tab/>
          </w:r>
          <w:r>
            <w:rPr>
              <w:noProof/>
            </w:rPr>
            <w:fldChar w:fldCharType="begin"/>
          </w:r>
          <w:r>
            <w:rPr>
              <w:noProof/>
            </w:rPr>
            <w:instrText xml:space="preserve"> PAGEREF _Toc334362970 \h </w:instrText>
          </w:r>
          <w:r>
            <w:rPr>
              <w:noProof/>
            </w:rPr>
          </w:r>
          <w:r>
            <w:rPr>
              <w:noProof/>
            </w:rPr>
            <w:fldChar w:fldCharType="separate"/>
          </w:r>
          <w:r>
            <w:rPr>
              <w:noProof/>
            </w:rPr>
            <w:t>7</w:t>
          </w:r>
          <w:r>
            <w:rPr>
              <w:noProof/>
            </w:rPr>
            <w:fldChar w:fldCharType="end"/>
          </w:r>
        </w:p>
        <w:p w14:paraId="3E1FFB2E" w14:textId="77777777" w:rsidR="00A65981" w:rsidRDefault="00A65981">
          <w:pPr>
            <w:pStyle w:val="TOC1"/>
            <w:tabs>
              <w:tab w:val="left" w:pos="40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OVAL Language Windows Component Model</w:t>
          </w:r>
          <w:r>
            <w:rPr>
              <w:noProof/>
            </w:rPr>
            <w:tab/>
          </w:r>
          <w:r>
            <w:rPr>
              <w:noProof/>
            </w:rPr>
            <w:fldChar w:fldCharType="begin"/>
          </w:r>
          <w:r>
            <w:rPr>
              <w:noProof/>
            </w:rPr>
            <w:instrText xml:space="preserve"> PAGEREF _Toc334362971 \h </w:instrText>
          </w:r>
          <w:r>
            <w:rPr>
              <w:noProof/>
            </w:rPr>
          </w:r>
          <w:r>
            <w:rPr>
              <w:noProof/>
            </w:rPr>
            <w:fldChar w:fldCharType="separate"/>
          </w:r>
          <w:r>
            <w:rPr>
              <w:noProof/>
            </w:rPr>
            <w:t>8</w:t>
          </w:r>
          <w:r>
            <w:rPr>
              <w:noProof/>
            </w:rPr>
            <w:fldChar w:fldCharType="end"/>
          </w:r>
        </w:p>
        <w:p w14:paraId="6BF3E561" w14:textId="77777777" w:rsidR="00A65981" w:rsidRDefault="00A65981">
          <w:pPr>
            <w:pStyle w:val="TOC2"/>
            <w:tabs>
              <w:tab w:val="left" w:pos="749"/>
              <w:tab w:val="right" w:leader="dot" w:pos="9350"/>
            </w:tabs>
            <w:rPr>
              <w:rFonts w:eastAsiaTheme="minorEastAsia"/>
              <w:noProof/>
              <w:sz w:val="24"/>
              <w:szCs w:val="24"/>
              <w:lang w:eastAsia="ja-JP"/>
            </w:rPr>
          </w:pPr>
          <w:r>
            <w:rPr>
              <w:noProof/>
            </w:rPr>
            <w:t>2.1</w:t>
          </w:r>
          <w:r>
            <w:rPr>
              <w:rFonts w:eastAsiaTheme="minorEastAsia"/>
              <w:noProof/>
              <w:sz w:val="24"/>
              <w:szCs w:val="24"/>
              <w:lang w:eastAsia="ja-JP"/>
            </w:rPr>
            <w:tab/>
          </w:r>
          <w:r>
            <w:rPr>
              <w:noProof/>
            </w:rPr>
            <w:t>Data Model Conventions</w:t>
          </w:r>
          <w:r>
            <w:rPr>
              <w:noProof/>
            </w:rPr>
            <w:tab/>
          </w:r>
          <w:r>
            <w:rPr>
              <w:noProof/>
            </w:rPr>
            <w:fldChar w:fldCharType="begin"/>
          </w:r>
          <w:r>
            <w:rPr>
              <w:noProof/>
            </w:rPr>
            <w:instrText xml:space="preserve"> PAGEREF _Toc334362972 \h </w:instrText>
          </w:r>
          <w:r>
            <w:rPr>
              <w:noProof/>
            </w:rPr>
          </w:r>
          <w:r>
            <w:rPr>
              <w:noProof/>
            </w:rPr>
            <w:fldChar w:fldCharType="separate"/>
          </w:r>
          <w:r>
            <w:rPr>
              <w:noProof/>
            </w:rPr>
            <w:t>8</w:t>
          </w:r>
          <w:r>
            <w:rPr>
              <w:noProof/>
            </w:rPr>
            <w:fldChar w:fldCharType="end"/>
          </w:r>
        </w:p>
        <w:p w14:paraId="06B3B9FF" w14:textId="77777777" w:rsidR="00A65981" w:rsidRDefault="00A65981">
          <w:pPr>
            <w:pStyle w:val="TOC2"/>
            <w:tabs>
              <w:tab w:val="left" w:pos="749"/>
              <w:tab w:val="right" w:leader="dot" w:pos="9350"/>
            </w:tabs>
            <w:rPr>
              <w:rFonts w:eastAsiaTheme="minorEastAsia"/>
              <w:noProof/>
              <w:sz w:val="24"/>
              <w:szCs w:val="24"/>
              <w:lang w:eastAsia="ja-JP"/>
            </w:rPr>
          </w:pPr>
          <w:r>
            <w:rPr>
              <w:noProof/>
            </w:rPr>
            <w:t>2.2</w:t>
          </w:r>
          <w:r>
            <w:rPr>
              <w:rFonts w:eastAsiaTheme="minorEastAsia"/>
              <w:noProof/>
              <w:sz w:val="24"/>
              <w:szCs w:val="24"/>
              <w:lang w:eastAsia="ja-JP"/>
            </w:rPr>
            <w:tab/>
          </w:r>
          <w:r>
            <w:rPr>
              <w:noProof/>
            </w:rPr>
            <w:t>win-def:file_test</w:t>
          </w:r>
          <w:r>
            <w:rPr>
              <w:noProof/>
            </w:rPr>
            <w:tab/>
          </w:r>
          <w:r>
            <w:rPr>
              <w:noProof/>
            </w:rPr>
            <w:fldChar w:fldCharType="begin"/>
          </w:r>
          <w:r>
            <w:rPr>
              <w:noProof/>
            </w:rPr>
            <w:instrText xml:space="preserve"> PAGEREF _Toc334362973 \h </w:instrText>
          </w:r>
          <w:r>
            <w:rPr>
              <w:noProof/>
            </w:rPr>
          </w:r>
          <w:r>
            <w:rPr>
              <w:noProof/>
            </w:rPr>
            <w:fldChar w:fldCharType="separate"/>
          </w:r>
          <w:r>
            <w:rPr>
              <w:noProof/>
            </w:rPr>
            <w:t>8</w:t>
          </w:r>
          <w:r>
            <w:rPr>
              <w:noProof/>
            </w:rPr>
            <w:fldChar w:fldCharType="end"/>
          </w:r>
        </w:p>
        <w:p w14:paraId="37F31393" w14:textId="77777777" w:rsidR="00A65981" w:rsidRDefault="00A65981">
          <w:pPr>
            <w:pStyle w:val="TOC3"/>
            <w:tabs>
              <w:tab w:val="left" w:pos="1136"/>
              <w:tab w:val="right" w:leader="dot" w:pos="9350"/>
            </w:tabs>
            <w:rPr>
              <w:rFonts w:eastAsiaTheme="minorEastAsia"/>
              <w:noProof/>
              <w:sz w:val="24"/>
              <w:szCs w:val="24"/>
              <w:lang w:eastAsia="ja-JP"/>
            </w:rPr>
          </w:pPr>
          <w:r>
            <w:rPr>
              <w:noProof/>
            </w:rPr>
            <w:t>2.2.1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_Toc334362974 \h </w:instrText>
          </w:r>
          <w:r>
            <w:rPr>
              <w:noProof/>
            </w:rPr>
          </w:r>
          <w:r>
            <w:rPr>
              <w:noProof/>
            </w:rPr>
            <w:fldChar w:fldCharType="separate"/>
          </w:r>
          <w:r>
            <w:rPr>
              <w:noProof/>
            </w:rPr>
            <w:t>8</w:t>
          </w:r>
          <w:r>
            <w:rPr>
              <w:noProof/>
            </w:rPr>
            <w:fldChar w:fldCharType="end"/>
          </w:r>
        </w:p>
        <w:p w14:paraId="0342C121" w14:textId="77777777" w:rsidR="00A65981" w:rsidRDefault="00A65981">
          <w:pPr>
            <w:pStyle w:val="TOC2"/>
            <w:tabs>
              <w:tab w:val="left" w:pos="749"/>
              <w:tab w:val="right" w:leader="dot" w:pos="9350"/>
            </w:tabs>
            <w:rPr>
              <w:rFonts w:eastAsiaTheme="minorEastAsia"/>
              <w:noProof/>
              <w:sz w:val="24"/>
              <w:szCs w:val="24"/>
              <w:lang w:eastAsia="ja-JP"/>
            </w:rPr>
          </w:pPr>
          <w:r>
            <w:rPr>
              <w:noProof/>
            </w:rPr>
            <w:t>2.3</w:t>
          </w:r>
          <w:r>
            <w:rPr>
              <w:rFonts w:eastAsiaTheme="minorEastAsia"/>
              <w:noProof/>
              <w:sz w:val="24"/>
              <w:szCs w:val="24"/>
              <w:lang w:eastAsia="ja-JP"/>
            </w:rPr>
            <w:tab/>
          </w:r>
          <w:r>
            <w:rPr>
              <w:noProof/>
            </w:rPr>
            <w:t>win-def:file_object</w:t>
          </w:r>
          <w:r>
            <w:rPr>
              <w:noProof/>
            </w:rPr>
            <w:tab/>
          </w:r>
          <w:r>
            <w:rPr>
              <w:noProof/>
            </w:rPr>
            <w:fldChar w:fldCharType="begin"/>
          </w:r>
          <w:r>
            <w:rPr>
              <w:noProof/>
            </w:rPr>
            <w:instrText xml:space="preserve"> PAGEREF _Toc334362975 \h </w:instrText>
          </w:r>
          <w:r>
            <w:rPr>
              <w:noProof/>
            </w:rPr>
          </w:r>
          <w:r>
            <w:rPr>
              <w:noProof/>
            </w:rPr>
            <w:fldChar w:fldCharType="separate"/>
          </w:r>
          <w:r>
            <w:rPr>
              <w:noProof/>
            </w:rPr>
            <w:t>9</w:t>
          </w:r>
          <w:r>
            <w:rPr>
              <w:noProof/>
            </w:rPr>
            <w:fldChar w:fldCharType="end"/>
          </w:r>
        </w:p>
        <w:p w14:paraId="32F7B07B" w14:textId="77777777" w:rsidR="00A65981" w:rsidRDefault="00A65981">
          <w:pPr>
            <w:pStyle w:val="TOC2"/>
            <w:tabs>
              <w:tab w:val="left" w:pos="749"/>
              <w:tab w:val="right" w:leader="dot" w:pos="9350"/>
            </w:tabs>
            <w:rPr>
              <w:rFonts w:eastAsiaTheme="minorEastAsia"/>
              <w:noProof/>
              <w:sz w:val="24"/>
              <w:szCs w:val="24"/>
              <w:lang w:eastAsia="ja-JP"/>
            </w:rPr>
          </w:pPr>
          <w:r>
            <w:rPr>
              <w:noProof/>
            </w:rPr>
            <w:t>2.4</w:t>
          </w:r>
          <w:r>
            <w:rPr>
              <w:rFonts w:eastAsiaTheme="minorEastAsia"/>
              <w:noProof/>
              <w:sz w:val="24"/>
              <w:szCs w:val="24"/>
              <w:lang w:eastAsia="ja-JP"/>
            </w:rPr>
            <w:tab/>
          </w:r>
          <w:r>
            <w:rPr>
              <w:noProof/>
            </w:rPr>
            <w:t>win-def:FileBehaviors</w:t>
          </w:r>
          <w:r>
            <w:rPr>
              <w:noProof/>
            </w:rPr>
            <w:tab/>
          </w:r>
          <w:r>
            <w:rPr>
              <w:noProof/>
            </w:rPr>
            <w:fldChar w:fldCharType="begin"/>
          </w:r>
          <w:r>
            <w:rPr>
              <w:noProof/>
            </w:rPr>
            <w:instrText xml:space="preserve"> PAGEREF _Toc334362976 \h </w:instrText>
          </w:r>
          <w:r>
            <w:rPr>
              <w:noProof/>
            </w:rPr>
          </w:r>
          <w:r>
            <w:rPr>
              <w:noProof/>
            </w:rPr>
            <w:fldChar w:fldCharType="separate"/>
          </w:r>
          <w:r>
            <w:rPr>
              <w:noProof/>
            </w:rPr>
            <w:t>11</w:t>
          </w:r>
          <w:r>
            <w:rPr>
              <w:noProof/>
            </w:rPr>
            <w:fldChar w:fldCharType="end"/>
          </w:r>
        </w:p>
        <w:p w14:paraId="633A3FF1" w14:textId="77777777" w:rsidR="00A65981" w:rsidRDefault="00A65981">
          <w:pPr>
            <w:pStyle w:val="TOC2"/>
            <w:tabs>
              <w:tab w:val="left" w:pos="749"/>
              <w:tab w:val="right" w:leader="dot" w:pos="9350"/>
            </w:tabs>
            <w:rPr>
              <w:rFonts w:eastAsiaTheme="minorEastAsia"/>
              <w:noProof/>
              <w:sz w:val="24"/>
              <w:szCs w:val="24"/>
              <w:lang w:eastAsia="ja-JP"/>
            </w:rPr>
          </w:pPr>
          <w:r>
            <w:rPr>
              <w:noProof/>
            </w:rPr>
            <w:t>2.5</w:t>
          </w:r>
          <w:r>
            <w:rPr>
              <w:rFonts w:eastAsiaTheme="minorEastAsia"/>
              <w:noProof/>
              <w:sz w:val="24"/>
              <w:szCs w:val="24"/>
              <w:lang w:eastAsia="ja-JP"/>
            </w:rPr>
            <w:tab/>
          </w:r>
          <w:r>
            <w:rPr>
              <w:noProof/>
            </w:rPr>
            <w:t>win-def:file_state</w:t>
          </w:r>
          <w:r>
            <w:rPr>
              <w:noProof/>
            </w:rPr>
            <w:tab/>
          </w:r>
          <w:r>
            <w:rPr>
              <w:noProof/>
            </w:rPr>
            <w:fldChar w:fldCharType="begin"/>
          </w:r>
          <w:r>
            <w:rPr>
              <w:noProof/>
            </w:rPr>
            <w:instrText xml:space="preserve"> PAGEREF _Toc334362977 \h </w:instrText>
          </w:r>
          <w:r>
            <w:rPr>
              <w:noProof/>
            </w:rPr>
          </w:r>
          <w:r>
            <w:rPr>
              <w:noProof/>
            </w:rPr>
            <w:fldChar w:fldCharType="separate"/>
          </w:r>
          <w:r>
            <w:rPr>
              <w:noProof/>
            </w:rPr>
            <w:t>12</w:t>
          </w:r>
          <w:r>
            <w:rPr>
              <w:noProof/>
            </w:rPr>
            <w:fldChar w:fldCharType="end"/>
          </w:r>
        </w:p>
        <w:p w14:paraId="4CB3E88D" w14:textId="77777777" w:rsidR="00A65981" w:rsidRDefault="00A65981">
          <w:pPr>
            <w:pStyle w:val="TOC2"/>
            <w:tabs>
              <w:tab w:val="left" w:pos="749"/>
              <w:tab w:val="right" w:leader="dot" w:pos="9350"/>
            </w:tabs>
            <w:rPr>
              <w:rFonts w:eastAsiaTheme="minorEastAsia"/>
              <w:noProof/>
              <w:sz w:val="24"/>
              <w:szCs w:val="24"/>
              <w:lang w:eastAsia="ja-JP"/>
            </w:rPr>
          </w:pPr>
          <w:r>
            <w:rPr>
              <w:noProof/>
            </w:rPr>
            <w:t>2.6</w:t>
          </w:r>
          <w:r>
            <w:rPr>
              <w:rFonts w:eastAsiaTheme="minorEastAsia"/>
              <w:noProof/>
              <w:sz w:val="24"/>
              <w:szCs w:val="24"/>
              <w:lang w:eastAsia="ja-JP"/>
            </w:rPr>
            <w:tab/>
          </w:r>
          <w:r>
            <w:rPr>
              <w:noProof/>
            </w:rPr>
            <w:t>win-sc:file_item</w:t>
          </w:r>
          <w:r>
            <w:rPr>
              <w:noProof/>
            </w:rPr>
            <w:tab/>
          </w:r>
          <w:r>
            <w:rPr>
              <w:noProof/>
            </w:rPr>
            <w:fldChar w:fldCharType="begin"/>
          </w:r>
          <w:r>
            <w:rPr>
              <w:noProof/>
            </w:rPr>
            <w:instrText xml:space="preserve"> PAGEREF _Toc334362978 \h </w:instrText>
          </w:r>
          <w:r>
            <w:rPr>
              <w:noProof/>
            </w:rPr>
          </w:r>
          <w:r>
            <w:rPr>
              <w:noProof/>
            </w:rPr>
            <w:fldChar w:fldCharType="separate"/>
          </w:r>
          <w:r>
            <w:rPr>
              <w:noProof/>
            </w:rPr>
            <w:t>19</w:t>
          </w:r>
          <w:r>
            <w:rPr>
              <w:noProof/>
            </w:rPr>
            <w:fldChar w:fldCharType="end"/>
          </w:r>
        </w:p>
        <w:p w14:paraId="2CED478F" w14:textId="77777777" w:rsidR="00A65981" w:rsidRDefault="00A65981">
          <w:pPr>
            <w:pStyle w:val="TOC2"/>
            <w:tabs>
              <w:tab w:val="left" w:pos="749"/>
              <w:tab w:val="right" w:leader="dot" w:pos="9350"/>
            </w:tabs>
            <w:rPr>
              <w:rFonts w:eastAsiaTheme="minorEastAsia"/>
              <w:noProof/>
              <w:sz w:val="24"/>
              <w:szCs w:val="24"/>
              <w:lang w:eastAsia="ja-JP"/>
            </w:rPr>
          </w:pPr>
          <w:r>
            <w:rPr>
              <w:noProof/>
            </w:rPr>
            <w:t>2.7</w:t>
          </w:r>
          <w:r>
            <w:rPr>
              <w:rFonts w:eastAsiaTheme="minorEastAsia"/>
              <w:noProof/>
              <w:sz w:val="24"/>
              <w:szCs w:val="24"/>
              <w:lang w:eastAsia="ja-JP"/>
            </w:rPr>
            <w:tab/>
          </w:r>
          <w:r>
            <w:rPr>
              <w:noProof/>
            </w:rPr>
            <w:t>win-def:EntityStateFileTypeType</w:t>
          </w:r>
          <w:r>
            <w:rPr>
              <w:noProof/>
            </w:rPr>
            <w:tab/>
          </w:r>
          <w:r>
            <w:rPr>
              <w:noProof/>
            </w:rPr>
            <w:fldChar w:fldCharType="begin"/>
          </w:r>
          <w:r>
            <w:rPr>
              <w:noProof/>
            </w:rPr>
            <w:instrText xml:space="preserve"> PAGEREF _Toc334362979 \h </w:instrText>
          </w:r>
          <w:r>
            <w:rPr>
              <w:noProof/>
            </w:rPr>
          </w:r>
          <w:r>
            <w:rPr>
              <w:noProof/>
            </w:rPr>
            <w:fldChar w:fldCharType="separate"/>
          </w:r>
          <w:r>
            <w:rPr>
              <w:noProof/>
            </w:rPr>
            <w:t>27</w:t>
          </w:r>
          <w:r>
            <w:rPr>
              <w:noProof/>
            </w:rPr>
            <w:fldChar w:fldCharType="end"/>
          </w:r>
        </w:p>
        <w:p w14:paraId="25DF06BA" w14:textId="77777777" w:rsidR="00A65981" w:rsidRDefault="00A65981">
          <w:pPr>
            <w:pStyle w:val="TOC2"/>
            <w:tabs>
              <w:tab w:val="left" w:pos="749"/>
              <w:tab w:val="right" w:leader="dot" w:pos="9350"/>
            </w:tabs>
            <w:rPr>
              <w:rFonts w:eastAsiaTheme="minorEastAsia"/>
              <w:noProof/>
              <w:sz w:val="24"/>
              <w:szCs w:val="24"/>
              <w:lang w:eastAsia="ja-JP"/>
            </w:rPr>
          </w:pPr>
          <w:r>
            <w:rPr>
              <w:noProof/>
            </w:rPr>
            <w:t>2.8</w:t>
          </w:r>
          <w:r>
            <w:rPr>
              <w:rFonts w:eastAsiaTheme="minorEastAsia"/>
              <w:noProof/>
              <w:sz w:val="24"/>
              <w:szCs w:val="24"/>
              <w:lang w:eastAsia="ja-JP"/>
            </w:rPr>
            <w:tab/>
          </w:r>
          <w:r>
            <w:rPr>
              <w:noProof/>
            </w:rPr>
            <w:t>win-sc:EntityItemFileTypeType</w:t>
          </w:r>
          <w:r>
            <w:rPr>
              <w:noProof/>
            </w:rPr>
            <w:tab/>
          </w:r>
          <w:r>
            <w:rPr>
              <w:noProof/>
            </w:rPr>
            <w:fldChar w:fldCharType="begin"/>
          </w:r>
          <w:r>
            <w:rPr>
              <w:noProof/>
            </w:rPr>
            <w:instrText xml:space="preserve"> PAGEREF _Toc334362980 \h </w:instrText>
          </w:r>
          <w:r>
            <w:rPr>
              <w:noProof/>
            </w:rPr>
          </w:r>
          <w:r>
            <w:rPr>
              <w:noProof/>
            </w:rPr>
            <w:fldChar w:fldCharType="separate"/>
          </w:r>
          <w:r>
            <w:rPr>
              <w:noProof/>
            </w:rPr>
            <w:t>27</w:t>
          </w:r>
          <w:r>
            <w:rPr>
              <w:noProof/>
            </w:rPr>
            <w:fldChar w:fldCharType="end"/>
          </w:r>
        </w:p>
        <w:p w14:paraId="7811D5DF" w14:textId="77777777" w:rsidR="00A65981" w:rsidRDefault="00A65981">
          <w:pPr>
            <w:pStyle w:val="TOC2"/>
            <w:tabs>
              <w:tab w:val="left" w:pos="916"/>
              <w:tab w:val="right" w:leader="dot" w:pos="9350"/>
            </w:tabs>
            <w:rPr>
              <w:rFonts w:eastAsiaTheme="minorEastAsia"/>
              <w:noProof/>
              <w:sz w:val="24"/>
              <w:szCs w:val="24"/>
              <w:lang w:eastAsia="ja-JP"/>
            </w:rPr>
          </w:pPr>
          <w:r>
            <w:rPr>
              <w:noProof/>
            </w:rPr>
            <w:t>2.12.</w:t>
          </w:r>
          <w:r>
            <w:rPr>
              <w:rFonts w:eastAsiaTheme="minorEastAsia"/>
              <w:noProof/>
              <w:sz w:val="24"/>
              <w:szCs w:val="24"/>
              <w:lang w:eastAsia="ja-JP"/>
            </w:rPr>
            <w:tab/>
          </w:r>
          <w:r>
            <w:rPr>
              <w:noProof/>
            </w:rPr>
            <w:t>win-def:EntityStateWindowsViewType</w:t>
          </w:r>
          <w:r>
            <w:rPr>
              <w:noProof/>
            </w:rPr>
            <w:tab/>
          </w:r>
          <w:r>
            <w:rPr>
              <w:noProof/>
            </w:rPr>
            <w:fldChar w:fldCharType="begin"/>
          </w:r>
          <w:r>
            <w:rPr>
              <w:noProof/>
            </w:rPr>
            <w:instrText xml:space="preserve"> PAGEREF _Toc334362981 \h </w:instrText>
          </w:r>
          <w:r>
            <w:rPr>
              <w:noProof/>
            </w:rPr>
          </w:r>
          <w:r>
            <w:rPr>
              <w:noProof/>
            </w:rPr>
            <w:fldChar w:fldCharType="separate"/>
          </w:r>
          <w:r>
            <w:rPr>
              <w:noProof/>
            </w:rPr>
            <w:t>27</w:t>
          </w:r>
          <w:r>
            <w:rPr>
              <w:noProof/>
            </w:rPr>
            <w:fldChar w:fldCharType="end"/>
          </w:r>
        </w:p>
        <w:p w14:paraId="5F46D714" w14:textId="77777777" w:rsidR="00A65981" w:rsidRDefault="00A65981">
          <w:pPr>
            <w:pStyle w:val="TOC2"/>
            <w:tabs>
              <w:tab w:val="left" w:pos="916"/>
              <w:tab w:val="right" w:leader="dot" w:pos="9350"/>
            </w:tabs>
            <w:rPr>
              <w:rFonts w:eastAsiaTheme="minorEastAsia"/>
              <w:noProof/>
              <w:sz w:val="24"/>
              <w:szCs w:val="24"/>
              <w:lang w:eastAsia="ja-JP"/>
            </w:rPr>
          </w:pPr>
          <w:r>
            <w:rPr>
              <w:noProof/>
            </w:rPr>
            <w:t>2.13.</w:t>
          </w:r>
          <w:r>
            <w:rPr>
              <w:rFonts w:eastAsiaTheme="minorEastAsia"/>
              <w:noProof/>
              <w:sz w:val="24"/>
              <w:szCs w:val="24"/>
              <w:lang w:eastAsia="ja-JP"/>
            </w:rPr>
            <w:tab/>
          </w:r>
          <w:r>
            <w:rPr>
              <w:noProof/>
            </w:rPr>
            <w:t>win-sc:EntityItemWindowsViewType</w:t>
          </w:r>
          <w:r>
            <w:rPr>
              <w:noProof/>
            </w:rPr>
            <w:tab/>
          </w:r>
          <w:r>
            <w:rPr>
              <w:noProof/>
            </w:rPr>
            <w:fldChar w:fldCharType="begin"/>
          </w:r>
          <w:r>
            <w:rPr>
              <w:noProof/>
            </w:rPr>
            <w:instrText xml:space="preserve"> PAGEREF _Toc334362982 \h </w:instrText>
          </w:r>
          <w:r>
            <w:rPr>
              <w:noProof/>
            </w:rPr>
          </w:r>
          <w:r>
            <w:rPr>
              <w:noProof/>
            </w:rPr>
            <w:fldChar w:fldCharType="separate"/>
          </w:r>
          <w:r>
            <w:rPr>
              <w:noProof/>
            </w:rPr>
            <w:t>28</w:t>
          </w:r>
          <w:r>
            <w:rPr>
              <w:noProof/>
            </w:rPr>
            <w:fldChar w:fldCharType="end"/>
          </w:r>
        </w:p>
        <w:p w14:paraId="3BB5F8E7" w14:textId="77777777" w:rsidR="00A65981" w:rsidRDefault="00A65981">
          <w:pPr>
            <w:pStyle w:val="TOC2"/>
            <w:tabs>
              <w:tab w:val="left" w:pos="916"/>
              <w:tab w:val="right" w:leader="dot" w:pos="9350"/>
            </w:tabs>
            <w:rPr>
              <w:rFonts w:eastAsiaTheme="minorEastAsia"/>
              <w:noProof/>
              <w:sz w:val="24"/>
              <w:szCs w:val="24"/>
              <w:lang w:eastAsia="ja-JP"/>
            </w:rPr>
          </w:pPr>
          <w:r>
            <w:rPr>
              <w:noProof/>
            </w:rPr>
            <w:t>2.14.</w:t>
          </w:r>
          <w:r>
            <w:rPr>
              <w:rFonts w:eastAsiaTheme="minorEastAsia"/>
              <w:noProof/>
              <w:sz w:val="24"/>
              <w:szCs w:val="24"/>
              <w:lang w:eastAsia="ja-JP"/>
            </w:rPr>
            <w:tab/>
          </w:r>
          <w:r>
            <w:rPr>
              <w:noProof/>
            </w:rPr>
            <w:t>win-def:registry_test</w:t>
          </w:r>
          <w:r>
            <w:rPr>
              <w:noProof/>
            </w:rPr>
            <w:tab/>
          </w:r>
          <w:r>
            <w:rPr>
              <w:noProof/>
            </w:rPr>
            <w:fldChar w:fldCharType="begin"/>
          </w:r>
          <w:r>
            <w:rPr>
              <w:noProof/>
            </w:rPr>
            <w:instrText xml:space="preserve"> PAGEREF _Toc334362983 \h </w:instrText>
          </w:r>
          <w:r>
            <w:rPr>
              <w:noProof/>
            </w:rPr>
          </w:r>
          <w:r>
            <w:rPr>
              <w:noProof/>
            </w:rPr>
            <w:fldChar w:fldCharType="separate"/>
          </w:r>
          <w:r>
            <w:rPr>
              <w:noProof/>
            </w:rPr>
            <w:t>29</w:t>
          </w:r>
          <w:r>
            <w:rPr>
              <w:noProof/>
            </w:rPr>
            <w:fldChar w:fldCharType="end"/>
          </w:r>
        </w:p>
        <w:p w14:paraId="4F1A7934"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2.14.1.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_Toc334362984 \h </w:instrText>
          </w:r>
          <w:r>
            <w:rPr>
              <w:noProof/>
            </w:rPr>
          </w:r>
          <w:r>
            <w:rPr>
              <w:noProof/>
            </w:rPr>
            <w:fldChar w:fldCharType="separate"/>
          </w:r>
          <w:r>
            <w:rPr>
              <w:noProof/>
            </w:rPr>
            <w:t>29</w:t>
          </w:r>
          <w:r>
            <w:rPr>
              <w:noProof/>
            </w:rPr>
            <w:fldChar w:fldCharType="end"/>
          </w:r>
        </w:p>
        <w:p w14:paraId="45A89E13" w14:textId="77777777" w:rsidR="00A65981" w:rsidRDefault="00A65981">
          <w:pPr>
            <w:pStyle w:val="TOC2"/>
            <w:tabs>
              <w:tab w:val="left" w:pos="916"/>
              <w:tab w:val="right" w:leader="dot" w:pos="9350"/>
            </w:tabs>
            <w:rPr>
              <w:rFonts w:eastAsiaTheme="minorEastAsia"/>
              <w:noProof/>
              <w:sz w:val="24"/>
              <w:szCs w:val="24"/>
              <w:lang w:eastAsia="ja-JP"/>
            </w:rPr>
          </w:pPr>
          <w:r>
            <w:rPr>
              <w:noProof/>
            </w:rPr>
            <w:t>2.15.</w:t>
          </w:r>
          <w:r>
            <w:rPr>
              <w:rFonts w:eastAsiaTheme="minorEastAsia"/>
              <w:noProof/>
              <w:sz w:val="24"/>
              <w:szCs w:val="24"/>
              <w:lang w:eastAsia="ja-JP"/>
            </w:rPr>
            <w:tab/>
          </w:r>
          <w:r>
            <w:rPr>
              <w:noProof/>
            </w:rPr>
            <w:t>win-def:registry_object</w:t>
          </w:r>
          <w:r>
            <w:rPr>
              <w:noProof/>
            </w:rPr>
            <w:tab/>
          </w:r>
          <w:r>
            <w:rPr>
              <w:noProof/>
            </w:rPr>
            <w:fldChar w:fldCharType="begin"/>
          </w:r>
          <w:r>
            <w:rPr>
              <w:noProof/>
            </w:rPr>
            <w:instrText xml:space="preserve"> PAGEREF _Toc334362985 \h </w:instrText>
          </w:r>
          <w:r>
            <w:rPr>
              <w:noProof/>
            </w:rPr>
          </w:r>
          <w:r>
            <w:rPr>
              <w:noProof/>
            </w:rPr>
            <w:fldChar w:fldCharType="separate"/>
          </w:r>
          <w:r>
            <w:rPr>
              <w:noProof/>
            </w:rPr>
            <w:t>29</w:t>
          </w:r>
          <w:r>
            <w:rPr>
              <w:noProof/>
            </w:rPr>
            <w:fldChar w:fldCharType="end"/>
          </w:r>
        </w:p>
        <w:p w14:paraId="70C5251A" w14:textId="77777777" w:rsidR="00A65981" w:rsidRDefault="00A65981">
          <w:pPr>
            <w:pStyle w:val="TOC2"/>
            <w:tabs>
              <w:tab w:val="left" w:pos="916"/>
              <w:tab w:val="right" w:leader="dot" w:pos="9350"/>
            </w:tabs>
            <w:rPr>
              <w:rFonts w:eastAsiaTheme="minorEastAsia"/>
              <w:noProof/>
              <w:sz w:val="24"/>
              <w:szCs w:val="24"/>
              <w:lang w:eastAsia="ja-JP"/>
            </w:rPr>
          </w:pPr>
          <w:r>
            <w:rPr>
              <w:noProof/>
            </w:rPr>
            <w:t>2.16.</w:t>
          </w:r>
          <w:r>
            <w:rPr>
              <w:rFonts w:eastAsiaTheme="minorEastAsia"/>
              <w:noProof/>
              <w:sz w:val="24"/>
              <w:szCs w:val="24"/>
              <w:lang w:eastAsia="ja-JP"/>
            </w:rPr>
            <w:tab/>
          </w:r>
          <w:r>
            <w:rPr>
              <w:noProof/>
            </w:rPr>
            <w:t>win-def:RegistryBehaviors</w:t>
          </w:r>
          <w:r>
            <w:rPr>
              <w:noProof/>
            </w:rPr>
            <w:tab/>
          </w:r>
          <w:r>
            <w:rPr>
              <w:noProof/>
            </w:rPr>
            <w:fldChar w:fldCharType="begin"/>
          </w:r>
          <w:r>
            <w:rPr>
              <w:noProof/>
            </w:rPr>
            <w:instrText xml:space="preserve"> PAGEREF _Toc334362986 \h </w:instrText>
          </w:r>
          <w:r>
            <w:rPr>
              <w:noProof/>
            </w:rPr>
          </w:r>
          <w:r>
            <w:rPr>
              <w:noProof/>
            </w:rPr>
            <w:fldChar w:fldCharType="separate"/>
          </w:r>
          <w:r>
            <w:rPr>
              <w:noProof/>
            </w:rPr>
            <w:t>32</w:t>
          </w:r>
          <w:r>
            <w:rPr>
              <w:noProof/>
            </w:rPr>
            <w:fldChar w:fldCharType="end"/>
          </w:r>
        </w:p>
        <w:p w14:paraId="562D4D5B" w14:textId="77777777" w:rsidR="00A65981" w:rsidRDefault="00A65981">
          <w:pPr>
            <w:pStyle w:val="TOC2"/>
            <w:tabs>
              <w:tab w:val="left" w:pos="916"/>
              <w:tab w:val="right" w:leader="dot" w:pos="9350"/>
            </w:tabs>
            <w:rPr>
              <w:rFonts w:eastAsiaTheme="minorEastAsia"/>
              <w:noProof/>
              <w:sz w:val="24"/>
              <w:szCs w:val="24"/>
              <w:lang w:eastAsia="ja-JP"/>
            </w:rPr>
          </w:pPr>
          <w:r>
            <w:rPr>
              <w:noProof/>
            </w:rPr>
            <w:t>2.17.</w:t>
          </w:r>
          <w:r>
            <w:rPr>
              <w:rFonts w:eastAsiaTheme="minorEastAsia"/>
              <w:noProof/>
              <w:sz w:val="24"/>
              <w:szCs w:val="24"/>
              <w:lang w:eastAsia="ja-JP"/>
            </w:rPr>
            <w:tab/>
          </w:r>
          <w:r>
            <w:rPr>
              <w:noProof/>
            </w:rPr>
            <w:t>win-def:registry_state</w:t>
          </w:r>
          <w:r>
            <w:rPr>
              <w:noProof/>
            </w:rPr>
            <w:tab/>
          </w:r>
          <w:r>
            <w:rPr>
              <w:noProof/>
            </w:rPr>
            <w:fldChar w:fldCharType="begin"/>
          </w:r>
          <w:r>
            <w:rPr>
              <w:noProof/>
            </w:rPr>
            <w:instrText xml:space="preserve"> PAGEREF _Toc334362987 \h </w:instrText>
          </w:r>
          <w:r>
            <w:rPr>
              <w:noProof/>
            </w:rPr>
          </w:r>
          <w:r>
            <w:rPr>
              <w:noProof/>
            </w:rPr>
            <w:fldChar w:fldCharType="separate"/>
          </w:r>
          <w:r>
            <w:rPr>
              <w:noProof/>
            </w:rPr>
            <w:t>34</w:t>
          </w:r>
          <w:r>
            <w:rPr>
              <w:noProof/>
            </w:rPr>
            <w:fldChar w:fldCharType="end"/>
          </w:r>
        </w:p>
        <w:p w14:paraId="22FD8017" w14:textId="77777777" w:rsidR="00A65981" w:rsidRDefault="00A65981">
          <w:pPr>
            <w:pStyle w:val="TOC2"/>
            <w:tabs>
              <w:tab w:val="left" w:pos="916"/>
              <w:tab w:val="right" w:leader="dot" w:pos="9350"/>
            </w:tabs>
            <w:rPr>
              <w:rFonts w:eastAsiaTheme="minorEastAsia"/>
              <w:noProof/>
              <w:sz w:val="24"/>
              <w:szCs w:val="24"/>
              <w:lang w:eastAsia="ja-JP"/>
            </w:rPr>
          </w:pPr>
          <w:r>
            <w:rPr>
              <w:noProof/>
            </w:rPr>
            <w:t>2.18.</w:t>
          </w:r>
          <w:r>
            <w:rPr>
              <w:rFonts w:eastAsiaTheme="minorEastAsia"/>
              <w:noProof/>
              <w:sz w:val="24"/>
              <w:szCs w:val="24"/>
              <w:lang w:eastAsia="ja-JP"/>
            </w:rPr>
            <w:tab/>
          </w:r>
          <w:r>
            <w:rPr>
              <w:noProof/>
            </w:rPr>
            <w:t>win-sc:registry_item</w:t>
          </w:r>
          <w:r>
            <w:rPr>
              <w:noProof/>
            </w:rPr>
            <w:tab/>
          </w:r>
          <w:r>
            <w:rPr>
              <w:noProof/>
            </w:rPr>
            <w:fldChar w:fldCharType="begin"/>
          </w:r>
          <w:r>
            <w:rPr>
              <w:noProof/>
            </w:rPr>
            <w:instrText xml:space="preserve"> PAGEREF _Toc334362988 \h </w:instrText>
          </w:r>
          <w:r>
            <w:rPr>
              <w:noProof/>
            </w:rPr>
          </w:r>
          <w:r>
            <w:rPr>
              <w:noProof/>
            </w:rPr>
            <w:fldChar w:fldCharType="separate"/>
          </w:r>
          <w:r>
            <w:rPr>
              <w:noProof/>
            </w:rPr>
            <w:t>37</w:t>
          </w:r>
          <w:r>
            <w:rPr>
              <w:noProof/>
            </w:rPr>
            <w:fldChar w:fldCharType="end"/>
          </w:r>
        </w:p>
        <w:p w14:paraId="7227B8A3" w14:textId="77777777" w:rsidR="00A65981" w:rsidRDefault="00A65981">
          <w:pPr>
            <w:pStyle w:val="TOC2"/>
            <w:tabs>
              <w:tab w:val="left" w:pos="916"/>
              <w:tab w:val="right" w:leader="dot" w:pos="9350"/>
            </w:tabs>
            <w:rPr>
              <w:rFonts w:eastAsiaTheme="minorEastAsia"/>
              <w:noProof/>
              <w:sz w:val="24"/>
              <w:szCs w:val="24"/>
              <w:lang w:eastAsia="ja-JP"/>
            </w:rPr>
          </w:pPr>
          <w:r>
            <w:rPr>
              <w:noProof/>
            </w:rPr>
            <w:t>2.19.</w:t>
          </w:r>
          <w:r>
            <w:rPr>
              <w:rFonts w:eastAsiaTheme="minorEastAsia"/>
              <w:noProof/>
              <w:sz w:val="24"/>
              <w:szCs w:val="24"/>
              <w:lang w:eastAsia="ja-JP"/>
            </w:rPr>
            <w:tab/>
          </w:r>
          <w:r>
            <w:rPr>
              <w:noProof/>
            </w:rPr>
            <w:t>win-def:EntityObjectRegistryHiveType</w:t>
          </w:r>
          <w:r>
            <w:rPr>
              <w:noProof/>
            </w:rPr>
            <w:tab/>
          </w:r>
          <w:r>
            <w:rPr>
              <w:noProof/>
            </w:rPr>
            <w:fldChar w:fldCharType="begin"/>
          </w:r>
          <w:r>
            <w:rPr>
              <w:noProof/>
            </w:rPr>
            <w:instrText xml:space="preserve"> PAGEREF _Toc334362989 \h </w:instrText>
          </w:r>
          <w:r>
            <w:rPr>
              <w:noProof/>
            </w:rPr>
          </w:r>
          <w:r>
            <w:rPr>
              <w:noProof/>
            </w:rPr>
            <w:fldChar w:fldCharType="separate"/>
          </w:r>
          <w:r>
            <w:rPr>
              <w:noProof/>
            </w:rPr>
            <w:t>40</w:t>
          </w:r>
          <w:r>
            <w:rPr>
              <w:noProof/>
            </w:rPr>
            <w:fldChar w:fldCharType="end"/>
          </w:r>
        </w:p>
        <w:p w14:paraId="78E32D96" w14:textId="77777777" w:rsidR="00A65981" w:rsidRDefault="00A65981">
          <w:pPr>
            <w:pStyle w:val="TOC2"/>
            <w:tabs>
              <w:tab w:val="left" w:pos="916"/>
              <w:tab w:val="right" w:leader="dot" w:pos="9350"/>
            </w:tabs>
            <w:rPr>
              <w:rFonts w:eastAsiaTheme="minorEastAsia"/>
              <w:noProof/>
              <w:sz w:val="24"/>
              <w:szCs w:val="24"/>
              <w:lang w:eastAsia="ja-JP"/>
            </w:rPr>
          </w:pPr>
          <w:r>
            <w:rPr>
              <w:noProof/>
            </w:rPr>
            <w:t>2.20.</w:t>
          </w:r>
          <w:r>
            <w:rPr>
              <w:rFonts w:eastAsiaTheme="minorEastAsia"/>
              <w:noProof/>
              <w:sz w:val="24"/>
              <w:szCs w:val="24"/>
              <w:lang w:eastAsia="ja-JP"/>
            </w:rPr>
            <w:tab/>
          </w:r>
          <w:r>
            <w:rPr>
              <w:noProof/>
            </w:rPr>
            <w:t>win-def:EntityStateRegistryHiveType</w:t>
          </w:r>
          <w:r>
            <w:rPr>
              <w:noProof/>
            </w:rPr>
            <w:tab/>
          </w:r>
          <w:r>
            <w:rPr>
              <w:noProof/>
            </w:rPr>
            <w:fldChar w:fldCharType="begin"/>
          </w:r>
          <w:r>
            <w:rPr>
              <w:noProof/>
            </w:rPr>
            <w:instrText xml:space="preserve"> PAGEREF _Toc334362990 \h </w:instrText>
          </w:r>
          <w:r>
            <w:rPr>
              <w:noProof/>
            </w:rPr>
          </w:r>
          <w:r>
            <w:rPr>
              <w:noProof/>
            </w:rPr>
            <w:fldChar w:fldCharType="separate"/>
          </w:r>
          <w:r>
            <w:rPr>
              <w:noProof/>
            </w:rPr>
            <w:t>40</w:t>
          </w:r>
          <w:r>
            <w:rPr>
              <w:noProof/>
            </w:rPr>
            <w:fldChar w:fldCharType="end"/>
          </w:r>
        </w:p>
        <w:p w14:paraId="3E58D4BE" w14:textId="77777777" w:rsidR="00A65981" w:rsidRDefault="00A65981">
          <w:pPr>
            <w:pStyle w:val="TOC2"/>
            <w:tabs>
              <w:tab w:val="left" w:pos="916"/>
              <w:tab w:val="right" w:leader="dot" w:pos="9350"/>
            </w:tabs>
            <w:rPr>
              <w:rFonts w:eastAsiaTheme="minorEastAsia"/>
              <w:noProof/>
              <w:sz w:val="24"/>
              <w:szCs w:val="24"/>
              <w:lang w:eastAsia="ja-JP"/>
            </w:rPr>
          </w:pPr>
          <w:r>
            <w:rPr>
              <w:noProof/>
            </w:rPr>
            <w:t>2.21.</w:t>
          </w:r>
          <w:r>
            <w:rPr>
              <w:rFonts w:eastAsiaTheme="minorEastAsia"/>
              <w:noProof/>
              <w:sz w:val="24"/>
              <w:szCs w:val="24"/>
              <w:lang w:eastAsia="ja-JP"/>
            </w:rPr>
            <w:tab/>
          </w:r>
          <w:r>
            <w:rPr>
              <w:noProof/>
            </w:rPr>
            <w:t>win-sc:EntityItemRegistryHiveType</w:t>
          </w:r>
          <w:r>
            <w:rPr>
              <w:noProof/>
            </w:rPr>
            <w:tab/>
          </w:r>
          <w:r>
            <w:rPr>
              <w:noProof/>
            </w:rPr>
            <w:fldChar w:fldCharType="begin"/>
          </w:r>
          <w:r>
            <w:rPr>
              <w:noProof/>
            </w:rPr>
            <w:instrText xml:space="preserve"> PAGEREF _Toc334362991 \h </w:instrText>
          </w:r>
          <w:r>
            <w:rPr>
              <w:noProof/>
            </w:rPr>
          </w:r>
          <w:r>
            <w:rPr>
              <w:noProof/>
            </w:rPr>
            <w:fldChar w:fldCharType="separate"/>
          </w:r>
          <w:r>
            <w:rPr>
              <w:noProof/>
            </w:rPr>
            <w:t>40</w:t>
          </w:r>
          <w:r>
            <w:rPr>
              <w:noProof/>
            </w:rPr>
            <w:fldChar w:fldCharType="end"/>
          </w:r>
        </w:p>
        <w:p w14:paraId="70E66399" w14:textId="77777777" w:rsidR="00A65981" w:rsidRDefault="00A65981">
          <w:pPr>
            <w:pStyle w:val="TOC2"/>
            <w:tabs>
              <w:tab w:val="left" w:pos="916"/>
              <w:tab w:val="right" w:leader="dot" w:pos="9350"/>
            </w:tabs>
            <w:rPr>
              <w:rFonts w:eastAsiaTheme="minorEastAsia"/>
              <w:noProof/>
              <w:sz w:val="24"/>
              <w:szCs w:val="24"/>
              <w:lang w:eastAsia="ja-JP"/>
            </w:rPr>
          </w:pPr>
          <w:r>
            <w:rPr>
              <w:noProof/>
            </w:rPr>
            <w:t>2.22.</w:t>
          </w:r>
          <w:r>
            <w:rPr>
              <w:rFonts w:eastAsiaTheme="minorEastAsia"/>
              <w:noProof/>
              <w:sz w:val="24"/>
              <w:szCs w:val="24"/>
              <w:lang w:eastAsia="ja-JP"/>
            </w:rPr>
            <w:tab/>
          </w:r>
          <w:r>
            <w:rPr>
              <w:noProof/>
            </w:rPr>
            <w:t>win-def:EntityStateRegistryTypeType</w:t>
          </w:r>
          <w:r>
            <w:rPr>
              <w:noProof/>
            </w:rPr>
            <w:tab/>
          </w:r>
          <w:r>
            <w:rPr>
              <w:noProof/>
            </w:rPr>
            <w:fldChar w:fldCharType="begin"/>
          </w:r>
          <w:r>
            <w:rPr>
              <w:noProof/>
            </w:rPr>
            <w:instrText xml:space="preserve"> PAGEREF _Toc334362992 \h </w:instrText>
          </w:r>
          <w:r>
            <w:rPr>
              <w:noProof/>
            </w:rPr>
          </w:r>
          <w:r>
            <w:rPr>
              <w:noProof/>
            </w:rPr>
            <w:fldChar w:fldCharType="separate"/>
          </w:r>
          <w:r>
            <w:rPr>
              <w:noProof/>
            </w:rPr>
            <w:t>41</w:t>
          </w:r>
          <w:r>
            <w:rPr>
              <w:noProof/>
            </w:rPr>
            <w:fldChar w:fldCharType="end"/>
          </w:r>
        </w:p>
        <w:p w14:paraId="5187D7F9" w14:textId="77777777" w:rsidR="00A65981" w:rsidRDefault="00A65981">
          <w:pPr>
            <w:pStyle w:val="TOC2"/>
            <w:tabs>
              <w:tab w:val="left" w:pos="916"/>
              <w:tab w:val="right" w:leader="dot" w:pos="9350"/>
            </w:tabs>
            <w:rPr>
              <w:rFonts w:eastAsiaTheme="minorEastAsia"/>
              <w:noProof/>
              <w:sz w:val="24"/>
              <w:szCs w:val="24"/>
              <w:lang w:eastAsia="ja-JP"/>
            </w:rPr>
          </w:pPr>
          <w:r>
            <w:rPr>
              <w:noProof/>
            </w:rPr>
            <w:t>2.23.</w:t>
          </w:r>
          <w:r>
            <w:rPr>
              <w:rFonts w:eastAsiaTheme="minorEastAsia"/>
              <w:noProof/>
              <w:sz w:val="24"/>
              <w:szCs w:val="24"/>
              <w:lang w:eastAsia="ja-JP"/>
            </w:rPr>
            <w:tab/>
          </w:r>
          <w:r>
            <w:rPr>
              <w:noProof/>
            </w:rPr>
            <w:t>win-sc:EntityItemRegistryTypeType</w:t>
          </w:r>
          <w:r>
            <w:rPr>
              <w:noProof/>
            </w:rPr>
            <w:tab/>
          </w:r>
          <w:r>
            <w:rPr>
              <w:noProof/>
            </w:rPr>
            <w:fldChar w:fldCharType="begin"/>
          </w:r>
          <w:r>
            <w:rPr>
              <w:noProof/>
            </w:rPr>
            <w:instrText xml:space="preserve"> PAGEREF _Toc334362993 \h </w:instrText>
          </w:r>
          <w:r>
            <w:rPr>
              <w:noProof/>
            </w:rPr>
          </w:r>
          <w:r>
            <w:rPr>
              <w:noProof/>
            </w:rPr>
            <w:fldChar w:fldCharType="separate"/>
          </w:r>
          <w:r>
            <w:rPr>
              <w:noProof/>
            </w:rPr>
            <w:t>42</w:t>
          </w:r>
          <w:r>
            <w:rPr>
              <w:noProof/>
            </w:rPr>
            <w:fldChar w:fldCharType="end"/>
          </w:r>
        </w:p>
        <w:p w14:paraId="63753ACE" w14:textId="77777777" w:rsidR="00A65981" w:rsidRDefault="00A65981">
          <w:pPr>
            <w:pStyle w:val="TOC2"/>
            <w:tabs>
              <w:tab w:val="left" w:pos="916"/>
              <w:tab w:val="right" w:leader="dot" w:pos="9350"/>
            </w:tabs>
            <w:rPr>
              <w:rFonts w:eastAsiaTheme="minorEastAsia"/>
              <w:noProof/>
              <w:sz w:val="24"/>
              <w:szCs w:val="24"/>
              <w:lang w:eastAsia="ja-JP"/>
            </w:rPr>
          </w:pPr>
          <w:r>
            <w:rPr>
              <w:noProof/>
            </w:rPr>
            <w:lastRenderedPageBreak/>
            <w:t>2.24.</w:t>
          </w:r>
          <w:r>
            <w:rPr>
              <w:rFonts w:eastAsiaTheme="minorEastAsia"/>
              <w:noProof/>
              <w:sz w:val="24"/>
              <w:szCs w:val="24"/>
              <w:lang w:eastAsia="ja-JP"/>
            </w:rPr>
            <w:tab/>
          </w:r>
          <w:r>
            <w:rPr>
              <w:noProof/>
            </w:rPr>
            <w:t>win-def:fileeffectiverights53_test</w:t>
          </w:r>
          <w:r>
            <w:rPr>
              <w:noProof/>
            </w:rPr>
            <w:tab/>
          </w:r>
          <w:r>
            <w:rPr>
              <w:noProof/>
            </w:rPr>
            <w:fldChar w:fldCharType="begin"/>
          </w:r>
          <w:r>
            <w:rPr>
              <w:noProof/>
            </w:rPr>
            <w:instrText xml:space="preserve"> PAGEREF _Toc334362994 \h </w:instrText>
          </w:r>
          <w:r>
            <w:rPr>
              <w:noProof/>
            </w:rPr>
          </w:r>
          <w:r>
            <w:rPr>
              <w:noProof/>
            </w:rPr>
            <w:fldChar w:fldCharType="separate"/>
          </w:r>
          <w:r>
            <w:rPr>
              <w:noProof/>
            </w:rPr>
            <w:t>42</w:t>
          </w:r>
          <w:r>
            <w:rPr>
              <w:noProof/>
            </w:rPr>
            <w:fldChar w:fldCharType="end"/>
          </w:r>
        </w:p>
        <w:p w14:paraId="235DD864"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2.24.1.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_Toc334362995 \h </w:instrText>
          </w:r>
          <w:r>
            <w:rPr>
              <w:noProof/>
            </w:rPr>
          </w:r>
          <w:r>
            <w:rPr>
              <w:noProof/>
            </w:rPr>
            <w:fldChar w:fldCharType="separate"/>
          </w:r>
          <w:r>
            <w:rPr>
              <w:noProof/>
            </w:rPr>
            <w:t>43</w:t>
          </w:r>
          <w:r>
            <w:rPr>
              <w:noProof/>
            </w:rPr>
            <w:fldChar w:fldCharType="end"/>
          </w:r>
        </w:p>
        <w:p w14:paraId="624328DA" w14:textId="77777777" w:rsidR="00A65981" w:rsidRDefault="00A65981">
          <w:pPr>
            <w:pStyle w:val="TOC2"/>
            <w:tabs>
              <w:tab w:val="left" w:pos="916"/>
              <w:tab w:val="right" w:leader="dot" w:pos="9350"/>
            </w:tabs>
            <w:rPr>
              <w:rFonts w:eastAsiaTheme="minorEastAsia"/>
              <w:noProof/>
              <w:sz w:val="24"/>
              <w:szCs w:val="24"/>
              <w:lang w:eastAsia="ja-JP"/>
            </w:rPr>
          </w:pPr>
          <w:r>
            <w:rPr>
              <w:noProof/>
            </w:rPr>
            <w:t>2.25.</w:t>
          </w:r>
          <w:r>
            <w:rPr>
              <w:rFonts w:eastAsiaTheme="minorEastAsia"/>
              <w:noProof/>
              <w:sz w:val="24"/>
              <w:szCs w:val="24"/>
              <w:lang w:eastAsia="ja-JP"/>
            </w:rPr>
            <w:tab/>
          </w:r>
          <w:r>
            <w:rPr>
              <w:noProof/>
            </w:rPr>
            <w:t>win-def:fileeffectiverights53_object</w:t>
          </w:r>
          <w:r>
            <w:rPr>
              <w:noProof/>
            </w:rPr>
            <w:tab/>
          </w:r>
          <w:r>
            <w:rPr>
              <w:noProof/>
            </w:rPr>
            <w:fldChar w:fldCharType="begin"/>
          </w:r>
          <w:r>
            <w:rPr>
              <w:noProof/>
            </w:rPr>
            <w:instrText xml:space="preserve"> PAGEREF _Toc334362996 \h </w:instrText>
          </w:r>
          <w:r>
            <w:rPr>
              <w:noProof/>
            </w:rPr>
          </w:r>
          <w:r>
            <w:rPr>
              <w:noProof/>
            </w:rPr>
            <w:fldChar w:fldCharType="separate"/>
          </w:r>
          <w:r>
            <w:rPr>
              <w:noProof/>
            </w:rPr>
            <w:t>43</w:t>
          </w:r>
          <w:r>
            <w:rPr>
              <w:noProof/>
            </w:rPr>
            <w:fldChar w:fldCharType="end"/>
          </w:r>
        </w:p>
        <w:p w14:paraId="458319B2" w14:textId="77777777" w:rsidR="00A65981" w:rsidRDefault="00A65981">
          <w:pPr>
            <w:pStyle w:val="TOC2"/>
            <w:tabs>
              <w:tab w:val="left" w:pos="916"/>
              <w:tab w:val="right" w:leader="dot" w:pos="9350"/>
            </w:tabs>
            <w:rPr>
              <w:rFonts w:eastAsiaTheme="minorEastAsia"/>
              <w:noProof/>
              <w:sz w:val="24"/>
              <w:szCs w:val="24"/>
              <w:lang w:eastAsia="ja-JP"/>
            </w:rPr>
          </w:pPr>
          <w:r>
            <w:rPr>
              <w:noProof/>
            </w:rPr>
            <w:t>2.26.</w:t>
          </w:r>
          <w:r>
            <w:rPr>
              <w:rFonts w:eastAsiaTheme="minorEastAsia"/>
              <w:noProof/>
              <w:sz w:val="24"/>
              <w:szCs w:val="24"/>
              <w:lang w:eastAsia="ja-JP"/>
            </w:rPr>
            <w:tab/>
          </w:r>
          <w:r>
            <w:rPr>
              <w:noProof/>
            </w:rPr>
            <w:t>FileEffectiveRights53Behaviors</w:t>
          </w:r>
          <w:r>
            <w:rPr>
              <w:noProof/>
            </w:rPr>
            <w:tab/>
          </w:r>
          <w:r>
            <w:rPr>
              <w:noProof/>
            </w:rPr>
            <w:fldChar w:fldCharType="begin"/>
          </w:r>
          <w:r>
            <w:rPr>
              <w:noProof/>
            </w:rPr>
            <w:instrText xml:space="preserve"> PAGEREF _Toc334362997 \h </w:instrText>
          </w:r>
          <w:r>
            <w:rPr>
              <w:noProof/>
            </w:rPr>
          </w:r>
          <w:r>
            <w:rPr>
              <w:noProof/>
            </w:rPr>
            <w:fldChar w:fldCharType="separate"/>
          </w:r>
          <w:r>
            <w:rPr>
              <w:noProof/>
            </w:rPr>
            <w:t>46</w:t>
          </w:r>
          <w:r>
            <w:rPr>
              <w:noProof/>
            </w:rPr>
            <w:fldChar w:fldCharType="end"/>
          </w:r>
        </w:p>
        <w:p w14:paraId="517DAE16" w14:textId="77777777" w:rsidR="00A65981" w:rsidRDefault="00A65981">
          <w:pPr>
            <w:pStyle w:val="TOC2"/>
            <w:tabs>
              <w:tab w:val="left" w:pos="916"/>
              <w:tab w:val="right" w:leader="dot" w:pos="9350"/>
            </w:tabs>
            <w:rPr>
              <w:rFonts w:eastAsiaTheme="minorEastAsia"/>
              <w:noProof/>
              <w:sz w:val="24"/>
              <w:szCs w:val="24"/>
              <w:lang w:eastAsia="ja-JP"/>
            </w:rPr>
          </w:pPr>
          <w:r>
            <w:rPr>
              <w:noProof/>
            </w:rPr>
            <w:t>2.27.</w:t>
          </w:r>
          <w:r>
            <w:rPr>
              <w:rFonts w:eastAsiaTheme="minorEastAsia"/>
              <w:noProof/>
              <w:sz w:val="24"/>
              <w:szCs w:val="24"/>
              <w:lang w:eastAsia="ja-JP"/>
            </w:rPr>
            <w:tab/>
          </w:r>
          <w:r>
            <w:rPr>
              <w:noProof/>
            </w:rPr>
            <w:t>win-def:fileeffectiverights53_state</w:t>
          </w:r>
          <w:r>
            <w:rPr>
              <w:noProof/>
            </w:rPr>
            <w:tab/>
          </w:r>
          <w:r>
            <w:rPr>
              <w:noProof/>
            </w:rPr>
            <w:fldChar w:fldCharType="begin"/>
          </w:r>
          <w:r>
            <w:rPr>
              <w:noProof/>
            </w:rPr>
            <w:instrText xml:space="preserve"> PAGEREF _Toc334362998 \h </w:instrText>
          </w:r>
          <w:r>
            <w:rPr>
              <w:noProof/>
            </w:rPr>
          </w:r>
          <w:r>
            <w:rPr>
              <w:noProof/>
            </w:rPr>
            <w:fldChar w:fldCharType="separate"/>
          </w:r>
          <w:r>
            <w:rPr>
              <w:noProof/>
            </w:rPr>
            <w:t>48</w:t>
          </w:r>
          <w:r>
            <w:rPr>
              <w:noProof/>
            </w:rPr>
            <w:fldChar w:fldCharType="end"/>
          </w:r>
        </w:p>
        <w:p w14:paraId="5D8C5576" w14:textId="77777777" w:rsidR="00A65981" w:rsidRDefault="00A65981">
          <w:pPr>
            <w:pStyle w:val="TOC2"/>
            <w:tabs>
              <w:tab w:val="left" w:pos="916"/>
              <w:tab w:val="right" w:leader="dot" w:pos="9350"/>
            </w:tabs>
            <w:rPr>
              <w:rFonts w:eastAsiaTheme="minorEastAsia"/>
              <w:noProof/>
              <w:sz w:val="24"/>
              <w:szCs w:val="24"/>
              <w:lang w:eastAsia="ja-JP"/>
            </w:rPr>
          </w:pPr>
          <w:r>
            <w:rPr>
              <w:noProof/>
            </w:rPr>
            <w:t>2.28.</w:t>
          </w:r>
          <w:r>
            <w:rPr>
              <w:rFonts w:eastAsiaTheme="minorEastAsia"/>
              <w:noProof/>
              <w:sz w:val="24"/>
              <w:szCs w:val="24"/>
              <w:lang w:eastAsia="ja-JP"/>
            </w:rPr>
            <w:tab/>
          </w:r>
          <w:r>
            <w:rPr>
              <w:noProof/>
            </w:rPr>
            <w:t>win-sc:fileeffectiverights53_item</w:t>
          </w:r>
          <w:r>
            <w:rPr>
              <w:noProof/>
            </w:rPr>
            <w:tab/>
          </w:r>
          <w:r>
            <w:rPr>
              <w:noProof/>
            </w:rPr>
            <w:fldChar w:fldCharType="begin"/>
          </w:r>
          <w:r>
            <w:rPr>
              <w:noProof/>
            </w:rPr>
            <w:instrText xml:space="preserve"> PAGEREF _Toc334362999 \h </w:instrText>
          </w:r>
          <w:r>
            <w:rPr>
              <w:noProof/>
            </w:rPr>
          </w:r>
          <w:r>
            <w:rPr>
              <w:noProof/>
            </w:rPr>
            <w:fldChar w:fldCharType="separate"/>
          </w:r>
          <w:r>
            <w:rPr>
              <w:noProof/>
            </w:rPr>
            <w:t>53</w:t>
          </w:r>
          <w:r>
            <w:rPr>
              <w:noProof/>
            </w:rPr>
            <w:fldChar w:fldCharType="end"/>
          </w:r>
        </w:p>
        <w:p w14:paraId="6BB7770B" w14:textId="77777777" w:rsidR="00A65981" w:rsidRDefault="00A65981">
          <w:pPr>
            <w:pStyle w:val="TOC2"/>
            <w:tabs>
              <w:tab w:val="left" w:pos="916"/>
              <w:tab w:val="right" w:leader="dot" w:pos="9350"/>
            </w:tabs>
            <w:rPr>
              <w:rFonts w:eastAsiaTheme="minorEastAsia"/>
              <w:noProof/>
              <w:sz w:val="24"/>
              <w:szCs w:val="24"/>
              <w:lang w:eastAsia="ja-JP"/>
            </w:rPr>
          </w:pPr>
          <w:r>
            <w:rPr>
              <w:noProof/>
            </w:rPr>
            <w:t>2.29.</w:t>
          </w:r>
          <w:r>
            <w:rPr>
              <w:rFonts w:eastAsiaTheme="minorEastAsia"/>
              <w:noProof/>
              <w:sz w:val="24"/>
              <w:szCs w:val="24"/>
              <w:lang w:eastAsia="ja-JP"/>
            </w:rPr>
            <w:tab/>
          </w:r>
          <w:r>
            <w:rPr>
              <w:noProof/>
            </w:rPr>
            <w:t>win-def:printereffectiverights_test</w:t>
          </w:r>
          <w:r>
            <w:rPr>
              <w:noProof/>
            </w:rPr>
            <w:tab/>
          </w:r>
          <w:r>
            <w:rPr>
              <w:noProof/>
            </w:rPr>
            <w:fldChar w:fldCharType="begin"/>
          </w:r>
          <w:r>
            <w:rPr>
              <w:noProof/>
            </w:rPr>
            <w:instrText xml:space="preserve"> PAGEREF _Toc334363000 \h </w:instrText>
          </w:r>
          <w:r>
            <w:rPr>
              <w:noProof/>
            </w:rPr>
          </w:r>
          <w:r>
            <w:rPr>
              <w:noProof/>
            </w:rPr>
            <w:fldChar w:fldCharType="separate"/>
          </w:r>
          <w:r>
            <w:rPr>
              <w:noProof/>
            </w:rPr>
            <w:t>58</w:t>
          </w:r>
          <w:r>
            <w:rPr>
              <w:noProof/>
            </w:rPr>
            <w:fldChar w:fldCharType="end"/>
          </w:r>
        </w:p>
        <w:p w14:paraId="785EBF67"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2.29.1.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_Toc334363001 \h </w:instrText>
          </w:r>
          <w:r>
            <w:rPr>
              <w:noProof/>
            </w:rPr>
          </w:r>
          <w:r>
            <w:rPr>
              <w:noProof/>
            </w:rPr>
            <w:fldChar w:fldCharType="separate"/>
          </w:r>
          <w:r>
            <w:rPr>
              <w:noProof/>
            </w:rPr>
            <w:t>58</w:t>
          </w:r>
          <w:r>
            <w:rPr>
              <w:noProof/>
            </w:rPr>
            <w:fldChar w:fldCharType="end"/>
          </w:r>
        </w:p>
        <w:p w14:paraId="65E1CD86" w14:textId="77777777" w:rsidR="00A65981" w:rsidRDefault="00A65981">
          <w:pPr>
            <w:pStyle w:val="TOC2"/>
            <w:tabs>
              <w:tab w:val="left" w:pos="916"/>
              <w:tab w:val="right" w:leader="dot" w:pos="9350"/>
            </w:tabs>
            <w:rPr>
              <w:rFonts w:eastAsiaTheme="minorEastAsia"/>
              <w:noProof/>
              <w:sz w:val="24"/>
              <w:szCs w:val="24"/>
              <w:lang w:eastAsia="ja-JP"/>
            </w:rPr>
          </w:pPr>
          <w:r>
            <w:rPr>
              <w:noProof/>
            </w:rPr>
            <w:t>2.30.</w:t>
          </w:r>
          <w:r>
            <w:rPr>
              <w:rFonts w:eastAsiaTheme="minorEastAsia"/>
              <w:noProof/>
              <w:sz w:val="24"/>
              <w:szCs w:val="24"/>
              <w:lang w:eastAsia="ja-JP"/>
            </w:rPr>
            <w:tab/>
          </w:r>
          <w:r>
            <w:rPr>
              <w:noProof/>
            </w:rPr>
            <w:t>win-def:printereffectiverights_object</w:t>
          </w:r>
          <w:r>
            <w:rPr>
              <w:noProof/>
            </w:rPr>
            <w:tab/>
          </w:r>
          <w:r>
            <w:rPr>
              <w:noProof/>
            </w:rPr>
            <w:fldChar w:fldCharType="begin"/>
          </w:r>
          <w:r>
            <w:rPr>
              <w:noProof/>
            </w:rPr>
            <w:instrText xml:space="preserve"> PAGEREF _Toc334363002 \h </w:instrText>
          </w:r>
          <w:r>
            <w:rPr>
              <w:noProof/>
            </w:rPr>
          </w:r>
          <w:r>
            <w:rPr>
              <w:noProof/>
            </w:rPr>
            <w:fldChar w:fldCharType="separate"/>
          </w:r>
          <w:r>
            <w:rPr>
              <w:noProof/>
            </w:rPr>
            <w:t>58</w:t>
          </w:r>
          <w:r>
            <w:rPr>
              <w:noProof/>
            </w:rPr>
            <w:fldChar w:fldCharType="end"/>
          </w:r>
        </w:p>
        <w:p w14:paraId="2296784E" w14:textId="77777777" w:rsidR="00A65981" w:rsidRDefault="00A65981">
          <w:pPr>
            <w:pStyle w:val="TOC2"/>
            <w:tabs>
              <w:tab w:val="left" w:pos="916"/>
              <w:tab w:val="right" w:leader="dot" w:pos="9350"/>
            </w:tabs>
            <w:rPr>
              <w:rFonts w:eastAsiaTheme="minorEastAsia"/>
              <w:noProof/>
              <w:sz w:val="24"/>
              <w:szCs w:val="24"/>
              <w:lang w:eastAsia="ja-JP"/>
            </w:rPr>
          </w:pPr>
          <w:r>
            <w:rPr>
              <w:noProof/>
            </w:rPr>
            <w:t>2.31.</w:t>
          </w:r>
          <w:r>
            <w:rPr>
              <w:rFonts w:eastAsiaTheme="minorEastAsia"/>
              <w:noProof/>
              <w:sz w:val="24"/>
              <w:szCs w:val="24"/>
              <w:lang w:eastAsia="ja-JP"/>
            </w:rPr>
            <w:tab/>
          </w:r>
          <w:r>
            <w:rPr>
              <w:noProof/>
            </w:rPr>
            <w:t>win-def:PrinterEffectiveRightsBehaviors</w:t>
          </w:r>
          <w:r>
            <w:rPr>
              <w:noProof/>
            </w:rPr>
            <w:tab/>
          </w:r>
          <w:r>
            <w:rPr>
              <w:noProof/>
            </w:rPr>
            <w:fldChar w:fldCharType="begin"/>
          </w:r>
          <w:r>
            <w:rPr>
              <w:noProof/>
            </w:rPr>
            <w:instrText xml:space="preserve"> PAGEREF _Toc334363003 \h </w:instrText>
          </w:r>
          <w:r>
            <w:rPr>
              <w:noProof/>
            </w:rPr>
          </w:r>
          <w:r>
            <w:rPr>
              <w:noProof/>
            </w:rPr>
            <w:fldChar w:fldCharType="separate"/>
          </w:r>
          <w:r>
            <w:rPr>
              <w:noProof/>
            </w:rPr>
            <w:t>60</w:t>
          </w:r>
          <w:r>
            <w:rPr>
              <w:noProof/>
            </w:rPr>
            <w:fldChar w:fldCharType="end"/>
          </w:r>
        </w:p>
        <w:p w14:paraId="01920E06" w14:textId="77777777" w:rsidR="00A65981" w:rsidRDefault="00A65981">
          <w:pPr>
            <w:pStyle w:val="TOC2"/>
            <w:tabs>
              <w:tab w:val="left" w:pos="916"/>
              <w:tab w:val="right" w:leader="dot" w:pos="9350"/>
            </w:tabs>
            <w:rPr>
              <w:rFonts w:eastAsiaTheme="minorEastAsia"/>
              <w:noProof/>
              <w:sz w:val="24"/>
              <w:szCs w:val="24"/>
              <w:lang w:eastAsia="ja-JP"/>
            </w:rPr>
          </w:pPr>
          <w:r>
            <w:rPr>
              <w:noProof/>
            </w:rPr>
            <w:t>2.32.</w:t>
          </w:r>
          <w:r>
            <w:rPr>
              <w:rFonts w:eastAsiaTheme="minorEastAsia"/>
              <w:noProof/>
              <w:sz w:val="24"/>
              <w:szCs w:val="24"/>
              <w:lang w:eastAsia="ja-JP"/>
            </w:rPr>
            <w:tab/>
          </w:r>
          <w:r>
            <w:rPr>
              <w:noProof/>
            </w:rPr>
            <w:t>win-def:printereffectiverights_state</w:t>
          </w:r>
          <w:r>
            <w:rPr>
              <w:noProof/>
            </w:rPr>
            <w:tab/>
          </w:r>
          <w:r>
            <w:rPr>
              <w:noProof/>
            </w:rPr>
            <w:fldChar w:fldCharType="begin"/>
          </w:r>
          <w:r>
            <w:rPr>
              <w:noProof/>
            </w:rPr>
            <w:instrText xml:space="preserve"> PAGEREF _Toc334363004 \h </w:instrText>
          </w:r>
          <w:r>
            <w:rPr>
              <w:noProof/>
            </w:rPr>
          </w:r>
          <w:r>
            <w:rPr>
              <w:noProof/>
            </w:rPr>
            <w:fldChar w:fldCharType="separate"/>
          </w:r>
          <w:r>
            <w:rPr>
              <w:noProof/>
            </w:rPr>
            <w:t>62</w:t>
          </w:r>
          <w:r>
            <w:rPr>
              <w:noProof/>
            </w:rPr>
            <w:fldChar w:fldCharType="end"/>
          </w:r>
        </w:p>
        <w:p w14:paraId="5B30ACCF" w14:textId="77777777" w:rsidR="00A65981" w:rsidRDefault="00A65981">
          <w:pPr>
            <w:pStyle w:val="TOC2"/>
            <w:tabs>
              <w:tab w:val="left" w:pos="916"/>
              <w:tab w:val="right" w:leader="dot" w:pos="9350"/>
            </w:tabs>
            <w:rPr>
              <w:rFonts w:eastAsiaTheme="minorEastAsia"/>
              <w:noProof/>
              <w:sz w:val="24"/>
              <w:szCs w:val="24"/>
              <w:lang w:eastAsia="ja-JP"/>
            </w:rPr>
          </w:pPr>
          <w:r>
            <w:rPr>
              <w:noProof/>
            </w:rPr>
            <w:t>2.33.</w:t>
          </w:r>
          <w:r>
            <w:rPr>
              <w:rFonts w:eastAsiaTheme="minorEastAsia"/>
              <w:noProof/>
              <w:sz w:val="24"/>
              <w:szCs w:val="24"/>
              <w:lang w:eastAsia="ja-JP"/>
            </w:rPr>
            <w:tab/>
          </w:r>
          <w:r>
            <w:rPr>
              <w:noProof/>
            </w:rPr>
            <w:t>win-sc:printereffectiverights_item</w:t>
          </w:r>
          <w:r>
            <w:rPr>
              <w:noProof/>
            </w:rPr>
            <w:tab/>
          </w:r>
          <w:r>
            <w:rPr>
              <w:noProof/>
            </w:rPr>
            <w:fldChar w:fldCharType="begin"/>
          </w:r>
          <w:r>
            <w:rPr>
              <w:noProof/>
            </w:rPr>
            <w:instrText xml:space="preserve"> PAGEREF _Toc334363005 \h </w:instrText>
          </w:r>
          <w:r>
            <w:rPr>
              <w:noProof/>
            </w:rPr>
          </w:r>
          <w:r>
            <w:rPr>
              <w:noProof/>
            </w:rPr>
            <w:fldChar w:fldCharType="separate"/>
          </w:r>
          <w:r>
            <w:rPr>
              <w:noProof/>
            </w:rPr>
            <w:t>64</w:t>
          </w:r>
          <w:r>
            <w:rPr>
              <w:noProof/>
            </w:rPr>
            <w:fldChar w:fldCharType="end"/>
          </w:r>
        </w:p>
        <w:p w14:paraId="7562569E" w14:textId="77777777" w:rsidR="00A65981" w:rsidRDefault="00A65981">
          <w:pPr>
            <w:pStyle w:val="TOC2"/>
            <w:tabs>
              <w:tab w:val="left" w:pos="916"/>
              <w:tab w:val="right" w:leader="dot" w:pos="9350"/>
            </w:tabs>
            <w:rPr>
              <w:rFonts w:eastAsiaTheme="minorEastAsia"/>
              <w:noProof/>
              <w:sz w:val="24"/>
              <w:szCs w:val="24"/>
              <w:lang w:eastAsia="ja-JP"/>
            </w:rPr>
          </w:pPr>
          <w:r>
            <w:rPr>
              <w:noProof/>
            </w:rPr>
            <w:t>2.34.</w:t>
          </w:r>
          <w:r>
            <w:rPr>
              <w:rFonts w:eastAsiaTheme="minorEastAsia"/>
              <w:noProof/>
              <w:sz w:val="24"/>
              <w:szCs w:val="24"/>
              <w:lang w:eastAsia="ja-JP"/>
            </w:rPr>
            <w:tab/>
          </w:r>
          <w:r>
            <w:rPr>
              <w:noProof/>
            </w:rPr>
            <w:t>win-def:accesstoken_test</w:t>
          </w:r>
          <w:r>
            <w:rPr>
              <w:noProof/>
            </w:rPr>
            <w:tab/>
          </w:r>
          <w:r>
            <w:rPr>
              <w:noProof/>
            </w:rPr>
            <w:fldChar w:fldCharType="begin"/>
          </w:r>
          <w:r>
            <w:rPr>
              <w:noProof/>
            </w:rPr>
            <w:instrText xml:space="preserve"> PAGEREF _Toc334363006 \h </w:instrText>
          </w:r>
          <w:r>
            <w:rPr>
              <w:noProof/>
            </w:rPr>
          </w:r>
          <w:r>
            <w:rPr>
              <w:noProof/>
            </w:rPr>
            <w:fldChar w:fldCharType="separate"/>
          </w:r>
          <w:r>
            <w:rPr>
              <w:noProof/>
            </w:rPr>
            <w:t>66</w:t>
          </w:r>
          <w:r>
            <w:rPr>
              <w:noProof/>
            </w:rPr>
            <w:fldChar w:fldCharType="end"/>
          </w:r>
        </w:p>
        <w:p w14:paraId="58A1D366"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2.34.1.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_Toc334363007 \h </w:instrText>
          </w:r>
          <w:r>
            <w:rPr>
              <w:noProof/>
            </w:rPr>
          </w:r>
          <w:r>
            <w:rPr>
              <w:noProof/>
            </w:rPr>
            <w:fldChar w:fldCharType="separate"/>
          </w:r>
          <w:r>
            <w:rPr>
              <w:noProof/>
            </w:rPr>
            <w:t>67</w:t>
          </w:r>
          <w:r>
            <w:rPr>
              <w:noProof/>
            </w:rPr>
            <w:fldChar w:fldCharType="end"/>
          </w:r>
        </w:p>
        <w:p w14:paraId="5337CE63" w14:textId="77777777" w:rsidR="00A65981" w:rsidRDefault="00A65981">
          <w:pPr>
            <w:pStyle w:val="TOC2"/>
            <w:tabs>
              <w:tab w:val="left" w:pos="916"/>
              <w:tab w:val="right" w:leader="dot" w:pos="9350"/>
            </w:tabs>
            <w:rPr>
              <w:rFonts w:eastAsiaTheme="minorEastAsia"/>
              <w:noProof/>
              <w:sz w:val="24"/>
              <w:szCs w:val="24"/>
              <w:lang w:eastAsia="ja-JP"/>
            </w:rPr>
          </w:pPr>
          <w:r>
            <w:rPr>
              <w:noProof/>
            </w:rPr>
            <w:t>2.35.</w:t>
          </w:r>
          <w:r>
            <w:rPr>
              <w:rFonts w:eastAsiaTheme="minorEastAsia"/>
              <w:noProof/>
              <w:sz w:val="24"/>
              <w:szCs w:val="24"/>
              <w:lang w:eastAsia="ja-JP"/>
            </w:rPr>
            <w:tab/>
          </w:r>
          <w:r>
            <w:rPr>
              <w:noProof/>
            </w:rPr>
            <w:t>win-def:accesstoken_object</w:t>
          </w:r>
          <w:r>
            <w:rPr>
              <w:noProof/>
            </w:rPr>
            <w:tab/>
          </w:r>
          <w:r>
            <w:rPr>
              <w:noProof/>
            </w:rPr>
            <w:fldChar w:fldCharType="begin"/>
          </w:r>
          <w:r>
            <w:rPr>
              <w:noProof/>
            </w:rPr>
            <w:instrText xml:space="preserve"> PAGEREF _Toc334363008 \h </w:instrText>
          </w:r>
          <w:r>
            <w:rPr>
              <w:noProof/>
            </w:rPr>
          </w:r>
          <w:r>
            <w:rPr>
              <w:noProof/>
            </w:rPr>
            <w:fldChar w:fldCharType="separate"/>
          </w:r>
          <w:r>
            <w:rPr>
              <w:noProof/>
            </w:rPr>
            <w:t>67</w:t>
          </w:r>
          <w:r>
            <w:rPr>
              <w:noProof/>
            </w:rPr>
            <w:fldChar w:fldCharType="end"/>
          </w:r>
        </w:p>
        <w:p w14:paraId="1EF5A01B" w14:textId="77777777" w:rsidR="00A65981" w:rsidRDefault="00A65981">
          <w:pPr>
            <w:pStyle w:val="TOC2"/>
            <w:tabs>
              <w:tab w:val="left" w:pos="916"/>
              <w:tab w:val="right" w:leader="dot" w:pos="9350"/>
            </w:tabs>
            <w:rPr>
              <w:rFonts w:eastAsiaTheme="minorEastAsia"/>
              <w:noProof/>
              <w:sz w:val="24"/>
              <w:szCs w:val="24"/>
              <w:lang w:eastAsia="ja-JP"/>
            </w:rPr>
          </w:pPr>
          <w:r>
            <w:rPr>
              <w:noProof/>
            </w:rPr>
            <w:t>2.36.</w:t>
          </w:r>
          <w:r>
            <w:rPr>
              <w:rFonts w:eastAsiaTheme="minorEastAsia"/>
              <w:noProof/>
              <w:sz w:val="24"/>
              <w:szCs w:val="24"/>
              <w:lang w:eastAsia="ja-JP"/>
            </w:rPr>
            <w:tab/>
          </w:r>
          <w:r>
            <w:rPr>
              <w:noProof/>
            </w:rPr>
            <w:t>win-def:AccesstokenBehaviors</w:t>
          </w:r>
          <w:r>
            <w:rPr>
              <w:noProof/>
            </w:rPr>
            <w:tab/>
          </w:r>
          <w:r>
            <w:rPr>
              <w:noProof/>
            </w:rPr>
            <w:fldChar w:fldCharType="begin"/>
          </w:r>
          <w:r>
            <w:rPr>
              <w:noProof/>
            </w:rPr>
            <w:instrText xml:space="preserve"> PAGEREF _Toc334363009 \h </w:instrText>
          </w:r>
          <w:r>
            <w:rPr>
              <w:noProof/>
            </w:rPr>
          </w:r>
          <w:r>
            <w:rPr>
              <w:noProof/>
            </w:rPr>
            <w:fldChar w:fldCharType="separate"/>
          </w:r>
          <w:r>
            <w:rPr>
              <w:noProof/>
            </w:rPr>
            <w:t>68</w:t>
          </w:r>
          <w:r>
            <w:rPr>
              <w:noProof/>
            </w:rPr>
            <w:fldChar w:fldCharType="end"/>
          </w:r>
        </w:p>
        <w:p w14:paraId="500BF41D" w14:textId="77777777" w:rsidR="00A65981" w:rsidRDefault="00A65981">
          <w:pPr>
            <w:pStyle w:val="TOC2"/>
            <w:tabs>
              <w:tab w:val="left" w:pos="916"/>
              <w:tab w:val="right" w:leader="dot" w:pos="9350"/>
            </w:tabs>
            <w:rPr>
              <w:rFonts w:eastAsiaTheme="minorEastAsia"/>
              <w:noProof/>
              <w:sz w:val="24"/>
              <w:szCs w:val="24"/>
              <w:lang w:eastAsia="ja-JP"/>
            </w:rPr>
          </w:pPr>
          <w:r>
            <w:rPr>
              <w:noProof/>
            </w:rPr>
            <w:t>2.37.</w:t>
          </w:r>
          <w:r>
            <w:rPr>
              <w:rFonts w:eastAsiaTheme="minorEastAsia"/>
              <w:noProof/>
              <w:sz w:val="24"/>
              <w:szCs w:val="24"/>
              <w:lang w:eastAsia="ja-JP"/>
            </w:rPr>
            <w:tab/>
          </w:r>
          <w:r>
            <w:rPr>
              <w:noProof/>
            </w:rPr>
            <w:t>win-def:accesstoken_state</w:t>
          </w:r>
          <w:r>
            <w:rPr>
              <w:noProof/>
            </w:rPr>
            <w:tab/>
          </w:r>
          <w:r>
            <w:rPr>
              <w:noProof/>
            </w:rPr>
            <w:fldChar w:fldCharType="begin"/>
          </w:r>
          <w:r>
            <w:rPr>
              <w:noProof/>
            </w:rPr>
            <w:instrText xml:space="preserve"> PAGEREF _Toc334363010 \h </w:instrText>
          </w:r>
          <w:r>
            <w:rPr>
              <w:noProof/>
            </w:rPr>
          </w:r>
          <w:r>
            <w:rPr>
              <w:noProof/>
            </w:rPr>
            <w:fldChar w:fldCharType="separate"/>
          </w:r>
          <w:r>
            <w:rPr>
              <w:noProof/>
            </w:rPr>
            <w:t>70</w:t>
          </w:r>
          <w:r>
            <w:rPr>
              <w:noProof/>
            </w:rPr>
            <w:fldChar w:fldCharType="end"/>
          </w:r>
        </w:p>
        <w:p w14:paraId="75A0E13C" w14:textId="77777777" w:rsidR="00A65981" w:rsidRDefault="00A65981">
          <w:pPr>
            <w:pStyle w:val="TOC2"/>
            <w:tabs>
              <w:tab w:val="left" w:pos="916"/>
              <w:tab w:val="right" w:leader="dot" w:pos="9350"/>
            </w:tabs>
            <w:rPr>
              <w:rFonts w:eastAsiaTheme="minorEastAsia"/>
              <w:noProof/>
              <w:sz w:val="24"/>
              <w:szCs w:val="24"/>
              <w:lang w:eastAsia="ja-JP"/>
            </w:rPr>
          </w:pPr>
          <w:r>
            <w:rPr>
              <w:noProof/>
            </w:rPr>
            <w:t>2.38.</w:t>
          </w:r>
          <w:r>
            <w:rPr>
              <w:rFonts w:eastAsiaTheme="minorEastAsia"/>
              <w:noProof/>
              <w:sz w:val="24"/>
              <w:szCs w:val="24"/>
              <w:lang w:eastAsia="ja-JP"/>
            </w:rPr>
            <w:tab/>
          </w:r>
          <w:r>
            <w:rPr>
              <w:noProof/>
            </w:rPr>
            <w:t>win-sc:accesstoken_item</w:t>
          </w:r>
          <w:r>
            <w:rPr>
              <w:noProof/>
            </w:rPr>
            <w:tab/>
          </w:r>
          <w:r>
            <w:rPr>
              <w:noProof/>
            </w:rPr>
            <w:fldChar w:fldCharType="begin"/>
          </w:r>
          <w:r>
            <w:rPr>
              <w:noProof/>
            </w:rPr>
            <w:instrText xml:space="preserve"> PAGEREF _Toc334363011 \h </w:instrText>
          </w:r>
          <w:r>
            <w:rPr>
              <w:noProof/>
            </w:rPr>
          </w:r>
          <w:r>
            <w:rPr>
              <w:noProof/>
            </w:rPr>
            <w:fldChar w:fldCharType="separate"/>
          </w:r>
          <w:r>
            <w:rPr>
              <w:noProof/>
            </w:rPr>
            <w:t>76</w:t>
          </w:r>
          <w:r>
            <w:rPr>
              <w:noProof/>
            </w:rPr>
            <w:fldChar w:fldCharType="end"/>
          </w:r>
        </w:p>
        <w:p w14:paraId="37EDBFCC" w14:textId="77777777" w:rsidR="00A65981" w:rsidRDefault="00A65981">
          <w:pPr>
            <w:pStyle w:val="TOC2"/>
            <w:tabs>
              <w:tab w:val="left" w:pos="916"/>
              <w:tab w:val="right" w:leader="dot" w:pos="9350"/>
            </w:tabs>
            <w:rPr>
              <w:rFonts w:eastAsiaTheme="minorEastAsia"/>
              <w:noProof/>
              <w:sz w:val="24"/>
              <w:szCs w:val="24"/>
              <w:lang w:eastAsia="ja-JP"/>
            </w:rPr>
          </w:pPr>
          <w:r>
            <w:rPr>
              <w:noProof/>
            </w:rPr>
            <w:t>2.39.</w:t>
          </w:r>
          <w:r>
            <w:rPr>
              <w:rFonts w:eastAsiaTheme="minorEastAsia"/>
              <w:noProof/>
              <w:sz w:val="24"/>
              <w:szCs w:val="24"/>
              <w:lang w:eastAsia="ja-JP"/>
            </w:rPr>
            <w:tab/>
          </w:r>
          <w:r>
            <w:rPr>
              <w:noProof/>
            </w:rPr>
            <w:t>win-def:auditeventpolicy_test</w:t>
          </w:r>
          <w:r>
            <w:rPr>
              <w:noProof/>
            </w:rPr>
            <w:tab/>
          </w:r>
          <w:r>
            <w:rPr>
              <w:noProof/>
            </w:rPr>
            <w:fldChar w:fldCharType="begin"/>
          </w:r>
          <w:r>
            <w:rPr>
              <w:noProof/>
            </w:rPr>
            <w:instrText xml:space="preserve"> PAGEREF _Toc334363012 \h </w:instrText>
          </w:r>
          <w:r>
            <w:rPr>
              <w:noProof/>
            </w:rPr>
          </w:r>
          <w:r>
            <w:rPr>
              <w:noProof/>
            </w:rPr>
            <w:fldChar w:fldCharType="separate"/>
          </w:r>
          <w:r>
            <w:rPr>
              <w:noProof/>
            </w:rPr>
            <w:t>82</w:t>
          </w:r>
          <w:r>
            <w:rPr>
              <w:noProof/>
            </w:rPr>
            <w:fldChar w:fldCharType="end"/>
          </w:r>
        </w:p>
        <w:p w14:paraId="36E3B879"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2.39.1.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_Toc334363013 \h </w:instrText>
          </w:r>
          <w:r>
            <w:rPr>
              <w:noProof/>
            </w:rPr>
          </w:r>
          <w:r>
            <w:rPr>
              <w:noProof/>
            </w:rPr>
            <w:fldChar w:fldCharType="separate"/>
          </w:r>
          <w:r>
            <w:rPr>
              <w:noProof/>
            </w:rPr>
            <w:t>83</w:t>
          </w:r>
          <w:r>
            <w:rPr>
              <w:noProof/>
            </w:rPr>
            <w:fldChar w:fldCharType="end"/>
          </w:r>
        </w:p>
        <w:p w14:paraId="5928B8BF" w14:textId="77777777" w:rsidR="00A65981" w:rsidRDefault="00A65981">
          <w:pPr>
            <w:pStyle w:val="TOC2"/>
            <w:tabs>
              <w:tab w:val="left" w:pos="916"/>
              <w:tab w:val="right" w:leader="dot" w:pos="9350"/>
            </w:tabs>
            <w:rPr>
              <w:rFonts w:eastAsiaTheme="minorEastAsia"/>
              <w:noProof/>
              <w:sz w:val="24"/>
              <w:szCs w:val="24"/>
              <w:lang w:eastAsia="ja-JP"/>
            </w:rPr>
          </w:pPr>
          <w:r>
            <w:rPr>
              <w:noProof/>
            </w:rPr>
            <w:t>2.40.</w:t>
          </w:r>
          <w:r>
            <w:rPr>
              <w:rFonts w:eastAsiaTheme="minorEastAsia"/>
              <w:noProof/>
              <w:sz w:val="24"/>
              <w:szCs w:val="24"/>
              <w:lang w:eastAsia="ja-JP"/>
            </w:rPr>
            <w:tab/>
          </w:r>
          <w:r>
            <w:rPr>
              <w:noProof/>
            </w:rPr>
            <w:t>win-def:auditeventpolicy_object</w:t>
          </w:r>
          <w:r>
            <w:rPr>
              <w:noProof/>
            </w:rPr>
            <w:tab/>
          </w:r>
          <w:r>
            <w:rPr>
              <w:noProof/>
            </w:rPr>
            <w:fldChar w:fldCharType="begin"/>
          </w:r>
          <w:r>
            <w:rPr>
              <w:noProof/>
            </w:rPr>
            <w:instrText xml:space="preserve"> PAGEREF _Toc334363014 \h </w:instrText>
          </w:r>
          <w:r>
            <w:rPr>
              <w:noProof/>
            </w:rPr>
          </w:r>
          <w:r>
            <w:rPr>
              <w:noProof/>
            </w:rPr>
            <w:fldChar w:fldCharType="separate"/>
          </w:r>
          <w:r>
            <w:rPr>
              <w:noProof/>
            </w:rPr>
            <w:t>83</w:t>
          </w:r>
          <w:r>
            <w:rPr>
              <w:noProof/>
            </w:rPr>
            <w:fldChar w:fldCharType="end"/>
          </w:r>
        </w:p>
        <w:p w14:paraId="0A445979" w14:textId="77777777" w:rsidR="00A65981" w:rsidRDefault="00A65981">
          <w:pPr>
            <w:pStyle w:val="TOC2"/>
            <w:tabs>
              <w:tab w:val="left" w:pos="916"/>
              <w:tab w:val="right" w:leader="dot" w:pos="9350"/>
            </w:tabs>
            <w:rPr>
              <w:rFonts w:eastAsiaTheme="minorEastAsia"/>
              <w:noProof/>
              <w:sz w:val="24"/>
              <w:szCs w:val="24"/>
              <w:lang w:eastAsia="ja-JP"/>
            </w:rPr>
          </w:pPr>
          <w:r>
            <w:rPr>
              <w:noProof/>
            </w:rPr>
            <w:t>2.41.</w:t>
          </w:r>
          <w:r>
            <w:rPr>
              <w:rFonts w:eastAsiaTheme="minorEastAsia"/>
              <w:noProof/>
              <w:sz w:val="24"/>
              <w:szCs w:val="24"/>
              <w:lang w:eastAsia="ja-JP"/>
            </w:rPr>
            <w:tab/>
          </w:r>
          <w:r>
            <w:rPr>
              <w:noProof/>
            </w:rPr>
            <w:t>win-def:auditeventpolicy_state</w:t>
          </w:r>
          <w:r>
            <w:rPr>
              <w:noProof/>
            </w:rPr>
            <w:tab/>
          </w:r>
          <w:r>
            <w:rPr>
              <w:noProof/>
            </w:rPr>
            <w:fldChar w:fldCharType="begin"/>
          </w:r>
          <w:r>
            <w:rPr>
              <w:noProof/>
            </w:rPr>
            <w:instrText xml:space="preserve"> PAGEREF _Toc334363015 \h </w:instrText>
          </w:r>
          <w:r>
            <w:rPr>
              <w:noProof/>
            </w:rPr>
          </w:r>
          <w:r>
            <w:rPr>
              <w:noProof/>
            </w:rPr>
            <w:fldChar w:fldCharType="separate"/>
          </w:r>
          <w:r>
            <w:rPr>
              <w:noProof/>
            </w:rPr>
            <w:t>83</w:t>
          </w:r>
          <w:r>
            <w:rPr>
              <w:noProof/>
            </w:rPr>
            <w:fldChar w:fldCharType="end"/>
          </w:r>
        </w:p>
        <w:p w14:paraId="7B292183" w14:textId="77777777" w:rsidR="00A65981" w:rsidRDefault="00A65981">
          <w:pPr>
            <w:pStyle w:val="TOC2"/>
            <w:tabs>
              <w:tab w:val="left" w:pos="916"/>
              <w:tab w:val="right" w:leader="dot" w:pos="9350"/>
            </w:tabs>
            <w:rPr>
              <w:rFonts w:eastAsiaTheme="minorEastAsia"/>
              <w:noProof/>
              <w:sz w:val="24"/>
              <w:szCs w:val="24"/>
              <w:lang w:eastAsia="ja-JP"/>
            </w:rPr>
          </w:pPr>
          <w:r>
            <w:rPr>
              <w:noProof/>
            </w:rPr>
            <w:t>2.42.</w:t>
          </w:r>
          <w:r>
            <w:rPr>
              <w:rFonts w:eastAsiaTheme="minorEastAsia"/>
              <w:noProof/>
              <w:sz w:val="24"/>
              <w:szCs w:val="24"/>
              <w:lang w:eastAsia="ja-JP"/>
            </w:rPr>
            <w:tab/>
          </w:r>
          <w:r>
            <w:rPr>
              <w:noProof/>
            </w:rPr>
            <w:t>win-sc:auditeventpolicy__item</w:t>
          </w:r>
          <w:r>
            <w:rPr>
              <w:noProof/>
            </w:rPr>
            <w:tab/>
          </w:r>
          <w:r>
            <w:rPr>
              <w:noProof/>
            </w:rPr>
            <w:fldChar w:fldCharType="begin"/>
          </w:r>
          <w:r>
            <w:rPr>
              <w:noProof/>
            </w:rPr>
            <w:instrText xml:space="preserve"> PAGEREF _Toc334363016 \h </w:instrText>
          </w:r>
          <w:r>
            <w:rPr>
              <w:noProof/>
            </w:rPr>
          </w:r>
          <w:r>
            <w:rPr>
              <w:noProof/>
            </w:rPr>
            <w:fldChar w:fldCharType="separate"/>
          </w:r>
          <w:r>
            <w:rPr>
              <w:noProof/>
            </w:rPr>
            <w:t>86</w:t>
          </w:r>
          <w:r>
            <w:rPr>
              <w:noProof/>
            </w:rPr>
            <w:fldChar w:fldCharType="end"/>
          </w:r>
        </w:p>
        <w:p w14:paraId="73F7A562" w14:textId="77777777" w:rsidR="00A65981" w:rsidRDefault="00A65981">
          <w:pPr>
            <w:pStyle w:val="TOC2"/>
            <w:tabs>
              <w:tab w:val="left" w:pos="916"/>
              <w:tab w:val="right" w:leader="dot" w:pos="9350"/>
            </w:tabs>
            <w:rPr>
              <w:rFonts w:eastAsiaTheme="minorEastAsia"/>
              <w:noProof/>
              <w:sz w:val="24"/>
              <w:szCs w:val="24"/>
              <w:lang w:eastAsia="ja-JP"/>
            </w:rPr>
          </w:pPr>
          <w:r>
            <w:rPr>
              <w:noProof/>
            </w:rPr>
            <w:t>2.43.</w:t>
          </w:r>
          <w:r>
            <w:rPr>
              <w:rFonts w:eastAsiaTheme="minorEastAsia"/>
              <w:noProof/>
              <w:sz w:val="24"/>
              <w:szCs w:val="24"/>
              <w:lang w:eastAsia="ja-JP"/>
            </w:rPr>
            <w:tab/>
          </w:r>
          <w:r>
            <w:rPr>
              <w:noProof/>
            </w:rPr>
            <w:t>win-def:EntityStateAuditType</w:t>
          </w:r>
          <w:r>
            <w:rPr>
              <w:noProof/>
            </w:rPr>
            <w:tab/>
          </w:r>
          <w:r>
            <w:rPr>
              <w:noProof/>
            </w:rPr>
            <w:fldChar w:fldCharType="begin"/>
          </w:r>
          <w:r>
            <w:rPr>
              <w:noProof/>
            </w:rPr>
            <w:instrText xml:space="preserve"> PAGEREF _Toc334363017 \h </w:instrText>
          </w:r>
          <w:r>
            <w:rPr>
              <w:noProof/>
            </w:rPr>
          </w:r>
          <w:r>
            <w:rPr>
              <w:noProof/>
            </w:rPr>
            <w:fldChar w:fldCharType="separate"/>
          </w:r>
          <w:r>
            <w:rPr>
              <w:noProof/>
            </w:rPr>
            <w:t>88</w:t>
          </w:r>
          <w:r>
            <w:rPr>
              <w:noProof/>
            </w:rPr>
            <w:fldChar w:fldCharType="end"/>
          </w:r>
        </w:p>
        <w:p w14:paraId="7E90981C" w14:textId="77777777" w:rsidR="00A65981" w:rsidRDefault="00A65981">
          <w:pPr>
            <w:pStyle w:val="TOC2"/>
            <w:tabs>
              <w:tab w:val="left" w:pos="916"/>
              <w:tab w:val="right" w:leader="dot" w:pos="9350"/>
            </w:tabs>
            <w:rPr>
              <w:rFonts w:eastAsiaTheme="minorEastAsia"/>
              <w:noProof/>
              <w:sz w:val="24"/>
              <w:szCs w:val="24"/>
              <w:lang w:eastAsia="ja-JP"/>
            </w:rPr>
          </w:pPr>
          <w:r>
            <w:rPr>
              <w:noProof/>
            </w:rPr>
            <w:t>2.44.</w:t>
          </w:r>
          <w:r>
            <w:rPr>
              <w:rFonts w:eastAsiaTheme="minorEastAsia"/>
              <w:noProof/>
              <w:sz w:val="24"/>
              <w:szCs w:val="24"/>
              <w:lang w:eastAsia="ja-JP"/>
            </w:rPr>
            <w:tab/>
          </w:r>
          <w:r>
            <w:rPr>
              <w:noProof/>
            </w:rPr>
            <w:t>win-sc:EntityItemAuditType</w:t>
          </w:r>
          <w:r>
            <w:rPr>
              <w:noProof/>
            </w:rPr>
            <w:tab/>
          </w:r>
          <w:r>
            <w:rPr>
              <w:noProof/>
            </w:rPr>
            <w:fldChar w:fldCharType="begin"/>
          </w:r>
          <w:r>
            <w:rPr>
              <w:noProof/>
            </w:rPr>
            <w:instrText xml:space="preserve"> PAGEREF _Toc334363018 \h </w:instrText>
          </w:r>
          <w:r>
            <w:rPr>
              <w:noProof/>
            </w:rPr>
          </w:r>
          <w:r>
            <w:rPr>
              <w:noProof/>
            </w:rPr>
            <w:fldChar w:fldCharType="separate"/>
          </w:r>
          <w:r>
            <w:rPr>
              <w:noProof/>
            </w:rPr>
            <w:t>88</w:t>
          </w:r>
          <w:r>
            <w:rPr>
              <w:noProof/>
            </w:rPr>
            <w:fldChar w:fldCharType="end"/>
          </w:r>
        </w:p>
        <w:p w14:paraId="0C285F97" w14:textId="77777777" w:rsidR="00A65981" w:rsidRDefault="00A65981">
          <w:pPr>
            <w:pStyle w:val="TOC2"/>
            <w:tabs>
              <w:tab w:val="left" w:pos="916"/>
              <w:tab w:val="right" w:leader="dot" w:pos="9350"/>
            </w:tabs>
            <w:rPr>
              <w:rFonts w:eastAsiaTheme="minorEastAsia"/>
              <w:noProof/>
              <w:sz w:val="24"/>
              <w:szCs w:val="24"/>
              <w:lang w:eastAsia="ja-JP"/>
            </w:rPr>
          </w:pPr>
          <w:r>
            <w:rPr>
              <w:noProof/>
            </w:rPr>
            <w:t>2.45.</w:t>
          </w:r>
          <w:r>
            <w:rPr>
              <w:rFonts w:eastAsiaTheme="minorEastAsia"/>
              <w:noProof/>
              <w:sz w:val="24"/>
              <w:szCs w:val="24"/>
              <w:lang w:eastAsia="ja-JP"/>
            </w:rPr>
            <w:tab/>
          </w:r>
          <w:r>
            <w:rPr>
              <w:noProof/>
            </w:rPr>
            <w:t>win-def:auditeventpolicysubcategories_test</w:t>
          </w:r>
          <w:r>
            <w:rPr>
              <w:noProof/>
            </w:rPr>
            <w:tab/>
          </w:r>
          <w:r>
            <w:rPr>
              <w:noProof/>
            </w:rPr>
            <w:fldChar w:fldCharType="begin"/>
          </w:r>
          <w:r>
            <w:rPr>
              <w:noProof/>
            </w:rPr>
            <w:instrText xml:space="preserve"> PAGEREF _Toc334363019 \h </w:instrText>
          </w:r>
          <w:r>
            <w:rPr>
              <w:noProof/>
            </w:rPr>
          </w:r>
          <w:r>
            <w:rPr>
              <w:noProof/>
            </w:rPr>
            <w:fldChar w:fldCharType="separate"/>
          </w:r>
          <w:r>
            <w:rPr>
              <w:noProof/>
            </w:rPr>
            <w:t>89</w:t>
          </w:r>
          <w:r>
            <w:rPr>
              <w:noProof/>
            </w:rPr>
            <w:fldChar w:fldCharType="end"/>
          </w:r>
        </w:p>
        <w:p w14:paraId="03E7C940"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2.45.1.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_Toc334363020 \h </w:instrText>
          </w:r>
          <w:r>
            <w:rPr>
              <w:noProof/>
            </w:rPr>
          </w:r>
          <w:r>
            <w:rPr>
              <w:noProof/>
            </w:rPr>
            <w:fldChar w:fldCharType="separate"/>
          </w:r>
          <w:r>
            <w:rPr>
              <w:noProof/>
            </w:rPr>
            <w:t>89</w:t>
          </w:r>
          <w:r>
            <w:rPr>
              <w:noProof/>
            </w:rPr>
            <w:fldChar w:fldCharType="end"/>
          </w:r>
        </w:p>
        <w:p w14:paraId="6E2041DD" w14:textId="77777777" w:rsidR="00A65981" w:rsidRDefault="00A65981">
          <w:pPr>
            <w:pStyle w:val="TOC2"/>
            <w:tabs>
              <w:tab w:val="left" w:pos="916"/>
              <w:tab w:val="right" w:leader="dot" w:pos="9350"/>
            </w:tabs>
            <w:rPr>
              <w:rFonts w:eastAsiaTheme="minorEastAsia"/>
              <w:noProof/>
              <w:sz w:val="24"/>
              <w:szCs w:val="24"/>
              <w:lang w:eastAsia="ja-JP"/>
            </w:rPr>
          </w:pPr>
          <w:r>
            <w:rPr>
              <w:noProof/>
            </w:rPr>
            <w:t>2.46.</w:t>
          </w:r>
          <w:r>
            <w:rPr>
              <w:rFonts w:eastAsiaTheme="minorEastAsia"/>
              <w:noProof/>
              <w:sz w:val="24"/>
              <w:szCs w:val="24"/>
              <w:lang w:eastAsia="ja-JP"/>
            </w:rPr>
            <w:tab/>
          </w:r>
          <w:r>
            <w:rPr>
              <w:noProof/>
            </w:rPr>
            <w:t>win-def:auditeventpolicysubcategories_object</w:t>
          </w:r>
          <w:r>
            <w:rPr>
              <w:noProof/>
            </w:rPr>
            <w:tab/>
          </w:r>
          <w:r>
            <w:rPr>
              <w:noProof/>
            </w:rPr>
            <w:fldChar w:fldCharType="begin"/>
          </w:r>
          <w:r>
            <w:rPr>
              <w:noProof/>
            </w:rPr>
            <w:instrText xml:space="preserve"> PAGEREF _Toc334363021 \h </w:instrText>
          </w:r>
          <w:r>
            <w:rPr>
              <w:noProof/>
            </w:rPr>
          </w:r>
          <w:r>
            <w:rPr>
              <w:noProof/>
            </w:rPr>
            <w:fldChar w:fldCharType="separate"/>
          </w:r>
          <w:r>
            <w:rPr>
              <w:noProof/>
            </w:rPr>
            <w:t>89</w:t>
          </w:r>
          <w:r>
            <w:rPr>
              <w:noProof/>
            </w:rPr>
            <w:fldChar w:fldCharType="end"/>
          </w:r>
        </w:p>
        <w:p w14:paraId="668B9C2A" w14:textId="77777777" w:rsidR="00A65981" w:rsidRDefault="00A65981">
          <w:pPr>
            <w:pStyle w:val="TOC2"/>
            <w:tabs>
              <w:tab w:val="left" w:pos="916"/>
              <w:tab w:val="right" w:leader="dot" w:pos="9350"/>
            </w:tabs>
            <w:rPr>
              <w:rFonts w:eastAsiaTheme="minorEastAsia"/>
              <w:noProof/>
              <w:sz w:val="24"/>
              <w:szCs w:val="24"/>
              <w:lang w:eastAsia="ja-JP"/>
            </w:rPr>
          </w:pPr>
          <w:r>
            <w:rPr>
              <w:noProof/>
            </w:rPr>
            <w:t>2.47.</w:t>
          </w:r>
          <w:r>
            <w:rPr>
              <w:rFonts w:eastAsiaTheme="minorEastAsia"/>
              <w:noProof/>
              <w:sz w:val="24"/>
              <w:szCs w:val="24"/>
              <w:lang w:eastAsia="ja-JP"/>
            </w:rPr>
            <w:tab/>
          </w:r>
          <w:r>
            <w:rPr>
              <w:noProof/>
            </w:rPr>
            <w:t>win-def: auditeventpolicysubcategories_state</w:t>
          </w:r>
          <w:r>
            <w:rPr>
              <w:noProof/>
            </w:rPr>
            <w:tab/>
          </w:r>
          <w:r>
            <w:rPr>
              <w:noProof/>
            </w:rPr>
            <w:fldChar w:fldCharType="begin"/>
          </w:r>
          <w:r>
            <w:rPr>
              <w:noProof/>
            </w:rPr>
            <w:instrText xml:space="preserve"> PAGEREF _Toc334363022 \h </w:instrText>
          </w:r>
          <w:r>
            <w:rPr>
              <w:noProof/>
            </w:rPr>
          </w:r>
          <w:r>
            <w:rPr>
              <w:noProof/>
            </w:rPr>
            <w:fldChar w:fldCharType="separate"/>
          </w:r>
          <w:r>
            <w:rPr>
              <w:noProof/>
            </w:rPr>
            <w:t>90</w:t>
          </w:r>
          <w:r>
            <w:rPr>
              <w:noProof/>
            </w:rPr>
            <w:fldChar w:fldCharType="end"/>
          </w:r>
        </w:p>
        <w:p w14:paraId="14F2F238" w14:textId="77777777" w:rsidR="00A65981" w:rsidRDefault="00A65981">
          <w:pPr>
            <w:pStyle w:val="TOC2"/>
            <w:tabs>
              <w:tab w:val="left" w:pos="916"/>
              <w:tab w:val="right" w:leader="dot" w:pos="9350"/>
            </w:tabs>
            <w:rPr>
              <w:rFonts w:eastAsiaTheme="minorEastAsia"/>
              <w:noProof/>
              <w:sz w:val="24"/>
              <w:szCs w:val="24"/>
              <w:lang w:eastAsia="ja-JP"/>
            </w:rPr>
          </w:pPr>
          <w:r>
            <w:rPr>
              <w:noProof/>
            </w:rPr>
            <w:t>2.48.</w:t>
          </w:r>
          <w:r>
            <w:rPr>
              <w:rFonts w:eastAsiaTheme="minorEastAsia"/>
              <w:noProof/>
              <w:sz w:val="24"/>
              <w:szCs w:val="24"/>
              <w:lang w:eastAsia="ja-JP"/>
            </w:rPr>
            <w:tab/>
          </w:r>
          <w:r>
            <w:rPr>
              <w:noProof/>
            </w:rPr>
            <w:t>win-sc:auditeventpolicysubcategories__item</w:t>
          </w:r>
          <w:r>
            <w:rPr>
              <w:noProof/>
            </w:rPr>
            <w:tab/>
          </w:r>
          <w:r>
            <w:rPr>
              <w:noProof/>
            </w:rPr>
            <w:fldChar w:fldCharType="begin"/>
          </w:r>
          <w:r>
            <w:rPr>
              <w:noProof/>
            </w:rPr>
            <w:instrText xml:space="preserve"> PAGEREF _Toc334363023 \h </w:instrText>
          </w:r>
          <w:r>
            <w:rPr>
              <w:noProof/>
            </w:rPr>
          </w:r>
          <w:r>
            <w:rPr>
              <w:noProof/>
            </w:rPr>
            <w:fldChar w:fldCharType="separate"/>
          </w:r>
          <w:r>
            <w:rPr>
              <w:noProof/>
            </w:rPr>
            <w:t>101</w:t>
          </w:r>
          <w:r>
            <w:rPr>
              <w:noProof/>
            </w:rPr>
            <w:fldChar w:fldCharType="end"/>
          </w:r>
        </w:p>
        <w:p w14:paraId="47430497" w14:textId="77777777" w:rsidR="00A65981" w:rsidRDefault="00A65981">
          <w:pPr>
            <w:pStyle w:val="TOC2"/>
            <w:tabs>
              <w:tab w:val="left" w:pos="916"/>
              <w:tab w:val="right" w:leader="dot" w:pos="9350"/>
            </w:tabs>
            <w:rPr>
              <w:rFonts w:eastAsiaTheme="minorEastAsia"/>
              <w:noProof/>
              <w:sz w:val="24"/>
              <w:szCs w:val="24"/>
              <w:lang w:eastAsia="ja-JP"/>
            </w:rPr>
          </w:pPr>
          <w:r>
            <w:rPr>
              <w:noProof/>
            </w:rPr>
            <w:t>2.49.</w:t>
          </w:r>
          <w:r>
            <w:rPr>
              <w:rFonts w:eastAsiaTheme="minorEastAsia"/>
              <w:noProof/>
              <w:sz w:val="24"/>
              <w:szCs w:val="24"/>
              <w:lang w:eastAsia="ja-JP"/>
            </w:rPr>
            <w:tab/>
          </w:r>
          <w:r>
            <w:rPr>
              <w:noProof/>
            </w:rPr>
            <w:t>win-def:EntityStateAuditType</w:t>
          </w:r>
          <w:r>
            <w:rPr>
              <w:noProof/>
            </w:rPr>
            <w:tab/>
          </w:r>
          <w:r>
            <w:rPr>
              <w:noProof/>
            </w:rPr>
            <w:fldChar w:fldCharType="begin"/>
          </w:r>
          <w:r>
            <w:rPr>
              <w:noProof/>
            </w:rPr>
            <w:instrText xml:space="preserve"> PAGEREF _Toc334363024 \h </w:instrText>
          </w:r>
          <w:r>
            <w:rPr>
              <w:noProof/>
            </w:rPr>
          </w:r>
          <w:r>
            <w:rPr>
              <w:noProof/>
            </w:rPr>
            <w:fldChar w:fldCharType="separate"/>
          </w:r>
          <w:r>
            <w:rPr>
              <w:noProof/>
            </w:rPr>
            <w:t>112</w:t>
          </w:r>
          <w:r>
            <w:rPr>
              <w:noProof/>
            </w:rPr>
            <w:fldChar w:fldCharType="end"/>
          </w:r>
        </w:p>
        <w:p w14:paraId="7114022C" w14:textId="77777777" w:rsidR="00A65981" w:rsidRDefault="00A65981">
          <w:pPr>
            <w:pStyle w:val="TOC2"/>
            <w:tabs>
              <w:tab w:val="left" w:pos="916"/>
              <w:tab w:val="right" w:leader="dot" w:pos="9350"/>
            </w:tabs>
            <w:rPr>
              <w:rFonts w:eastAsiaTheme="minorEastAsia"/>
              <w:noProof/>
              <w:sz w:val="24"/>
              <w:szCs w:val="24"/>
              <w:lang w:eastAsia="ja-JP"/>
            </w:rPr>
          </w:pPr>
          <w:r>
            <w:rPr>
              <w:noProof/>
            </w:rPr>
            <w:lastRenderedPageBreak/>
            <w:t>2.50.</w:t>
          </w:r>
          <w:r>
            <w:rPr>
              <w:rFonts w:eastAsiaTheme="minorEastAsia"/>
              <w:noProof/>
              <w:sz w:val="24"/>
              <w:szCs w:val="24"/>
              <w:lang w:eastAsia="ja-JP"/>
            </w:rPr>
            <w:tab/>
          </w:r>
          <w:r>
            <w:rPr>
              <w:noProof/>
            </w:rPr>
            <w:t>win-sc:EntityItemAuditType</w:t>
          </w:r>
          <w:r>
            <w:rPr>
              <w:noProof/>
            </w:rPr>
            <w:tab/>
          </w:r>
          <w:r>
            <w:rPr>
              <w:noProof/>
            </w:rPr>
            <w:fldChar w:fldCharType="begin"/>
          </w:r>
          <w:r>
            <w:rPr>
              <w:noProof/>
            </w:rPr>
            <w:instrText xml:space="preserve"> PAGEREF _Toc334363025 \h </w:instrText>
          </w:r>
          <w:r>
            <w:rPr>
              <w:noProof/>
            </w:rPr>
          </w:r>
          <w:r>
            <w:rPr>
              <w:noProof/>
            </w:rPr>
            <w:fldChar w:fldCharType="separate"/>
          </w:r>
          <w:r>
            <w:rPr>
              <w:noProof/>
            </w:rPr>
            <w:t>112</w:t>
          </w:r>
          <w:r>
            <w:rPr>
              <w:noProof/>
            </w:rPr>
            <w:fldChar w:fldCharType="end"/>
          </w:r>
        </w:p>
        <w:p w14:paraId="27A452B7" w14:textId="77777777" w:rsidR="00A65981" w:rsidRDefault="00A65981">
          <w:pPr>
            <w:pStyle w:val="TOC2"/>
            <w:tabs>
              <w:tab w:val="left" w:pos="916"/>
              <w:tab w:val="right" w:leader="dot" w:pos="9350"/>
            </w:tabs>
            <w:rPr>
              <w:rFonts w:eastAsiaTheme="minorEastAsia"/>
              <w:noProof/>
              <w:sz w:val="24"/>
              <w:szCs w:val="24"/>
              <w:lang w:eastAsia="ja-JP"/>
            </w:rPr>
          </w:pPr>
          <w:r>
            <w:rPr>
              <w:noProof/>
            </w:rPr>
            <w:t>2.51.</w:t>
          </w:r>
          <w:r>
            <w:rPr>
              <w:rFonts w:eastAsiaTheme="minorEastAsia"/>
              <w:noProof/>
              <w:sz w:val="24"/>
              <w:szCs w:val="24"/>
              <w:lang w:eastAsia="ja-JP"/>
            </w:rPr>
            <w:tab/>
          </w:r>
          <w:r>
            <w:rPr>
              <w:noProof/>
            </w:rPr>
            <w:t>win-def:passwordpolicy_test</w:t>
          </w:r>
          <w:r>
            <w:rPr>
              <w:noProof/>
            </w:rPr>
            <w:tab/>
          </w:r>
          <w:r>
            <w:rPr>
              <w:noProof/>
            </w:rPr>
            <w:fldChar w:fldCharType="begin"/>
          </w:r>
          <w:r>
            <w:rPr>
              <w:noProof/>
            </w:rPr>
            <w:instrText xml:space="preserve"> PAGEREF _Toc334363026 \h </w:instrText>
          </w:r>
          <w:r>
            <w:rPr>
              <w:noProof/>
            </w:rPr>
          </w:r>
          <w:r>
            <w:rPr>
              <w:noProof/>
            </w:rPr>
            <w:fldChar w:fldCharType="separate"/>
          </w:r>
          <w:r>
            <w:rPr>
              <w:noProof/>
            </w:rPr>
            <w:t>113</w:t>
          </w:r>
          <w:r>
            <w:rPr>
              <w:noProof/>
            </w:rPr>
            <w:fldChar w:fldCharType="end"/>
          </w:r>
        </w:p>
        <w:p w14:paraId="6605EC5A"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2.51.1.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_Toc334363027 \h </w:instrText>
          </w:r>
          <w:r>
            <w:rPr>
              <w:noProof/>
            </w:rPr>
          </w:r>
          <w:r>
            <w:rPr>
              <w:noProof/>
            </w:rPr>
            <w:fldChar w:fldCharType="separate"/>
          </w:r>
          <w:r>
            <w:rPr>
              <w:noProof/>
            </w:rPr>
            <w:t>113</w:t>
          </w:r>
          <w:r>
            <w:rPr>
              <w:noProof/>
            </w:rPr>
            <w:fldChar w:fldCharType="end"/>
          </w:r>
        </w:p>
        <w:p w14:paraId="0C49298A" w14:textId="77777777" w:rsidR="00A65981" w:rsidRDefault="00A65981">
          <w:pPr>
            <w:pStyle w:val="TOC2"/>
            <w:tabs>
              <w:tab w:val="left" w:pos="916"/>
              <w:tab w:val="right" w:leader="dot" w:pos="9350"/>
            </w:tabs>
            <w:rPr>
              <w:rFonts w:eastAsiaTheme="minorEastAsia"/>
              <w:noProof/>
              <w:sz w:val="24"/>
              <w:szCs w:val="24"/>
              <w:lang w:eastAsia="ja-JP"/>
            </w:rPr>
          </w:pPr>
          <w:r>
            <w:rPr>
              <w:noProof/>
            </w:rPr>
            <w:t>2.52.</w:t>
          </w:r>
          <w:r>
            <w:rPr>
              <w:rFonts w:eastAsiaTheme="minorEastAsia"/>
              <w:noProof/>
              <w:sz w:val="24"/>
              <w:szCs w:val="24"/>
              <w:lang w:eastAsia="ja-JP"/>
            </w:rPr>
            <w:tab/>
          </w:r>
          <w:r>
            <w:rPr>
              <w:noProof/>
            </w:rPr>
            <w:t>win-def:passwordpolicy_object</w:t>
          </w:r>
          <w:r>
            <w:rPr>
              <w:noProof/>
            </w:rPr>
            <w:tab/>
          </w:r>
          <w:r>
            <w:rPr>
              <w:noProof/>
            </w:rPr>
            <w:fldChar w:fldCharType="begin"/>
          </w:r>
          <w:r>
            <w:rPr>
              <w:noProof/>
            </w:rPr>
            <w:instrText xml:space="preserve"> PAGEREF _Toc334363028 \h </w:instrText>
          </w:r>
          <w:r>
            <w:rPr>
              <w:noProof/>
            </w:rPr>
          </w:r>
          <w:r>
            <w:rPr>
              <w:noProof/>
            </w:rPr>
            <w:fldChar w:fldCharType="separate"/>
          </w:r>
          <w:r>
            <w:rPr>
              <w:noProof/>
            </w:rPr>
            <w:t>113</w:t>
          </w:r>
          <w:r>
            <w:rPr>
              <w:noProof/>
            </w:rPr>
            <w:fldChar w:fldCharType="end"/>
          </w:r>
        </w:p>
        <w:p w14:paraId="6DCB5BBC" w14:textId="77777777" w:rsidR="00A65981" w:rsidRDefault="00A65981">
          <w:pPr>
            <w:pStyle w:val="TOC2"/>
            <w:tabs>
              <w:tab w:val="left" w:pos="916"/>
              <w:tab w:val="right" w:leader="dot" w:pos="9350"/>
            </w:tabs>
            <w:rPr>
              <w:rFonts w:eastAsiaTheme="minorEastAsia"/>
              <w:noProof/>
              <w:sz w:val="24"/>
              <w:szCs w:val="24"/>
              <w:lang w:eastAsia="ja-JP"/>
            </w:rPr>
          </w:pPr>
          <w:r>
            <w:rPr>
              <w:noProof/>
            </w:rPr>
            <w:t>2.53.</w:t>
          </w:r>
          <w:r>
            <w:rPr>
              <w:rFonts w:eastAsiaTheme="minorEastAsia"/>
              <w:noProof/>
              <w:sz w:val="24"/>
              <w:szCs w:val="24"/>
              <w:lang w:eastAsia="ja-JP"/>
            </w:rPr>
            <w:tab/>
          </w:r>
          <w:r>
            <w:rPr>
              <w:noProof/>
            </w:rPr>
            <w:t>win-def:passwordpolicy_state</w:t>
          </w:r>
          <w:r>
            <w:rPr>
              <w:noProof/>
            </w:rPr>
            <w:tab/>
          </w:r>
          <w:r>
            <w:rPr>
              <w:noProof/>
            </w:rPr>
            <w:fldChar w:fldCharType="begin"/>
          </w:r>
          <w:r>
            <w:rPr>
              <w:noProof/>
            </w:rPr>
            <w:instrText xml:space="preserve"> PAGEREF _Toc334363029 \h </w:instrText>
          </w:r>
          <w:r>
            <w:rPr>
              <w:noProof/>
            </w:rPr>
          </w:r>
          <w:r>
            <w:rPr>
              <w:noProof/>
            </w:rPr>
            <w:fldChar w:fldCharType="separate"/>
          </w:r>
          <w:r>
            <w:rPr>
              <w:noProof/>
            </w:rPr>
            <w:t>114</w:t>
          </w:r>
          <w:r>
            <w:rPr>
              <w:noProof/>
            </w:rPr>
            <w:fldChar w:fldCharType="end"/>
          </w:r>
        </w:p>
        <w:p w14:paraId="2D8B3BE0" w14:textId="77777777" w:rsidR="00A65981" w:rsidRDefault="00A65981">
          <w:pPr>
            <w:pStyle w:val="TOC2"/>
            <w:tabs>
              <w:tab w:val="left" w:pos="916"/>
              <w:tab w:val="right" w:leader="dot" w:pos="9350"/>
            </w:tabs>
            <w:rPr>
              <w:rFonts w:eastAsiaTheme="minorEastAsia"/>
              <w:noProof/>
              <w:sz w:val="24"/>
              <w:szCs w:val="24"/>
              <w:lang w:eastAsia="ja-JP"/>
            </w:rPr>
          </w:pPr>
          <w:r>
            <w:rPr>
              <w:noProof/>
            </w:rPr>
            <w:t>2.54.</w:t>
          </w:r>
          <w:r>
            <w:rPr>
              <w:rFonts w:eastAsiaTheme="minorEastAsia"/>
              <w:noProof/>
              <w:sz w:val="24"/>
              <w:szCs w:val="24"/>
              <w:lang w:eastAsia="ja-JP"/>
            </w:rPr>
            <w:tab/>
          </w:r>
          <w:r>
            <w:rPr>
              <w:noProof/>
            </w:rPr>
            <w:t>win-sc:passwordpolicy_item</w:t>
          </w:r>
          <w:r>
            <w:rPr>
              <w:noProof/>
            </w:rPr>
            <w:tab/>
          </w:r>
          <w:r>
            <w:rPr>
              <w:noProof/>
            </w:rPr>
            <w:fldChar w:fldCharType="begin"/>
          </w:r>
          <w:r>
            <w:rPr>
              <w:noProof/>
            </w:rPr>
            <w:instrText xml:space="preserve"> PAGEREF _Toc334363030 \h </w:instrText>
          </w:r>
          <w:r>
            <w:rPr>
              <w:noProof/>
            </w:rPr>
          </w:r>
          <w:r>
            <w:rPr>
              <w:noProof/>
            </w:rPr>
            <w:fldChar w:fldCharType="separate"/>
          </w:r>
          <w:r>
            <w:rPr>
              <w:noProof/>
            </w:rPr>
            <w:t>117</w:t>
          </w:r>
          <w:r>
            <w:rPr>
              <w:noProof/>
            </w:rPr>
            <w:fldChar w:fldCharType="end"/>
          </w:r>
        </w:p>
        <w:p w14:paraId="5184CE86" w14:textId="77777777" w:rsidR="00A65981" w:rsidRDefault="00A65981">
          <w:pPr>
            <w:pStyle w:val="TOC2"/>
            <w:tabs>
              <w:tab w:val="left" w:pos="916"/>
              <w:tab w:val="right" w:leader="dot" w:pos="9350"/>
            </w:tabs>
            <w:rPr>
              <w:rFonts w:eastAsiaTheme="minorEastAsia"/>
              <w:noProof/>
              <w:sz w:val="24"/>
              <w:szCs w:val="24"/>
              <w:lang w:eastAsia="ja-JP"/>
            </w:rPr>
          </w:pPr>
          <w:r>
            <w:rPr>
              <w:noProof/>
            </w:rPr>
            <w:t>2.55.</w:t>
          </w:r>
          <w:r>
            <w:rPr>
              <w:rFonts w:eastAsiaTheme="minorEastAsia"/>
              <w:noProof/>
              <w:sz w:val="24"/>
              <w:szCs w:val="24"/>
              <w:lang w:eastAsia="ja-JP"/>
            </w:rPr>
            <w:tab/>
          </w:r>
          <w:r>
            <w:rPr>
              <w:noProof/>
            </w:rPr>
            <w:t>win-def:lockoutpolicy_test</w:t>
          </w:r>
          <w:r>
            <w:rPr>
              <w:noProof/>
            </w:rPr>
            <w:tab/>
          </w:r>
          <w:r>
            <w:rPr>
              <w:noProof/>
            </w:rPr>
            <w:fldChar w:fldCharType="begin"/>
          </w:r>
          <w:r>
            <w:rPr>
              <w:noProof/>
            </w:rPr>
            <w:instrText xml:space="preserve"> PAGEREF _Toc334363031 \h </w:instrText>
          </w:r>
          <w:r>
            <w:rPr>
              <w:noProof/>
            </w:rPr>
          </w:r>
          <w:r>
            <w:rPr>
              <w:noProof/>
            </w:rPr>
            <w:fldChar w:fldCharType="separate"/>
          </w:r>
          <w:r>
            <w:rPr>
              <w:noProof/>
            </w:rPr>
            <w:t>121</w:t>
          </w:r>
          <w:r>
            <w:rPr>
              <w:noProof/>
            </w:rPr>
            <w:fldChar w:fldCharType="end"/>
          </w:r>
        </w:p>
        <w:p w14:paraId="6EF3D5D3"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2.55.1.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_Toc334363032 \h </w:instrText>
          </w:r>
          <w:r>
            <w:rPr>
              <w:noProof/>
            </w:rPr>
          </w:r>
          <w:r>
            <w:rPr>
              <w:noProof/>
            </w:rPr>
            <w:fldChar w:fldCharType="separate"/>
          </w:r>
          <w:r>
            <w:rPr>
              <w:noProof/>
            </w:rPr>
            <w:t>121</w:t>
          </w:r>
          <w:r>
            <w:rPr>
              <w:noProof/>
            </w:rPr>
            <w:fldChar w:fldCharType="end"/>
          </w:r>
        </w:p>
        <w:p w14:paraId="1B5EF61E" w14:textId="77777777" w:rsidR="00A65981" w:rsidRDefault="00A65981">
          <w:pPr>
            <w:pStyle w:val="TOC2"/>
            <w:tabs>
              <w:tab w:val="left" w:pos="916"/>
              <w:tab w:val="right" w:leader="dot" w:pos="9350"/>
            </w:tabs>
            <w:rPr>
              <w:rFonts w:eastAsiaTheme="minorEastAsia"/>
              <w:noProof/>
              <w:sz w:val="24"/>
              <w:szCs w:val="24"/>
              <w:lang w:eastAsia="ja-JP"/>
            </w:rPr>
          </w:pPr>
          <w:r>
            <w:rPr>
              <w:noProof/>
            </w:rPr>
            <w:t>2.56.</w:t>
          </w:r>
          <w:r>
            <w:rPr>
              <w:rFonts w:eastAsiaTheme="minorEastAsia"/>
              <w:noProof/>
              <w:sz w:val="24"/>
              <w:szCs w:val="24"/>
              <w:lang w:eastAsia="ja-JP"/>
            </w:rPr>
            <w:tab/>
          </w:r>
          <w:r>
            <w:rPr>
              <w:noProof/>
            </w:rPr>
            <w:t>win-def:lockoutpolicy_object</w:t>
          </w:r>
          <w:r>
            <w:rPr>
              <w:noProof/>
            </w:rPr>
            <w:tab/>
          </w:r>
          <w:r>
            <w:rPr>
              <w:noProof/>
            </w:rPr>
            <w:fldChar w:fldCharType="begin"/>
          </w:r>
          <w:r>
            <w:rPr>
              <w:noProof/>
            </w:rPr>
            <w:instrText xml:space="preserve"> PAGEREF _Toc334363033 \h </w:instrText>
          </w:r>
          <w:r>
            <w:rPr>
              <w:noProof/>
            </w:rPr>
          </w:r>
          <w:r>
            <w:rPr>
              <w:noProof/>
            </w:rPr>
            <w:fldChar w:fldCharType="separate"/>
          </w:r>
          <w:r>
            <w:rPr>
              <w:noProof/>
            </w:rPr>
            <w:t>121</w:t>
          </w:r>
          <w:r>
            <w:rPr>
              <w:noProof/>
            </w:rPr>
            <w:fldChar w:fldCharType="end"/>
          </w:r>
        </w:p>
        <w:p w14:paraId="2514971F" w14:textId="77777777" w:rsidR="00A65981" w:rsidRDefault="00A65981">
          <w:pPr>
            <w:pStyle w:val="TOC2"/>
            <w:tabs>
              <w:tab w:val="left" w:pos="916"/>
              <w:tab w:val="right" w:leader="dot" w:pos="9350"/>
            </w:tabs>
            <w:rPr>
              <w:rFonts w:eastAsiaTheme="minorEastAsia"/>
              <w:noProof/>
              <w:sz w:val="24"/>
              <w:szCs w:val="24"/>
              <w:lang w:eastAsia="ja-JP"/>
            </w:rPr>
          </w:pPr>
          <w:r>
            <w:rPr>
              <w:noProof/>
            </w:rPr>
            <w:t>2.57.</w:t>
          </w:r>
          <w:r>
            <w:rPr>
              <w:rFonts w:eastAsiaTheme="minorEastAsia"/>
              <w:noProof/>
              <w:sz w:val="24"/>
              <w:szCs w:val="24"/>
              <w:lang w:eastAsia="ja-JP"/>
            </w:rPr>
            <w:tab/>
          </w:r>
          <w:r>
            <w:rPr>
              <w:noProof/>
            </w:rPr>
            <w:t>win-def: lockoutpolicy_state</w:t>
          </w:r>
          <w:r>
            <w:rPr>
              <w:noProof/>
            </w:rPr>
            <w:tab/>
          </w:r>
          <w:r>
            <w:rPr>
              <w:noProof/>
            </w:rPr>
            <w:fldChar w:fldCharType="begin"/>
          </w:r>
          <w:r>
            <w:rPr>
              <w:noProof/>
            </w:rPr>
            <w:instrText xml:space="preserve"> PAGEREF _Toc334363034 \h </w:instrText>
          </w:r>
          <w:r>
            <w:rPr>
              <w:noProof/>
            </w:rPr>
          </w:r>
          <w:r>
            <w:rPr>
              <w:noProof/>
            </w:rPr>
            <w:fldChar w:fldCharType="separate"/>
          </w:r>
          <w:r>
            <w:rPr>
              <w:noProof/>
            </w:rPr>
            <w:t>122</w:t>
          </w:r>
          <w:r>
            <w:rPr>
              <w:noProof/>
            </w:rPr>
            <w:fldChar w:fldCharType="end"/>
          </w:r>
        </w:p>
        <w:p w14:paraId="21F638E9" w14:textId="77777777" w:rsidR="00A65981" w:rsidRDefault="00A65981">
          <w:pPr>
            <w:pStyle w:val="TOC2"/>
            <w:tabs>
              <w:tab w:val="left" w:pos="916"/>
              <w:tab w:val="right" w:leader="dot" w:pos="9350"/>
            </w:tabs>
            <w:rPr>
              <w:rFonts w:eastAsiaTheme="minorEastAsia"/>
              <w:noProof/>
              <w:sz w:val="24"/>
              <w:szCs w:val="24"/>
              <w:lang w:eastAsia="ja-JP"/>
            </w:rPr>
          </w:pPr>
          <w:r>
            <w:rPr>
              <w:noProof/>
            </w:rPr>
            <w:t>2.58.</w:t>
          </w:r>
          <w:r>
            <w:rPr>
              <w:rFonts w:eastAsiaTheme="minorEastAsia"/>
              <w:noProof/>
              <w:sz w:val="24"/>
              <w:szCs w:val="24"/>
              <w:lang w:eastAsia="ja-JP"/>
            </w:rPr>
            <w:tab/>
          </w:r>
          <w:r>
            <w:rPr>
              <w:noProof/>
            </w:rPr>
            <w:t>win-sc: lockoutpolicy _item</w:t>
          </w:r>
          <w:r>
            <w:rPr>
              <w:noProof/>
            </w:rPr>
            <w:tab/>
          </w:r>
          <w:r>
            <w:rPr>
              <w:noProof/>
            </w:rPr>
            <w:fldChar w:fldCharType="begin"/>
          </w:r>
          <w:r>
            <w:rPr>
              <w:noProof/>
            </w:rPr>
            <w:instrText xml:space="preserve"> PAGEREF _Toc334363035 \h </w:instrText>
          </w:r>
          <w:r>
            <w:rPr>
              <w:noProof/>
            </w:rPr>
          </w:r>
          <w:r>
            <w:rPr>
              <w:noProof/>
            </w:rPr>
            <w:fldChar w:fldCharType="separate"/>
          </w:r>
          <w:r>
            <w:rPr>
              <w:noProof/>
            </w:rPr>
            <w:t>125</w:t>
          </w:r>
          <w:r>
            <w:rPr>
              <w:noProof/>
            </w:rPr>
            <w:fldChar w:fldCharType="end"/>
          </w:r>
        </w:p>
        <w:p w14:paraId="7DF20268" w14:textId="77777777" w:rsidR="00A65981" w:rsidRDefault="00A65981">
          <w:pPr>
            <w:pStyle w:val="TOC2"/>
            <w:tabs>
              <w:tab w:val="left" w:pos="916"/>
              <w:tab w:val="right" w:leader="dot" w:pos="9350"/>
            </w:tabs>
            <w:rPr>
              <w:rFonts w:eastAsiaTheme="minorEastAsia"/>
              <w:noProof/>
              <w:sz w:val="24"/>
              <w:szCs w:val="24"/>
              <w:lang w:eastAsia="ja-JP"/>
            </w:rPr>
          </w:pPr>
          <w:r>
            <w:rPr>
              <w:noProof/>
            </w:rPr>
            <w:t>2.59.</w:t>
          </w:r>
          <w:r>
            <w:rPr>
              <w:rFonts w:eastAsiaTheme="minorEastAsia"/>
              <w:noProof/>
              <w:sz w:val="24"/>
              <w:szCs w:val="24"/>
              <w:lang w:eastAsia="ja-JP"/>
            </w:rPr>
            <w:tab/>
          </w:r>
          <w:r>
            <w:rPr>
              <w:noProof/>
            </w:rPr>
            <w:t>win-def:wmi57_test</w:t>
          </w:r>
          <w:r>
            <w:rPr>
              <w:noProof/>
            </w:rPr>
            <w:tab/>
          </w:r>
          <w:r>
            <w:rPr>
              <w:noProof/>
            </w:rPr>
            <w:fldChar w:fldCharType="begin"/>
          </w:r>
          <w:r>
            <w:rPr>
              <w:noProof/>
            </w:rPr>
            <w:instrText xml:space="preserve"> PAGEREF _Toc334363036 \h </w:instrText>
          </w:r>
          <w:r>
            <w:rPr>
              <w:noProof/>
            </w:rPr>
          </w:r>
          <w:r>
            <w:rPr>
              <w:noProof/>
            </w:rPr>
            <w:fldChar w:fldCharType="separate"/>
          </w:r>
          <w:r>
            <w:rPr>
              <w:noProof/>
            </w:rPr>
            <w:t>127</w:t>
          </w:r>
          <w:r>
            <w:rPr>
              <w:noProof/>
            </w:rPr>
            <w:fldChar w:fldCharType="end"/>
          </w:r>
        </w:p>
        <w:p w14:paraId="48533FB9"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2.59.1.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_Toc334363037 \h </w:instrText>
          </w:r>
          <w:r>
            <w:rPr>
              <w:noProof/>
            </w:rPr>
          </w:r>
          <w:r>
            <w:rPr>
              <w:noProof/>
            </w:rPr>
            <w:fldChar w:fldCharType="separate"/>
          </w:r>
          <w:r>
            <w:rPr>
              <w:noProof/>
            </w:rPr>
            <w:t>127</w:t>
          </w:r>
          <w:r>
            <w:rPr>
              <w:noProof/>
            </w:rPr>
            <w:fldChar w:fldCharType="end"/>
          </w:r>
        </w:p>
        <w:p w14:paraId="3CC0846F" w14:textId="77777777" w:rsidR="00A65981" w:rsidRDefault="00A65981">
          <w:pPr>
            <w:pStyle w:val="TOC2"/>
            <w:tabs>
              <w:tab w:val="left" w:pos="916"/>
              <w:tab w:val="right" w:leader="dot" w:pos="9350"/>
            </w:tabs>
            <w:rPr>
              <w:rFonts w:eastAsiaTheme="minorEastAsia"/>
              <w:noProof/>
              <w:sz w:val="24"/>
              <w:szCs w:val="24"/>
              <w:lang w:eastAsia="ja-JP"/>
            </w:rPr>
          </w:pPr>
          <w:r>
            <w:rPr>
              <w:noProof/>
            </w:rPr>
            <w:t>2.60.</w:t>
          </w:r>
          <w:r>
            <w:rPr>
              <w:rFonts w:eastAsiaTheme="minorEastAsia"/>
              <w:noProof/>
              <w:sz w:val="24"/>
              <w:szCs w:val="24"/>
              <w:lang w:eastAsia="ja-JP"/>
            </w:rPr>
            <w:tab/>
          </w:r>
          <w:r>
            <w:rPr>
              <w:noProof/>
            </w:rPr>
            <w:t>win-def:wmi57_object</w:t>
          </w:r>
          <w:r>
            <w:rPr>
              <w:noProof/>
            </w:rPr>
            <w:tab/>
          </w:r>
          <w:r>
            <w:rPr>
              <w:noProof/>
            </w:rPr>
            <w:fldChar w:fldCharType="begin"/>
          </w:r>
          <w:r>
            <w:rPr>
              <w:noProof/>
            </w:rPr>
            <w:instrText xml:space="preserve"> PAGEREF _Toc334363038 \h </w:instrText>
          </w:r>
          <w:r>
            <w:rPr>
              <w:noProof/>
            </w:rPr>
          </w:r>
          <w:r>
            <w:rPr>
              <w:noProof/>
            </w:rPr>
            <w:fldChar w:fldCharType="separate"/>
          </w:r>
          <w:r>
            <w:rPr>
              <w:noProof/>
            </w:rPr>
            <w:t>127</w:t>
          </w:r>
          <w:r>
            <w:rPr>
              <w:noProof/>
            </w:rPr>
            <w:fldChar w:fldCharType="end"/>
          </w:r>
        </w:p>
        <w:p w14:paraId="40A56333" w14:textId="77777777" w:rsidR="00A65981" w:rsidRDefault="00A65981">
          <w:pPr>
            <w:pStyle w:val="TOC2"/>
            <w:tabs>
              <w:tab w:val="left" w:pos="916"/>
              <w:tab w:val="right" w:leader="dot" w:pos="9350"/>
            </w:tabs>
            <w:rPr>
              <w:rFonts w:eastAsiaTheme="minorEastAsia"/>
              <w:noProof/>
              <w:sz w:val="24"/>
              <w:szCs w:val="24"/>
              <w:lang w:eastAsia="ja-JP"/>
            </w:rPr>
          </w:pPr>
          <w:r>
            <w:rPr>
              <w:noProof/>
            </w:rPr>
            <w:t>2.61.</w:t>
          </w:r>
          <w:r>
            <w:rPr>
              <w:rFonts w:eastAsiaTheme="minorEastAsia"/>
              <w:noProof/>
              <w:sz w:val="24"/>
              <w:szCs w:val="24"/>
              <w:lang w:eastAsia="ja-JP"/>
            </w:rPr>
            <w:tab/>
          </w:r>
          <w:r>
            <w:rPr>
              <w:noProof/>
            </w:rPr>
            <w:t>win-def: wmi57_state</w:t>
          </w:r>
          <w:r>
            <w:rPr>
              <w:noProof/>
            </w:rPr>
            <w:tab/>
          </w:r>
          <w:r>
            <w:rPr>
              <w:noProof/>
            </w:rPr>
            <w:fldChar w:fldCharType="begin"/>
          </w:r>
          <w:r>
            <w:rPr>
              <w:noProof/>
            </w:rPr>
            <w:instrText xml:space="preserve"> PAGEREF _Toc334363039 \h </w:instrText>
          </w:r>
          <w:r>
            <w:rPr>
              <w:noProof/>
            </w:rPr>
          </w:r>
          <w:r>
            <w:rPr>
              <w:noProof/>
            </w:rPr>
            <w:fldChar w:fldCharType="separate"/>
          </w:r>
          <w:r>
            <w:rPr>
              <w:noProof/>
            </w:rPr>
            <w:t>129</w:t>
          </w:r>
          <w:r>
            <w:rPr>
              <w:noProof/>
            </w:rPr>
            <w:fldChar w:fldCharType="end"/>
          </w:r>
        </w:p>
        <w:p w14:paraId="23DB834E" w14:textId="77777777" w:rsidR="00A65981" w:rsidRDefault="00A65981">
          <w:pPr>
            <w:pStyle w:val="TOC2"/>
            <w:tabs>
              <w:tab w:val="left" w:pos="916"/>
              <w:tab w:val="right" w:leader="dot" w:pos="9350"/>
            </w:tabs>
            <w:rPr>
              <w:rFonts w:eastAsiaTheme="minorEastAsia"/>
              <w:noProof/>
              <w:sz w:val="24"/>
              <w:szCs w:val="24"/>
              <w:lang w:eastAsia="ja-JP"/>
            </w:rPr>
          </w:pPr>
          <w:r>
            <w:rPr>
              <w:noProof/>
            </w:rPr>
            <w:t>2.62.</w:t>
          </w:r>
          <w:r>
            <w:rPr>
              <w:rFonts w:eastAsiaTheme="minorEastAsia"/>
              <w:noProof/>
              <w:sz w:val="24"/>
              <w:szCs w:val="24"/>
              <w:lang w:eastAsia="ja-JP"/>
            </w:rPr>
            <w:tab/>
          </w:r>
          <w:r>
            <w:rPr>
              <w:noProof/>
            </w:rPr>
            <w:t>win-sc:wmi57_item</w:t>
          </w:r>
          <w:r>
            <w:rPr>
              <w:noProof/>
            </w:rPr>
            <w:tab/>
          </w:r>
          <w:r>
            <w:rPr>
              <w:noProof/>
            </w:rPr>
            <w:fldChar w:fldCharType="begin"/>
          </w:r>
          <w:r>
            <w:rPr>
              <w:noProof/>
            </w:rPr>
            <w:instrText xml:space="preserve"> PAGEREF _Toc334363040 \h </w:instrText>
          </w:r>
          <w:r>
            <w:rPr>
              <w:noProof/>
            </w:rPr>
          </w:r>
          <w:r>
            <w:rPr>
              <w:noProof/>
            </w:rPr>
            <w:fldChar w:fldCharType="separate"/>
          </w:r>
          <w:r>
            <w:rPr>
              <w:noProof/>
            </w:rPr>
            <w:t>130</w:t>
          </w:r>
          <w:r>
            <w:rPr>
              <w:noProof/>
            </w:rPr>
            <w:fldChar w:fldCharType="end"/>
          </w:r>
        </w:p>
        <w:p w14:paraId="374910C4" w14:textId="77777777" w:rsidR="00A65981" w:rsidRDefault="00A65981">
          <w:pPr>
            <w:pStyle w:val="TOC2"/>
            <w:tabs>
              <w:tab w:val="left" w:pos="916"/>
              <w:tab w:val="right" w:leader="dot" w:pos="9350"/>
            </w:tabs>
            <w:rPr>
              <w:rFonts w:eastAsiaTheme="minorEastAsia"/>
              <w:noProof/>
              <w:sz w:val="24"/>
              <w:szCs w:val="24"/>
              <w:lang w:eastAsia="ja-JP"/>
            </w:rPr>
          </w:pPr>
          <w:r>
            <w:rPr>
              <w:noProof/>
            </w:rPr>
            <w:t>2.63.</w:t>
          </w:r>
          <w:r>
            <w:rPr>
              <w:rFonts w:eastAsiaTheme="minorEastAsia"/>
              <w:noProof/>
              <w:sz w:val="24"/>
              <w:szCs w:val="24"/>
              <w:lang w:eastAsia="ja-JP"/>
            </w:rPr>
            <w:tab/>
          </w:r>
          <w:r>
            <w:rPr>
              <w:noProof/>
            </w:rPr>
            <w:t>Representation of Windows Principal Names</w:t>
          </w:r>
          <w:r>
            <w:rPr>
              <w:noProof/>
            </w:rPr>
            <w:tab/>
          </w:r>
          <w:r>
            <w:rPr>
              <w:noProof/>
            </w:rPr>
            <w:fldChar w:fldCharType="begin"/>
          </w:r>
          <w:r>
            <w:rPr>
              <w:noProof/>
            </w:rPr>
            <w:instrText xml:space="preserve"> PAGEREF _Toc334363041 \h </w:instrText>
          </w:r>
          <w:r>
            <w:rPr>
              <w:noProof/>
            </w:rPr>
          </w:r>
          <w:r>
            <w:rPr>
              <w:noProof/>
            </w:rPr>
            <w:fldChar w:fldCharType="separate"/>
          </w:r>
          <w:r>
            <w:rPr>
              <w:noProof/>
            </w:rPr>
            <w:t>131</w:t>
          </w:r>
          <w:r>
            <w:rPr>
              <w:noProof/>
            </w:rPr>
            <w:fldChar w:fldCharType="end"/>
          </w:r>
        </w:p>
        <w:p w14:paraId="09150958" w14:textId="77777777" w:rsidR="00A65981" w:rsidRDefault="00A65981">
          <w:pPr>
            <w:pStyle w:val="TOC2"/>
            <w:tabs>
              <w:tab w:val="left" w:pos="916"/>
              <w:tab w:val="right" w:leader="dot" w:pos="9350"/>
            </w:tabs>
            <w:rPr>
              <w:rFonts w:eastAsiaTheme="minorEastAsia"/>
              <w:noProof/>
              <w:sz w:val="24"/>
              <w:szCs w:val="24"/>
              <w:lang w:eastAsia="ja-JP"/>
            </w:rPr>
          </w:pPr>
          <w:r>
            <w:rPr>
              <w:noProof/>
            </w:rPr>
            <w:t>2.64.</w:t>
          </w:r>
          <w:r>
            <w:rPr>
              <w:rFonts w:eastAsiaTheme="minorEastAsia"/>
              <w:noProof/>
              <w:sz w:val="24"/>
              <w:szCs w:val="24"/>
              <w:lang w:eastAsia="ja-JP"/>
            </w:rPr>
            <w:tab/>
          </w:r>
          <w:r>
            <w:rPr>
              <w:noProof/>
            </w:rPr>
            <w:t>win-def:sid_test</w:t>
          </w:r>
          <w:r>
            <w:rPr>
              <w:noProof/>
            </w:rPr>
            <w:tab/>
          </w:r>
          <w:r>
            <w:rPr>
              <w:noProof/>
            </w:rPr>
            <w:fldChar w:fldCharType="begin"/>
          </w:r>
          <w:r>
            <w:rPr>
              <w:noProof/>
            </w:rPr>
            <w:instrText xml:space="preserve"> PAGEREF _Toc334363042 \h </w:instrText>
          </w:r>
          <w:r>
            <w:rPr>
              <w:noProof/>
            </w:rPr>
          </w:r>
          <w:r>
            <w:rPr>
              <w:noProof/>
            </w:rPr>
            <w:fldChar w:fldCharType="separate"/>
          </w:r>
          <w:r>
            <w:rPr>
              <w:noProof/>
            </w:rPr>
            <w:t>131</w:t>
          </w:r>
          <w:r>
            <w:rPr>
              <w:noProof/>
            </w:rPr>
            <w:fldChar w:fldCharType="end"/>
          </w:r>
        </w:p>
        <w:p w14:paraId="07143C28"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2.64.1.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_Toc334363043 \h </w:instrText>
          </w:r>
          <w:r>
            <w:rPr>
              <w:noProof/>
            </w:rPr>
          </w:r>
          <w:r>
            <w:rPr>
              <w:noProof/>
            </w:rPr>
            <w:fldChar w:fldCharType="separate"/>
          </w:r>
          <w:r>
            <w:rPr>
              <w:noProof/>
            </w:rPr>
            <w:t>132</w:t>
          </w:r>
          <w:r>
            <w:rPr>
              <w:noProof/>
            </w:rPr>
            <w:fldChar w:fldCharType="end"/>
          </w:r>
        </w:p>
        <w:p w14:paraId="2E546D13" w14:textId="77777777" w:rsidR="00A65981" w:rsidRDefault="00A65981">
          <w:pPr>
            <w:pStyle w:val="TOC2"/>
            <w:tabs>
              <w:tab w:val="left" w:pos="916"/>
              <w:tab w:val="right" w:leader="dot" w:pos="9350"/>
            </w:tabs>
            <w:rPr>
              <w:rFonts w:eastAsiaTheme="minorEastAsia"/>
              <w:noProof/>
              <w:sz w:val="24"/>
              <w:szCs w:val="24"/>
              <w:lang w:eastAsia="ja-JP"/>
            </w:rPr>
          </w:pPr>
          <w:r>
            <w:rPr>
              <w:noProof/>
            </w:rPr>
            <w:t>2.65.</w:t>
          </w:r>
          <w:r>
            <w:rPr>
              <w:rFonts w:eastAsiaTheme="minorEastAsia"/>
              <w:noProof/>
              <w:sz w:val="24"/>
              <w:szCs w:val="24"/>
              <w:lang w:eastAsia="ja-JP"/>
            </w:rPr>
            <w:tab/>
          </w:r>
          <w:r>
            <w:rPr>
              <w:noProof/>
            </w:rPr>
            <w:t>win-def:sid_object</w:t>
          </w:r>
          <w:r>
            <w:rPr>
              <w:noProof/>
            </w:rPr>
            <w:tab/>
          </w:r>
          <w:r>
            <w:rPr>
              <w:noProof/>
            </w:rPr>
            <w:fldChar w:fldCharType="begin"/>
          </w:r>
          <w:r>
            <w:rPr>
              <w:noProof/>
            </w:rPr>
            <w:instrText xml:space="preserve"> PAGEREF _Toc334363044 \h </w:instrText>
          </w:r>
          <w:r>
            <w:rPr>
              <w:noProof/>
            </w:rPr>
          </w:r>
          <w:r>
            <w:rPr>
              <w:noProof/>
            </w:rPr>
            <w:fldChar w:fldCharType="separate"/>
          </w:r>
          <w:r>
            <w:rPr>
              <w:noProof/>
            </w:rPr>
            <w:t>132</w:t>
          </w:r>
          <w:r>
            <w:rPr>
              <w:noProof/>
            </w:rPr>
            <w:fldChar w:fldCharType="end"/>
          </w:r>
        </w:p>
        <w:p w14:paraId="77E9419F" w14:textId="77777777" w:rsidR="00A65981" w:rsidRDefault="00A65981">
          <w:pPr>
            <w:pStyle w:val="TOC2"/>
            <w:tabs>
              <w:tab w:val="left" w:pos="916"/>
              <w:tab w:val="right" w:leader="dot" w:pos="9350"/>
            </w:tabs>
            <w:rPr>
              <w:rFonts w:eastAsiaTheme="minorEastAsia"/>
              <w:noProof/>
              <w:sz w:val="24"/>
              <w:szCs w:val="24"/>
              <w:lang w:eastAsia="ja-JP"/>
            </w:rPr>
          </w:pPr>
          <w:r>
            <w:rPr>
              <w:noProof/>
            </w:rPr>
            <w:t>2.66.</w:t>
          </w:r>
          <w:r>
            <w:rPr>
              <w:rFonts w:eastAsiaTheme="minorEastAsia"/>
              <w:noProof/>
              <w:sz w:val="24"/>
              <w:szCs w:val="24"/>
              <w:lang w:eastAsia="ja-JP"/>
            </w:rPr>
            <w:tab/>
          </w:r>
          <w:r>
            <w:rPr>
              <w:noProof/>
            </w:rPr>
            <w:t>win-def:SidBehaviors</w:t>
          </w:r>
          <w:r>
            <w:rPr>
              <w:noProof/>
            </w:rPr>
            <w:tab/>
          </w:r>
          <w:r>
            <w:rPr>
              <w:noProof/>
            </w:rPr>
            <w:fldChar w:fldCharType="begin"/>
          </w:r>
          <w:r>
            <w:rPr>
              <w:noProof/>
            </w:rPr>
            <w:instrText xml:space="preserve"> PAGEREF _Toc334363045 \h </w:instrText>
          </w:r>
          <w:r>
            <w:rPr>
              <w:noProof/>
            </w:rPr>
          </w:r>
          <w:r>
            <w:rPr>
              <w:noProof/>
            </w:rPr>
            <w:fldChar w:fldCharType="separate"/>
          </w:r>
          <w:r>
            <w:rPr>
              <w:noProof/>
            </w:rPr>
            <w:t>134</w:t>
          </w:r>
          <w:r>
            <w:rPr>
              <w:noProof/>
            </w:rPr>
            <w:fldChar w:fldCharType="end"/>
          </w:r>
        </w:p>
        <w:p w14:paraId="4A877B27" w14:textId="77777777" w:rsidR="00A65981" w:rsidRDefault="00A65981">
          <w:pPr>
            <w:pStyle w:val="TOC2"/>
            <w:tabs>
              <w:tab w:val="left" w:pos="916"/>
              <w:tab w:val="right" w:leader="dot" w:pos="9350"/>
            </w:tabs>
            <w:rPr>
              <w:rFonts w:eastAsiaTheme="minorEastAsia"/>
              <w:noProof/>
              <w:sz w:val="24"/>
              <w:szCs w:val="24"/>
              <w:lang w:eastAsia="ja-JP"/>
            </w:rPr>
          </w:pPr>
          <w:r>
            <w:rPr>
              <w:noProof/>
            </w:rPr>
            <w:t>2.67.</w:t>
          </w:r>
          <w:r>
            <w:rPr>
              <w:rFonts w:eastAsiaTheme="minorEastAsia"/>
              <w:noProof/>
              <w:sz w:val="24"/>
              <w:szCs w:val="24"/>
              <w:lang w:eastAsia="ja-JP"/>
            </w:rPr>
            <w:tab/>
          </w:r>
          <w:r>
            <w:rPr>
              <w:noProof/>
            </w:rPr>
            <w:t>win-def:sid_state</w:t>
          </w:r>
          <w:r>
            <w:rPr>
              <w:noProof/>
            </w:rPr>
            <w:tab/>
          </w:r>
          <w:r>
            <w:rPr>
              <w:noProof/>
            </w:rPr>
            <w:fldChar w:fldCharType="begin"/>
          </w:r>
          <w:r>
            <w:rPr>
              <w:noProof/>
            </w:rPr>
            <w:instrText xml:space="preserve"> PAGEREF _Toc334363046 \h </w:instrText>
          </w:r>
          <w:r>
            <w:rPr>
              <w:noProof/>
            </w:rPr>
          </w:r>
          <w:r>
            <w:rPr>
              <w:noProof/>
            </w:rPr>
            <w:fldChar w:fldCharType="separate"/>
          </w:r>
          <w:r>
            <w:rPr>
              <w:noProof/>
            </w:rPr>
            <w:t>135</w:t>
          </w:r>
          <w:r>
            <w:rPr>
              <w:noProof/>
            </w:rPr>
            <w:fldChar w:fldCharType="end"/>
          </w:r>
        </w:p>
        <w:p w14:paraId="4A8C73E3" w14:textId="77777777" w:rsidR="00A65981" w:rsidRDefault="00A65981">
          <w:pPr>
            <w:pStyle w:val="TOC2"/>
            <w:tabs>
              <w:tab w:val="left" w:pos="916"/>
              <w:tab w:val="right" w:leader="dot" w:pos="9350"/>
            </w:tabs>
            <w:rPr>
              <w:rFonts w:eastAsiaTheme="minorEastAsia"/>
              <w:noProof/>
              <w:sz w:val="24"/>
              <w:szCs w:val="24"/>
              <w:lang w:eastAsia="ja-JP"/>
            </w:rPr>
          </w:pPr>
          <w:r>
            <w:rPr>
              <w:noProof/>
            </w:rPr>
            <w:t>2.68.</w:t>
          </w:r>
          <w:r>
            <w:rPr>
              <w:rFonts w:eastAsiaTheme="minorEastAsia"/>
              <w:noProof/>
              <w:sz w:val="24"/>
              <w:szCs w:val="24"/>
              <w:lang w:eastAsia="ja-JP"/>
            </w:rPr>
            <w:tab/>
          </w:r>
          <w:r>
            <w:rPr>
              <w:noProof/>
            </w:rPr>
            <w:t>win-sc:sid_item</w:t>
          </w:r>
          <w:r>
            <w:rPr>
              <w:noProof/>
            </w:rPr>
            <w:tab/>
          </w:r>
          <w:r>
            <w:rPr>
              <w:noProof/>
            </w:rPr>
            <w:fldChar w:fldCharType="begin"/>
          </w:r>
          <w:r>
            <w:rPr>
              <w:noProof/>
            </w:rPr>
            <w:instrText xml:space="preserve"> PAGEREF _Toc334363047 \h </w:instrText>
          </w:r>
          <w:r>
            <w:rPr>
              <w:noProof/>
            </w:rPr>
          </w:r>
          <w:r>
            <w:rPr>
              <w:noProof/>
            </w:rPr>
            <w:fldChar w:fldCharType="separate"/>
          </w:r>
          <w:r>
            <w:rPr>
              <w:noProof/>
            </w:rPr>
            <w:t>137</w:t>
          </w:r>
          <w:r>
            <w:rPr>
              <w:noProof/>
            </w:rPr>
            <w:fldChar w:fldCharType="end"/>
          </w:r>
        </w:p>
        <w:p w14:paraId="0946BAD0" w14:textId="77777777" w:rsidR="00A65981" w:rsidRDefault="00A65981">
          <w:pPr>
            <w:pStyle w:val="TOC2"/>
            <w:tabs>
              <w:tab w:val="left" w:pos="916"/>
              <w:tab w:val="right" w:leader="dot" w:pos="9350"/>
            </w:tabs>
            <w:rPr>
              <w:rFonts w:eastAsiaTheme="minorEastAsia"/>
              <w:noProof/>
              <w:sz w:val="24"/>
              <w:szCs w:val="24"/>
              <w:lang w:eastAsia="ja-JP"/>
            </w:rPr>
          </w:pPr>
          <w:r>
            <w:rPr>
              <w:noProof/>
            </w:rPr>
            <w:t>2.69.</w:t>
          </w:r>
          <w:r>
            <w:rPr>
              <w:rFonts w:eastAsiaTheme="minorEastAsia"/>
              <w:noProof/>
              <w:sz w:val="24"/>
              <w:szCs w:val="24"/>
              <w:lang w:eastAsia="ja-JP"/>
            </w:rPr>
            <w:tab/>
          </w:r>
          <w:r>
            <w:rPr>
              <w:noProof/>
            </w:rPr>
            <w:t>win-def:sid_sid_test</w:t>
          </w:r>
          <w:r>
            <w:rPr>
              <w:noProof/>
            </w:rPr>
            <w:tab/>
          </w:r>
          <w:r>
            <w:rPr>
              <w:noProof/>
            </w:rPr>
            <w:fldChar w:fldCharType="begin"/>
          </w:r>
          <w:r>
            <w:rPr>
              <w:noProof/>
            </w:rPr>
            <w:instrText xml:space="preserve"> PAGEREF _Toc334363048 \h </w:instrText>
          </w:r>
          <w:r>
            <w:rPr>
              <w:noProof/>
            </w:rPr>
          </w:r>
          <w:r>
            <w:rPr>
              <w:noProof/>
            </w:rPr>
            <w:fldChar w:fldCharType="separate"/>
          </w:r>
          <w:r>
            <w:rPr>
              <w:noProof/>
            </w:rPr>
            <w:t>138</w:t>
          </w:r>
          <w:r>
            <w:rPr>
              <w:noProof/>
            </w:rPr>
            <w:fldChar w:fldCharType="end"/>
          </w:r>
        </w:p>
        <w:p w14:paraId="79796DE3"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2.69.1.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_Toc334363049 \h </w:instrText>
          </w:r>
          <w:r>
            <w:rPr>
              <w:noProof/>
            </w:rPr>
          </w:r>
          <w:r>
            <w:rPr>
              <w:noProof/>
            </w:rPr>
            <w:fldChar w:fldCharType="separate"/>
          </w:r>
          <w:r>
            <w:rPr>
              <w:noProof/>
            </w:rPr>
            <w:t>138</w:t>
          </w:r>
          <w:r>
            <w:rPr>
              <w:noProof/>
            </w:rPr>
            <w:fldChar w:fldCharType="end"/>
          </w:r>
        </w:p>
        <w:p w14:paraId="4279A3BD" w14:textId="77777777" w:rsidR="00A65981" w:rsidRDefault="00A65981">
          <w:pPr>
            <w:pStyle w:val="TOC2"/>
            <w:tabs>
              <w:tab w:val="left" w:pos="916"/>
              <w:tab w:val="right" w:leader="dot" w:pos="9350"/>
            </w:tabs>
            <w:rPr>
              <w:rFonts w:eastAsiaTheme="minorEastAsia"/>
              <w:noProof/>
              <w:sz w:val="24"/>
              <w:szCs w:val="24"/>
              <w:lang w:eastAsia="ja-JP"/>
            </w:rPr>
          </w:pPr>
          <w:r>
            <w:rPr>
              <w:noProof/>
            </w:rPr>
            <w:t>2.70.</w:t>
          </w:r>
          <w:r>
            <w:rPr>
              <w:rFonts w:eastAsiaTheme="minorEastAsia"/>
              <w:noProof/>
              <w:sz w:val="24"/>
              <w:szCs w:val="24"/>
              <w:lang w:eastAsia="ja-JP"/>
            </w:rPr>
            <w:tab/>
          </w:r>
          <w:r>
            <w:rPr>
              <w:noProof/>
            </w:rPr>
            <w:t>win-def:sid_sid_object</w:t>
          </w:r>
          <w:r>
            <w:rPr>
              <w:noProof/>
            </w:rPr>
            <w:tab/>
          </w:r>
          <w:r>
            <w:rPr>
              <w:noProof/>
            </w:rPr>
            <w:fldChar w:fldCharType="begin"/>
          </w:r>
          <w:r>
            <w:rPr>
              <w:noProof/>
            </w:rPr>
            <w:instrText xml:space="preserve"> PAGEREF _Toc334363050 \h </w:instrText>
          </w:r>
          <w:r>
            <w:rPr>
              <w:noProof/>
            </w:rPr>
          </w:r>
          <w:r>
            <w:rPr>
              <w:noProof/>
            </w:rPr>
            <w:fldChar w:fldCharType="separate"/>
          </w:r>
          <w:r>
            <w:rPr>
              <w:noProof/>
            </w:rPr>
            <w:t>138</w:t>
          </w:r>
          <w:r>
            <w:rPr>
              <w:noProof/>
            </w:rPr>
            <w:fldChar w:fldCharType="end"/>
          </w:r>
        </w:p>
        <w:p w14:paraId="4F8B5051" w14:textId="77777777" w:rsidR="00A65981" w:rsidRDefault="00A65981">
          <w:pPr>
            <w:pStyle w:val="TOC2"/>
            <w:tabs>
              <w:tab w:val="left" w:pos="916"/>
              <w:tab w:val="right" w:leader="dot" w:pos="9350"/>
            </w:tabs>
            <w:rPr>
              <w:rFonts w:eastAsiaTheme="minorEastAsia"/>
              <w:noProof/>
              <w:sz w:val="24"/>
              <w:szCs w:val="24"/>
              <w:lang w:eastAsia="ja-JP"/>
            </w:rPr>
          </w:pPr>
          <w:r>
            <w:rPr>
              <w:noProof/>
            </w:rPr>
            <w:t>2.71.</w:t>
          </w:r>
          <w:r>
            <w:rPr>
              <w:rFonts w:eastAsiaTheme="minorEastAsia"/>
              <w:noProof/>
              <w:sz w:val="24"/>
              <w:szCs w:val="24"/>
              <w:lang w:eastAsia="ja-JP"/>
            </w:rPr>
            <w:tab/>
          </w:r>
          <w:r>
            <w:rPr>
              <w:noProof/>
            </w:rPr>
            <w:t>win-def:SidSidBehaviors</w:t>
          </w:r>
          <w:r>
            <w:rPr>
              <w:noProof/>
            </w:rPr>
            <w:tab/>
          </w:r>
          <w:r>
            <w:rPr>
              <w:noProof/>
            </w:rPr>
            <w:fldChar w:fldCharType="begin"/>
          </w:r>
          <w:r>
            <w:rPr>
              <w:noProof/>
            </w:rPr>
            <w:instrText xml:space="preserve"> PAGEREF _Toc334363051 \h </w:instrText>
          </w:r>
          <w:r>
            <w:rPr>
              <w:noProof/>
            </w:rPr>
          </w:r>
          <w:r>
            <w:rPr>
              <w:noProof/>
            </w:rPr>
            <w:fldChar w:fldCharType="separate"/>
          </w:r>
          <w:r>
            <w:rPr>
              <w:noProof/>
            </w:rPr>
            <w:t>139</w:t>
          </w:r>
          <w:r>
            <w:rPr>
              <w:noProof/>
            </w:rPr>
            <w:fldChar w:fldCharType="end"/>
          </w:r>
        </w:p>
        <w:p w14:paraId="2E951848" w14:textId="77777777" w:rsidR="00A65981" w:rsidRDefault="00A65981">
          <w:pPr>
            <w:pStyle w:val="TOC2"/>
            <w:tabs>
              <w:tab w:val="left" w:pos="916"/>
              <w:tab w:val="right" w:leader="dot" w:pos="9350"/>
            </w:tabs>
            <w:rPr>
              <w:rFonts w:eastAsiaTheme="minorEastAsia"/>
              <w:noProof/>
              <w:sz w:val="24"/>
              <w:szCs w:val="24"/>
              <w:lang w:eastAsia="ja-JP"/>
            </w:rPr>
          </w:pPr>
          <w:r>
            <w:rPr>
              <w:noProof/>
            </w:rPr>
            <w:t>2.72.</w:t>
          </w:r>
          <w:r>
            <w:rPr>
              <w:rFonts w:eastAsiaTheme="minorEastAsia"/>
              <w:noProof/>
              <w:sz w:val="24"/>
              <w:szCs w:val="24"/>
              <w:lang w:eastAsia="ja-JP"/>
            </w:rPr>
            <w:tab/>
          </w:r>
          <w:r>
            <w:rPr>
              <w:noProof/>
            </w:rPr>
            <w:t>win-def:sid_sid_state</w:t>
          </w:r>
          <w:r>
            <w:rPr>
              <w:noProof/>
            </w:rPr>
            <w:tab/>
          </w:r>
          <w:r>
            <w:rPr>
              <w:noProof/>
            </w:rPr>
            <w:fldChar w:fldCharType="begin"/>
          </w:r>
          <w:r>
            <w:rPr>
              <w:noProof/>
            </w:rPr>
            <w:instrText xml:space="preserve"> PAGEREF _Toc334363052 \h </w:instrText>
          </w:r>
          <w:r>
            <w:rPr>
              <w:noProof/>
            </w:rPr>
          </w:r>
          <w:r>
            <w:rPr>
              <w:noProof/>
            </w:rPr>
            <w:fldChar w:fldCharType="separate"/>
          </w:r>
          <w:r>
            <w:rPr>
              <w:noProof/>
            </w:rPr>
            <w:t>141</w:t>
          </w:r>
          <w:r>
            <w:rPr>
              <w:noProof/>
            </w:rPr>
            <w:fldChar w:fldCharType="end"/>
          </w:r>
        </w:p>
        <w:p w14:paraId="28D1485E" w14:textId="77777777" w:rsidR="00A65981" w:rsidRDefault="00A65981">
          <w:pPr>
            <w:pStyle w:val="TOC2"/>
            <w:tabs>
              <w:tab w:val="left" w:pos="916"/>
              <w:tab w:val="right" w:leader="dot" w:pos="9350"/>
            </w:tabs>
            <w:rPr>
              <w:rFonts w:eastAsiaTheme="minorEastAsia"/>
              <w:noProof/>
              <w:sz w:val="24"/>
              <w:szCs w:val="24"/>
              <w:lang w:eastAsia="ja-JP"/>
            </w:rPr>
          </w:pPr>
          <w:r>
            <w:rPr>
              <w:noProof/>
            </w:rPr>
            <w:t>2.73.</w:t>
          </w:r>
          <w:r>
            <w:rPr>
              <w:rFonts w:eastAsiaTheme="minorEastAsia"/>
              <w:noProof/>
              <w:sz w:val="24"/>
              <w:szCs w:val="24"/>
              <w:lang w:eastAsia="ja-JP"/>
            </w:rPr>
            <w:tab/>
          </w:r>
          <w:r>
            <w:rPr>
              <w:noProof/>
            </w:rPr>
            <w:t>win-sc:sid_sid_item</w:t>
          </w:r>
          <w:r>
            <w:rPr>
              <w:noProof/>
            </w:rPr>
            <w:tab/>
          </w:r>
          <w:r>
            <w:rPr>
              <w:noProof/>
            </w:rPr>
            <w:fldChar w:fldCharType="begin"/>
          </w:r>
          <w:r>
            <w:rPr>
              <w:noProof/>
            </w:rPr>
            <w:instrText xml:space="preserve"> PAGEREF _Toc334363053 \h </w:instrText>
          </w:r>
          <w:r>
            <w:rPr>
              <w:noProof/>
            </w:rPr>
          </w:r>
          <w:r>
            <w:rPr>
              <w:noProof/>
            </w:rPr>
            <w:fldChar w:fldCharType="separate"/>
          </w:r>
          <w:r>
            <w:rPr>
              <w:noProof/>
            </w:rPr>
            <w:t>142</w:t>
          </w:r>
          <w:r>
            <w:rPr>
              <w:noProof/>
            </w:rPr>
            <w:fldChar w:fldCharType="end"/>
          </w:r>
        </w:p>
        <w:p w14:paraId="7FD1F930" w14:textId="77777777" w:rsidR="00A65981" w:rsidRDefault="00A65981">
          <w:pPr>
            <w:pStyle w:val="TOC2"/>
            <w:tabs>
              <w:tab w:val="left" w:pos="916"/>
              <w:tab w:val="right" w:leader="dot" w:pos="9350"/>
            </w:tabs>
            <w:rPr>
              <w:rFonts w:eastAsiaTheme="minorEastAsia"/>
              <w:noProof/>
              <w:sz w:val="24"/>
              <w:szCs w:val="24"/>
              <w:lang w:eastAsia="ja-JP"/>
            </w:rPr>
          </w:pPr>
          <w:r>
            <w:rPr>
              <w:noProof/>
            </w:rPr>
            <w:t>2.74.</w:t>
          </w:r>
          <w:r>
            <w:rPr>
              <w:rFonts w:eastAsiaTheme="minorEastAsia"/>
              <w:noProof/>
              <w:sz w:val="24"/>
              <w:szCs w:val="24"/>
              <w:lang w:eastAsia="ja-JP"/>
            </w:rPr>
            <w:tab/>
          </w:r>
          <w:r>
            <w:rPr>
              <w:noProof/>
            </w:rPr>
            <w:t>win-def:cmdlet_test</w:t>
          </w:r>
          <w:r>
            <w:rPr>
              <w:noProof/>
            </w:rPr>
            <w:tab/>
          </w:r>
          <w:r>
            <w:rPr>
              <w:noProof/>
            </w:rPr>
            <w:fldChar w:fldCharType="begin"/>
          </w:r>
          <w:r>
            <w:rPr>
              <w:noProof/>
            </w:rPr>
            <w:instrText xml:space="preserve"> PAGEREF _Toc334363054 \h </w:instrText>
          </w:r>
          <w:r>
            <w:rPr>
              <w:noProof/>
            </w:rPr>
          </w:r>
          <w:r>
            <w:rPr>
              <w:noProof/>
            </w:rPr>
            <w:fldChar w:fldCharType="separate"/>
          </w:r>
          <w:r>
            <w:rPr>
              <w:noProof/>
            </w:rPr>
            <w:t>143</w:t>
          </w:r>
          <w:r>
            <w:rPr>
              <w:noProof/>
            </w:rPr>
            <w:fldChar w:fldCharType="end"/>
          </w:r>
        </w:p>
        <w:p w14:paraId="3551ABBC"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2.74.1.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_Toc334363055 \h </w:instrText>
          </w:r>
          <w:r>
            <w:rPr>
              <w:noProof/>
            </w:rPr>
          </w:r>
          <w:r>
            <w:rPr>
              <w:noProof/>
            </w:rPr>
            <w:fldChar w:fldCharType="separate"/>
          </w:r>
          <w:r>
            <w:rPr>
              <w:noProof/>
            </w:rPr>
            <w:t>143</w:t>
          </w:r>
          <w:r>
            <w:rPr>
              <w:noProof/>
            </w:rPr>
            <w:fldChar w:fldCharType="end"/>
          </w:r>
        </w:p>
        <w:p w14:paraId="19362A89" w14:textId="77777777" w:rsidR="00A65981" w:rsidRDefault="00A65981">
          <w:pPr>
            <w:pStyle w:val="TOC2"/>
            <w:tabs>
              <w:tab w:val="left" w:pos="916"/>
              <w:tab w:val="right" w:leader="dot" w:pos="9350"/>
            </w:tabs>
            <w:rPr>
              <w:rFonts w:eastAsiaTheme="minorEastAsia"/>
              <w:noProof/>
              <w:sz w:val="24"/>
              <w:szCs w:val="24"/>
              <w:lang w:eastAsia="ja-JP"/>
            </w:rPr>
          </w:pPr>
          <w:r>
            <w:rPr>
              <w:noProof/>
            </w:rPr>
            <w:lastRenderedPageBreak/>
            <w:t>2.75.</w:t>
          </w:r>
          <w:r>
            <w:rPr>
              <w:rFonts w:eastAsiaTheme="minorEastAsia"/>
              <w:noProof/>
              <w:sz w:val="24"/>
              <w:szCs w:val="24"/>
              <w:lang w:eastAsia="ja-JP"/>
            </w:rPr>
            <w:tab/>
          </w:r>
          <w:r>
            <w:rPr>
              <w:noProof/>
            </w:rPr>
            <w:t>win-def:cmdlet_object</w:t>
          </w:r>
          <w:r>
            <w:rPr>
              <w:noProof/>
            </w:rPr>
            <w:tab/>
          </w:r>
          <w:r>
            <w:rPr>
              <w:noProof/>
            </w:rPr>
            <w:fldChar w:fldCharType="begin"/>
          </w:r>
          <w:r>
            <w:rPr>
              <w:noProof/>
            </w:rPr>
            <w:instrText xml:space="preserve"> PAGEREF _Toc334363056 \h </w:instrText>
          </w:r>
          <w:r>
            <w:rPr>
              <w:noProof/>
            </w:rPr>
          </w:r>
          <w:r>
            <w:rPr>
              <w:noProof/>
            </w:rPr>
            <w:fldChar w:fldCharType="separate"/>
          </w:r>
          <w:r>
            <w:rPr>
              <w:noProof/>
            </w:rPr>
            <w:t>144</w:t>
          </w:r>
          <w:r>
            <w:rPr>
              <w:noProof/>
            </w:rPr>
            <w:fldChar w:fldCharType="end"/>
          </w:r>
        </w:p>
        <w:p w14:paraId="4E0A7813" w14:textId="77777777" w:rsidR="00A65981" w:rsidRDefault="00A65981">
          <w:pPr>
            <w:pStyle w:val="TOC2"/>
            <w:tabs>
              <w:tab w:val="left" w:pos="916"/>
              <w:tab w:val="right" w:leader="dot" w:pos="9350"/>
            </w:tabs>
            <w:rPr>
              <w:rFonts w:eastAsiaTheme="minorEastAsia"/>
              <w:noProof/>
              <w:sz w:val="24"/>
              <w:szCs w:val="24"/>
              <w:lang w:eastAsia="ja-JP"/>
            </w:rPr>
          </w:pPr>
          <w:r>
            <w:rPr>
              <w:noProof/>
            </w:rPr>
            <w:t>2.76.</w:t>
          </w:r>
          <w:r>
            <w:rPr>
              <w:rFonts w:eastAsiaTheme="minorEastAsia"/>
              <w:noProof/>
              <w:sz w:val="24"/>
              <w:szCs w:val="24"/>
              <w:lang w:eastAsia="ja-JP"/>
            </w:rPr>
            <w:tab/>
          </w:r>
          <w:r>
            <w:rPr>
              <w:noProof/>
            </w:rPr>
            <w:t>win-def:cmdlet_state</w:t>
          </w:r>
          <w:r>
            <w:rPr>
              <w:noProof/>
            </w:rPr>
            <w:tab/>
          </w:r>
          <w:r>
            <w:rPr>
              <w:noProof/>
            </w:rPr>
            <w:fldChar w:fldCharType="begin"/>
          </w:r>
          <w:r>
            <w:rPr>
              <w:noProof/>
            </w:rPr>
            <w:instrText xml:space="preserve"> PAGEREF _Toc334363057 \h </w:instrText>
          </w:r>
          <w:r>
            <w:rPr>
              <w:noProof/>
            </w:rPr>
          </w:r>
          <w:r>
            <w:rPr>
              <w:noProof/>
            </w:rPr>
            <w:fldChar w:fldCharType="separate"/>
          </w:r>
          <w:r>
            <w:rPr>
              <w:noProof/>
            </w:rPr>
            <w:t>147</w:t>
          </w:r>
          <w:r>
            <w:rPr>
              <w:noProof/>
            </w:rPr>
            <w:fldChar w:fldCharType="end"/>
          </w:r>
        </w:p>
        <w:p w14:paraId="02AD547C" w14:textId="77777777" w:rsidR="00A65981" w:rsidRDefault="00A65981">
          <w:pPr>
            <w:pStyle w:val="TOC2"/>
            <w:tabs>
              <w:tab w:val="left" w:pos="916"/>
              <w:tab w:val="right" w:leader="dot" w:pos="9350"/>
            </w:tabs>
            <w:rPr>
              <w:rFonts w:eastAsiaTheme="minorEastAsia"/>
              <w:noProof/>
              <w:sz w:val="24"/>
              <w:szCs w:val="24"/>
              <w:lang w:eastAsia="ja-JP"/>
            </w:rPr>
          </w:pPr>
          <w:r>
            <w:rPr>
              <w:noProof/>
            </w:rPr>
            <w:t>2.77.</w:t>
          </w:r>
          <w:r>
            <w:rPr>
              <w:rFonts w:eastAsiaTheme="minorEastAsia"/>
              <w:noProof/>
              <w:sz w:val="24"/>
              <w:szCs w:val="24"/>
              <w:lang w:eastAsia="ja-JP"/>
            </w:rPr>
            <w:tab/>
          </w:r>
          <w:r>
            <w:rPr>
              <w:noProof/>
            </w:rPr>
            <w:t>win-sc:cmdlet_item</w:t>
          </w:r>
          <w:r>
            <w:rPr>
              <w:noProof/>
            </w:rPr>
            <w:tab/>
          </w:r>
          <w:r>
            <w:rPr>
              <w:noProof/>
            </w:rPr>
            <w:fldChar w:fldCharType="begin"/>
          </w:r>
          <w:r>
            <w:rPr>
              <w:noProof/>
            </w:rPr>
            <w:instrText xml:space="preserve"> PAGEREF _Toc334363058 \h </w:instrText>
          </w:r>
          <w:r>
            <w:rPr>
              <w:noProof/>
            </w:rPr>
          </w:r>
          <w:r>
            <w:rPr>
              <w:noProof/>
            </w:rPr>
            <w:fldChar w:fldCharType="separate"/>
          </w:r>
          <w:r>
            <w:rPr>
              <w:noProof/>
            </w:rPr>
            <w:t>149</w:t>
          </w:r>
          <w:r>
            <w:rPr>
              <w:noProof/>
            </w:rPr>
            <w:fldChar w:fldCharType="end"/>
          </w:r>
        </w:p>
        <w:p w14:paraId="4E8EDBE2" w14:textId="77777777" w:rsidR="00A65981" w:rsidRDefault="00A65981">
          <w:pPr>
            <w:pStyle w:val="TOC2"/>
            <w:tabs>
              <w:tab w:val="left" w:pos="916"/>
              <w:tab w:val="right" w:leader="dot" w:pos="9350"/>
            </w:tabs>
            <w:rPr>
              <w:rFonts w:eastAsiaTheme="minorEastAsia"/>
              <w:noProof/>
              <w:sz w:val="24"/>
              <w:szCs w:val="24"/>
              <w:lang w:eastAsia="ja-JP"/>
            </w:rPr>
          </w:pPr>
          <w:r>
            <w:rPr>
              <w:noProof/>
            </w:rPr>
            <w:t>2.78.</w:t>
          </w:r>
          <w:r>
            <w:rPr>
              <w:rFonts w:eastAsiaTheme="minorEastAsia"/>
              <w:noProof/>
              <w:sz w:val="24"/>
              <w:szCs w:val="24"/>
              <w:lang w:eastAsia="ja-JP"/>
            </w:rPr>
            <w:tab/>
          </w:r>
          <w:r>
            <w:rPr>
              <w:noProof/>
            </w:rPr>
            <w:t>win-def:EntityObjectGUIDType</w:t>
          </w:r>
          <w:r>
            <w:rPr>
              <w:noProof/>
            </w:rPr>
            <w:tab/>
          </w:r>
          <w:r>
            <w:rPr>
              <w:noProof/>
            </w:rPr>
            <w:fldChar w:fldCharType="begin"/>
          </w:r>
          <w:r>
            <w:rPr>
              <w:noProof/>
            </w:rPr>
            <w:instrText xml:space="preserve"> PAGEREF _Toc334363059 \h </w:instrText>
          </w:r>
          <w:r>
            <w:rPr>
              <w:noProof/>
            </w:rPr>
          </w:r>
          <w:r>
            <w:rPr>
              <w:noProof/>
            </w:rPr>
            <w:fldChar w:fldCharType="separate"/>
          </w:r>
          <w:r>
            <w:rPr>
              <w:noProof/>
            </w:rPr>
            <w:t>152</w:t>
          </w:r>
          <w:r>
            <w:rPr>
              <w:noProof/>
            </w:rPr>
            <w:fldChar w:fldCharType="end"/>
          </w:r>
        </w:p>
        <w:p w14:paraId="599647D7" w14:textId="77777777" w:rsidR="00A65981" w:rsidRDefault="00A65981">
          <w:pPr>
            <w:pStyle w:val="TOC2"/>
            <w:tabs>
              <w:tab w:val="left" w:pos="916"/>
              <w:tab w:val="right" w:leader="dot" w:pos="9350"/>
            </w:tabs>
            <w:rPr>
              <w:rFonts w:eastAsiaTheme="minorEastAsia"/>
              <w:noProof/>
              <w:sz w:val="24"/>
              <w:szCs w:val="24"/>
              <w:lang w:eastAsia="ja-JP"/>
            </w:rPr>
          </w:pPr>
          <w:r>
            <w:rPr>
              <w:noProof/>
            </w:rPr>
            <w:t>2.79.</w:t>
          </w:r>
          <w:r>
            <w:rPr>
              <w:rFonts w:eastAsiaTheme="minorEastAsia"/>
              <w:noProof/>
              <w:sz w:val="24"/>
              <w:szCs w:val="24"/>
              <w:lang w:eastAsia="ja-JP"/>
            </w:rPr>
            <w:tab/>
          </w:r>
          <w:r>
            <w:rPr>
              <w:noProof/>
            </w:rPr>
            <w:t>win-def:EntityStateGUIDType</w:t>
          </w:r>
          <w:r>
            <w:rPr>
              <w:noProof/>
            </w:rPr>
            <w:tab/>
          </w:r>
          <w:r>
            <w:rPr>
              <w:noProof/>
            </w:rPr>
            <w:fldChar w:fldCharType="begin"/>
          </w:r>
          <w:r>
            <w:rPr>
              <w:noProof/>
            </w:rPr>
            <w:instrText xml:space="preserve"> PAGEREF _Toc334363060 \h </w:instrText>
          </w:r>
          <w:r>
            <w:rPr>
              <w:noProof/>
            </w:rPr>
          </w:r>
          <w:r>
            <w:rPr>
              <w:noProof/>
            </w:rPr>
            <w:fldChar w:fldCharType="separate"/>
          </w:r>
          <w:r>
            <w:rPr>
              <w:noProof/>
            </w:rPr>
            <w:t>152</w:t>
          </w:r>
          <w:r>
            <w:rPr>
              <w:noProof/>
            </w:rPr>
            <w:fldChar w:fldCharType="end"/>
          </w:r>
        </w:p>
        <w:p w14:paraId="754EF2AC" w14:textId="77777777" w:rsidR="00A65981" w:rsidRDefault="00A65981">
          <w:pPr>
            <w:pStyle w:val="TOC2"/>
            <w:tabs>
              <w:tab w:val="left" w:pos="916"/>
              <w:tab w:val="right" w:leader="dot" w:pos="9350"/>
            </w:tabs>
            <w:rPr>
              <w:rFonts w:eastAsiaTheme="minorEastAsia"/>
              <w:noProof/>
              <w:sz w:val="24"/>
              <w:szCs w:val="24"/>
              <w:lang w:eastAsia="ja-JP"/>
            </w:rPr>
          </w:pPr>
          <w:r>
            <w:rPr>
              <w:noProof/>
            </w:rPr>
            <w:t>2.80.</w:t>
          </w:r>
          <w:r>
            <w:rPr>
              <w:rFonts w:eastAsiaTheme="minorEastAsia"/>
              <w:noProof/>
              <w:sz w:val="24"/>
              <w:szCs w:val="24"/>
              <w:lang w:eastAsia="ja-JP"/>
            </w:rPr>
            <w:tab/>
          </w:r>
          <w:r>
            <w:rPr>
              <w:noProof/>
            </w:rPr>
            <w:t>win-sc:EntityItemGUIDType</w:t>
          </w:r>
          <w:r>
            <w:rPr>
              <w:noProof/>
            </w:rPr>
            <w:tab/>
          </w:r>
          <w:r>
            <w:rPr>
              <w:noProof/>
            </w:rPr>
            <w:fldChar w:fldCharType="begin"/>
          </w:r>
          <w:r>
            <w:rPr>
              <w:noProof/>
            </w:rPr>
            <w:instrText xml:space="preserve"> PAGEREF _Toc334363061 \h </w:instrText>
          </w:r>
          <w:r>
            <w:rPr>
              <w:noProof/>
            </w:rPr>
          </w:r>
          <w:r>
            <w:rPr>
              <w:noProof/>
            </w:rPr>
            <w:fldChar w:fldCharType="separate"/>
          </w:r>
          <w:r>
            <w:rPr>
              <w:noProof/>
            </w:rPr>
            <w:t>153</w:t>
          </w:r>
          <w:r>
            <w:rPr>
              <w:noProof/>
            </w:rPr>
            <w:fldChar w:fldCharType="end"/>
          </w:r>
        </w:p>
        <w:p w14:paraId="70C09C14" w14:textId="77777777" w:rsidR="00A65981" w:rsidRDefault="00A65981">
          <w:pPr>
            <w:pStyle w:val="TOC2"/>
            <w:tabs>
              <w:tab w:val="left" w:pos="916"/>
              <w:tab w:val="right" w:leader="dot" w:pos="9350"/>
            </w:tabs>
            <w:rPr>
              <w:rFonts w:eastAsiaTheme="minorEastAsia"/>
              <w:noProof/>
              <w:sz w:val="24"/>
              <w:szCs w:val="24"/>
              <w:lang w:eastAsia="ja-JP"/>
            </w:rPr>
          </w:pPr>
          <w:r>
            <w:rPr>
              <w:noProof/>
            </w:rPr>
            <w:t>2.81.</w:t>
          </w:r>
          <w:r>
            <w:rPr>
              <w:rFonts w:eastAsiaTheme="minorEastAsia"/>
              <w:noProof/>
              <w:sz w:val="24"/>
              <w:szCs w:val="24"/>
              <w:lang w:eastAsia="ja-JP"/>
            </w:rPr>
            <w:tab/>
          </w:r>
          <w:r>
            <w:rPr>
              <w:noProof/>
            </w:rPr>
            <w:t>win-def:EntityObjectCmdletVerbType</w:t>
          </w:r>
          <w:r>
            <w:rPr>
              <w:noProof/>
            </w:rPr>
            <w:tab/>
          </w:r>
          <w:r>
            <w:rPr>
              <w:noProof/>
            </w:rPr>
            <w:fldChar w:fldCharType="begin"/>
          </w:r>
          <w:r>
            <w:rPr>
              <w:noProof/>
            </w:rPr>
            <w:instrText xml:space="preserve"> PAGEREF _Toc334363062 \h </w:instrText>
          </w:r>
          <w:r>
            <w:rPr>
              <w:noProof/>
            </w:rPr>
          </w:r>
          <w:r>
            <w:rPr>
              <w:noProof/>
            </w:rPr>
            <w:fldChar w:fldCharType="separate"/>
          </w:r>
          <w:r>
            <w:rPr>
              <w:noProof/>
            </w:rPr>
            <w:t>153</w:t>
          </w:r>
          <w:r>
            <w:rPr>
              <w:noProof/>
            </w:rPr>
            <w:fldChar w:fldCharType="end"/>
          </w:r>
        </w:p>
        <w:p w14:paraId="2830A52D" w14:textId="77777777" w:rsidR="00A65981" w:rsidRDefault="00A65981">
          <w:pPr>
            <w:pStyle w:val="TOC2"/>
            <w:tabs>
              <w:tab w:val="left" w:pos="916"/>
              <w:tab w:val="right" w:leader="dot" w:pos="9350"/>
            </w:tabs>
            <w:rPr>
              <w:rFonts w:eastAsiaTheme="minorEastAsia"/>
              <w:noProof/>
              <w:sz w:val="24"/>
              <w:szCs w:val="24"/>
              <w:lang w:eastAsia="ja-JP"/>
            </w:rPr>
          </w:pPr>
          <w:r>
            <w:rPr>
              <w:noProof/>
            </w:rPr>
            <w:t>2.82.</w:t>
          </w:r>
          <w:r>
            <w:rPr>
              <w:rFonts w:eastAsiaTheme="minorEastAsia"/>
              <w:noProof/>
              <w:sz w:val="24"/>
              <w:szCs w:val="24"/>
              <w:lang w:eastAsia="ja-JP"/>
            </w:rPr>
            <w:tab/>
          </w:r>
          <w:r>
            <w:rPr>
              <w:noProof/>
            </w:rPr>
            <w:t>win-def:EntityStateCmdletVerbType</w:t>
          </w:r>
          <w:r>
            <w:rPr>
              <w:noProof/>
            </w:rPr>
            <w:tab/>
          </w:r>
          <w:r>
            <w:rPr>
              <w:noProof/>
            </w:rPr>
            <w:fldChar w:fldCharType="begin"/>
          </w:r>
          <w:r>
            <w:rPr>
              <w:noProof/>
            </w:rPr>
            <w:instrText xml:space="preserve"> PAGEREF _Toc334363063 \h </w:instrText>
          </w:r>
          <w:r>
            <w:rPr>
              <w:noProof/>
            </w:rPr>
          </w:r>
          <w:r>
            <w:rPr>
              <w:noProof/>
            </w:rPr>
            <w:fldChar w:fldCharType="separate"/>
          </w:r>
          <w:r>
            <w:rPr>
              <w:noProof/>
            </w:rPr>
            <w:t>154</w:t>
          </w:r>
          <w:r>
            <w:rPr>
              <w:noProof/>
            </w:rPr>
            <w:fldChar w:fldCharType="end"/>
          </w:r>
        </w:p>
        <w:p w14:paraId="6D3D7734" w14:textId="77777777" w:rsidR="00A65981" w:rsidRDefault="00A65981">
          <w:pPr>
            <w:pStyle w:val="TOC2"/>
            <w:tabs>
              <w:tab w:val="left" w:pos="916"/>
              <w:tab w:val="right" w:leader="dot" w:pos="9350"/>
            </w:tabs>
            <w:rPr>
              <w:rFonts w:eastAsiaTheme="minorEastAsia"/>
              <w:noProof/>
              <w:sz w:val="24"/>
              <w:szCs w:val="24"/>
              <w:lang w:eastAsia="ja-JP"/>
            </w:rPr>
          </w:pPr>
          <w:r>
            <w:rPr>
              <w:noProof/>
            </w:rPr>
            <w:t>2.83.</w:t>
          </w:r>
          <w:r>
            <w:rPr>
              <w:rFonts w:eastAsiaTheme="minorEastAsia"/>
              <w:noProof/>
              <w:sz w:val="24"/>
              <w:szCs w:val="24"/>
              <w:lang w:eastAsia="ja-JP"/>
            </w:rPr>
            <w:tab/>
          </w:r>
          <w:r>
            <w:rPr>
              <w:noProof/>
            </w:rPr>
            <w:t>win-sc:EntityItemCmdletVerbType</w:t>
          </w:r>
          <w:r>
            <w:rPr>
              <w:noProof/>
            </w:rPr>
            <w:tab/>
          </w:r>
          <w:r>
            <w:rPr>
              <w:noProof/>
            </w:rPr>
            <w:fldChar w:fldCharType="begin"/>
          </w:r>
          <w:r>
            <w:rPr>
              <w:noProof/>
            </w:rPr>
            <w:instrText xml:space="preserve"> PAGEREF _Toc334363064 \h </w:instrText>
          </w:r>
          <w:r>
            <w:rPr>
              <w:noProof/>
            </w:rPr>
          </w:r>
          <w:r>
            <w:rPr>
              <w:noProof/>
            </w:rPr>
            <w:fldChar w:fldCharType="separate"/>
          </w:r>
          <w:r>
            <w:rPr>
              <w:noProof/>
            </w:rPr>
            <w:t>155</w:t>
          </w:r>
          <w:r>
            <w:rPr>
              <w:noProof/>
            </w:rPr>
            <w:fldChar w:fldCharType="end"/>
          </w:r>
        </w:p>
        <w:p w14:paraId="6A12E725" w14:textId="77777777" w:rsidR="00A65981" w:rsidRDefault="00A65981">
          <w:pPr>
            <w:pStyle w:val="TOC2"/>
            <w:tabs>
              <w:tab w:val="left" w:pos="916"/>
              <w:tab w:val="right" w:leader="dot" w:pos="9350"/>
            </w:tabs>
            <w:rPr>
              <w:rFonts w:eastAsiaTheme="minorEastAsia"/>
              <w:noProof/>
              <w:sz w:val="24"/>
              <w:szCs w:val="24"/>
              <w:lang w:eastAsia="ja-JP"/>
            </w:rPr>
          </w:pPr>
          <w:r>
            <w:rPr>
              <w:noProof/>
            </w:rPr>
            <w:t>2.84.</w:t>
          </w:r>
          <w:r>
            <w:rPr>
              <w:rFonts w:eastAsiaTheme="minorEastAsia"/>
              <w:noProof/>
              <w:sz w:val="24"/>
              <w:szCs w:val="24"/>
              <w:lang w:eastAsia="ja-JP"/>
            </w:rPr>
            <w:tab/>
          </w:r>
          <w:r>
            <w:rPr>
              <w:noProof/>
            </w:rPr>
            <w:t>win-def:user_test</w:t>
          </w:r>
          <w:r>
            <w:rPr>
              <w:noProof/>
            </w:rPr>
            <w:tab/>
          </w:r>
          <w:r>
            <w:rPr>
              <w:noProof/>
            </w:rPr>
            <w:fldChar w:fldCharType="begin"/>
          </w:r>
          <w:r>
            <w:rPr>
              <w:noProof/>
            </w:rPr>
            <w:instrText xml:space="preserve"> PAGEREF _Toc334363065 \h </w:instrText>
          </w:r>
          <w:r>
            <w:rPr>
              <w:noProof/>
            </w:rPr>
          </w:r>
          <w:r>
            <w:rPr>
              <w:noProof/>
            </w:rPr>
            <w:fldChar w:fldCharType="separate"/>
          </w:r>
          <w:r>
            <w:rPr>
              <w:noProof/>
            </w:rPr>
            <w:t>155</w:t>
          </w:r>
          <w:r>
            <w:rPr>
              <w:noProof/>
            </w:rPr>
            <w:fldChar w:fldCharType="end"/>
          </w:r>
        </w:p>
        <w:p w14:paraId="723A6DF3" w14:textId="77777777" w:rsidR="00A65981" w:rsidRDefault="00A65981">
          <w:pPr>
            <w:pStyle w:val="TOC3"/>
            <w:tabs>
              <w:tab w:val="left" w:pos="1303"/>
              <w:tab w:val="right" w:leader="dot" w:pos="9350"/>
            </w:tabs>
            <w:rPr>
              <w:rFonts w:eastAsiaTheme="minorEastAsia"/>
              <w:noProof/>
              <w:sz w:val="24"/>
              <w:szCs w:val="24"/>
              <w:lang w:eastAsia="ja-JP"/>
            </w:rPr>
          </w:pPr>
          <w:r>
            <w:rPr>
              <w:noProof/>
            </w:rPr>
            <w:t>2.84.1.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_Toc334363066 \h </w:instrText>
          </w:r>
          <w:r>
            <w:rPr>
              <w:noProof/>
            </w:rPr>
          </w:r>
          <w:r>
            <w:rPr>
              <w:noProof/>
            </w:rPr>
            <w:fldChar w:fldCharType="separate"/>
          </w:r>
          <w:r>
            <w:rPr>
              <w:noProof/>
            </w:rPr>
            <w:t>156</w:t>
          </w:r>
          <w:r>
            <w:rPr>
              <w:noProof/>
            </w:rPr>
            <w:fldChar w:fldCharType="end"/>
          </w:r>
        </w:p>
        <w:p w14:paraId="4698F89D" w14:textId="77777777" w:rsidR="00A65981" w:rsidRDefault="00A65981">
          <w:pPr>
            <w:pStyle w:val="TOC2"/>
            <w:tabs>
              <w:tab w:val="left" w:pos="916"/>
              <w:tab w:val="right" w:leader="dot" w:pos="9350"/>
            </w:tabs>
            <w:rPr>
              <w:rFonts w:eastAsiaTheme="minorEastAsia"/>
              <w:noProof/>
              <w:sz w:val="24"/>
              <w:szCs w:val="24"/>
              <w:lang w:eastAsia="ja-JP"/>
            </w:rPr>
          </w:pPr>
          <w:r>
            <w:rPr>
              <w:noProof/>
            </w:rPr>
            <w:t>2.85.</w:t>
          </w:r>
          <w:r>
            <w:rPr>
              <w:rFonts w:eastAsiaTheme="minorEastAsia"/>
              <w:noProof/>
              <w:sz w:val="24"/>
              <w:szCs w:val="24"/>
              <w:lang w:eastAsia="ja-JP"/>
            </w:rPr>
            <w:tab/>
          </w:r>
          <w:r>
            <w:rPr>
              <w:noProof/>
            </w:rPr>
            <w:t>win-def:user_object</w:t>
          </w:r>
          <w:r>
            <w:rPr>
              <w:noProof/>
            </w:rPr>
            <w:tab/>
          </w:r>
          <w:r>
            <w:rPr>
              <w:noProof/>
            </w:rPr>
            <w:fldChar w:fldCharType="begin"/>
          </w:r>
          <w:r>
            <w:rPr>
              <w:noProof/>
            </w:rPr>
            <w:instrText xml:space="preserve"> PAGEREF _Toc334363067 \h </w:instrText>
          </w:r>
          <w:r>
            <w:rPr>
              <w:noProof/>
            </w:rPr>
          </w:r>
          <w:r>
            <w:rPr>
              <w:noProof/>
            </w:rPr>
            <w:fldChar w:fldCharType="separate"/>
          </w:r>
          <w:r>
            <w:rPr>
              <w:noProof/>
            </w:rPr>
            <w:t>156</w:t>
          </w:r>
          <w:r>
            <w:rPr>
              <w:noProof/>
            </w:rPr>
            <w:fldChar w:fldCharType="end"/>
          </w:r>
        </w:p>
        <w:p w14:paraId="75868A41" w14:textId="77777777" w:rsidR="00A65981" w:rsidRDefault="00A65981">
          <w:pPr>
            <w:pStyle w:val="TOC2"/>
            <w:tabs>
              <w:tab w:val="left" w:pos="916"/>
              <w:tab w:val="right" w:leader="dot" w:pos="9350"/>
            </w:tabs>
            <w:rPr>
              <w:rFonts w:eastAsiaTheme="minorEastAsia"/>
              <w:noProof/>
              <w:sz w:val="24"/>
              <w:szCs w:val="24"/>
              <w:lang w:eastAsia="ja-JP"/>
            </w:rPr>
          </w:pPr>
          <w:r>
            <w:rPr>
              <w:noProof/>
            </w:rPr>
            <w:t>2.86.</w:t>
          </w:r>
          <w:r>
            <w:rPr>
              <w:rFonts w:eastAsiaTheme="minorEastAsia"/>
              <w:noProof/>
              <w:sz w:val="24"/>
              <w:szCs w:val="24"/>
              <w:lang w:eastAsia="ja-JP"/>
            </w:rPr>
            <w:tab/>
          </w:r>
          <w:r>
            <w:rPr>
              <w:noProof/>
            </w:rPr>
            <w:t>win-def:user_state</w:t>
          </w:r>
          <w:r>
            <w:rPr>
              <w:noProof/>
            </w:rPr>
            <w:tab/>
          </w:r>
          <w:r>
            <w:rPr>
              <w:noProof/>
            </w:rPr>
            <w:fldChar w:fldCharType="begin"/>
          </w:r>
          <w:r>
            <w:rPr>
              <w:noProof/>
            </w:rPr>
            <w:instrText xml:space="preserve"> PAGEREF _Toc334363068 \h </w:instrText>
          </w:r>
          <w:r>
            <w:rPr>
              <w:noProof/>
            </w:rPr>
          </w:r>
          <w:r>
            <w:rPr>
              <w:noProof/>
            </w:rPr>
            <w:fldChar w:fldCharType="separate"/>
          </w:r>
          <w:r>
            <w:rPr>
              <w:noProof/>
            </w:rPr>
            <w:t>158</w:t>
          </w:r>
          <w:r>
            <w:rPr>
              <w:noProof/>
            </w:rPr>
            <w:fldChar w:fldCharType="end"/>
          </w:r>
        </w:p>
        <w:p w14:paraId="4572DD0B" w14:textId="77777777" w:rsidR="00A65981" w:rsidRDefault="00A65981">
          <w:pPr>
            <w:pStyle w:val="TOC2"/>
            <w:tabs>
              <w:tab w:val="left" w:pos="916"/>
              <w:tab w:val="right" w:leader="dot" w:pos="9350"/>
            </w:tabs>
            <w:rPr>
              <w:rFonts w:eastAsiaTheme="minorEastAsia"/>
              <w:noProof/>
              <w:sz w:val="24"/>
              <w:szCs w:val="24"/>
              <w:lang w:eastAsia="ja-JP"/>
            </w:rPr>
          </w:pPr>
          <w:r>
            <w:rPr>
              <w:noProof/>
            </w:rPr>
            <w:t>2.87.</w:t>
          </w:r>
          <w:r>
            <w:rPr>
              <w:rFonts w:eastAsiaTheme="minorEastAsia"/>
              <w:noProof/>
              <w:sz w:val="24"/>
              <w:szCs w:val="24"/>
              <w:lang w:eastAsia="ja-JP"/>
            </w:rPr>
            <w:tab/>
          </w:r>
          <w:r>
            <w:rPr>
              <w:noProof/>
            </w:rPr>
            <w:t>win-sc:user_item</w:t>
          </w:r>
          <w:r>
            <w:rPr>
              <w:noProof/>
            </w:rPr>
            <w:tab/>
          </w:r>
          <w:r>
            <w:rPr>
              <w:noProof/>
            </w:rPr>
            <w:fldChar w:fldCharType="begin"/>
          </w:r>
          <w:r>
            <w:rPr>
              <w:noProof/>
            </w:rPr>
            <w:instrText xml:space="preserve"> PAGEREF _Toc334363069 \h </w:instrText>
          </w:r>
          <w:r>
            <w:rPr>
              <w:noProof/>
            </w:rPr>
          </w:r>
          <w:r>
            <w:rPr>
              <w:noProof/>
            </w:rPr>
            <w:fldChar w:fldCharType="separate"/>
          </w:r>
          <w:r>
            <w:rPr>
              <w:noProof/>
            </w:rPr>
            <w:t>159</w:t>
          </w:r>
          <w:r>
            <w:rPr>
              <w:noProof/>
            </w:rPr>
            <w:fldChar w:fldCharType="end"/>
          </w:r>
        </w:p>
        <w:p w14:paraId="6296CB88" w14:textId="77777777" w:rsidR="00A65981" w:rsidRDefault="00A65981">
          <w:pPr>
            <w:pStyle w:val="TOC2"/>
            <w:tabs>
              <w:tab w:val="left" w:pos="916"/>
              <w:tab w:val="right" w:leader="dot" w:pos="9350"/>
            </w:tabs>
            <w:rPr>
              <w:rFonts w:eastAsiaTheme="minorEastAsia"/>
              <w:noProof/>
              <w:sz w:val="24"/>
              <w:szCs w:val="24"/>
              <w:lang w:eastAsia="ja-JP"/>
            </w:rPr>
          </w:pPr>
          <w:r>
            <w:rPr>
              <w:noProof/>
            </w:rPr>
            <w:t>2.88.</w:t>
          </w:r>
          <w:r>
            <w:rPr>
              <w:rFonts w:eastAsiaTheme="minorEastAsia"/>
              <w:noProof/>
              <w:sz w:val="24"/>
              <w:szCs w:val="24"/>
              <w:lang w:eastAsia="ja-JP"/>
            </w:rPr>
            <w:tab/>
          </w:r>
          <w:r>
            <w:rPr>
              <w:noProof/>
            </w:rPr>
            <w:t>win-def:user_sid55_test</w:t>
          </w:r>
          <w:r>
            <w:rPr>
              <w:noProof/>
            </w:rPr>
            <w:tab/>
          </w:r>
          <w:r>
            <w:rPr>
              <w:noProof/>
            </w:rPr>
            <w:fldChar w:fldCharType="begin"/>
          </w:r>
          <w:r>
            <w:rPr>
              <w:noProof/>
            </w:rPr>
            <w:instrText xml:space="preserve"> PAGEREF _Toc334363070 \h </w:instrText>
          </w:r>
          <w:r>
            <w:rPr>
              <w:noProof/>
            </w:rPr>
          </w:r>
          <w:r>
            <w:rPr>
              <w:noProof/>
            </w:rPr>
            <w:fldChar w:fldCharType="separate"/>
          </w:r>
          <w:r>
            <w:rPr>
              <w:noProof/>
            </w:rPr>
            <w:t>161</w:t>
          </w:r>
          <w:r>
            <w:rPr>
              <w:noProof/>
            </w:rPr>
            <w:fldChar w:fldCharType="end"/>
          </w:r>
        </w:p>
        <w:p w14:paraId="4E0B06C2" w14:textId="77777777" w:rsidR="00A65981" w:rsidRDefault="00A65981">
          <w:pPr>
            <w:pStyle w:val="TOC3"/>
            <w:tabs>
              <w:tab w:val="left" w:pos="1303"/>
              <w:tab w:val="right" w:leader="dot" w:pos="9350"/>
            </w:tabs>
            <w:rPr>
              <w:rFonts w:eastAsiaTheme="minorEastAsia"/>
              <w:noProof/>
              <w:sz w:val="24"/>
              <w:szCs w:val="24"/>
              <w:lang w:eastAsia="ja-JP"/>
            </w:rPr>
          </w:pPr>
          <w:r>
            <w:rPr>
              <w:noProof/>
            </w:rPr>
            <w:t>2.88.1.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_Toc334363071 \h </w:instrText>
          </w:r>
          <w:r>
            <w:rPr>
              <w:noProof/>
            </w:rPr>
          </w:r>
          <w:r>
            <w:rPr>
              <w:noProof/>
            </w:rPr>
            <w:fldChar w:fldCharType="separate"/>
          </w:r>
          <w:r>
            <w:rPr>
              <w:noProof/>
            </w:rPr>
            <w:t>161</w:t>
          </w:r>
          <w:r>
            <w:rPr>
              <w:noProof/>
            </w:rPr>
            <w:fldChar w:fldCharType="end"/>
          </w:r>
        </w:p>
        <w:p w14:paraId="180F1EF7" w14:textId="77777777" w:rsidR="00A65981" w:rsidRDefault="00A65981">
          <w:pPr>
            <w:pStyle w:val="TOC2"/>
            <w:tabs>
              <w:tab w:val="left" w:pos="916"/>
              <w:tab w:val="right" w:leader="dot" w:pos="9350"/>
            </w:tabs>
            <w:rPr>
              <w:rFonts w:eastAsiaTheme="minorEastAsia"/>
              <w:noProof/>
              <w:sz w:val="24"/>
              <w:szCs w:val="24"/>
              <w:lang w:eastAsia="ja-JP"/>
            </w:rPr>
          </w:pPr>
          <w:r>
            <w:rPr>
              <w:noProof/>
            </w:rPr>
            <w:t>2.89.</w:t>
          </w:r>
          <w:r>
            <w:rPr>
              <w:rFonts w:eastAsiaTheme="minorEastAsia"/>
              <w:noProof/>
              <w:sz w:val="24"/>
              <w:szCs w:val="24"/>
              <w:lang w:eastAsia="ja-JP"/>
            </w:rPr>
            <w:tab/>
          </w:r>
          <w:r>
            <w:rPr>
              <w:noProof/>
            </w:rPr>
            <w:t>win-def:user_sid55_object</w:t>
          </w:r>
          <w:r>
            <w:rPr>
              <w:noProof/>
            </w:rPr>
            <w:tab/>
          </w:r>
          <w:r>
            <w:rPr>
              <w:noProof/>
            </w:rPr>
            <w:fldChar w:fldCharType="begin"/>
          </w:r>
          <w:r>
            <w:rPr>
              <w:noProof/>
            </w:rPr>
            <w:instrText xml:space="preserve"> PAGEREF _Toc334363072 \h </w:instrText>
          </w:r>
          <w:r>
            <w:rPr>
              <w:noProof/>
            </w:rPr>
          </w:r>
          <w:r>
            <w:rPr>
              <w:noProof/>
            </w:rPr>
            <w:fldChar w:fldCharType="separate"/>
          </w:r>
          <w:r>
            <w:rPr>
              <w:noProof/>
            </w:rPr>
            <w:t>161</w:t>
          </w:r>
          <w:r>
            <w:rPr>
              <w:noProof/>
            </w:rPr>
            <w:fldChar w:fldCharType="end"/>
          </w:r>
        </w:p>
        <w:p w14:paraId="17239F15" w14:textId="77777777" w:rsidR="00A65981" w:rsidRDefault="00A65981">
          <w:pPr>
            <w:pStyle w:val="TOC2"/>
            <w:tabs>
              <w:tab w:val="left" w:pos="916"/>
              <w:tab w:val="right" w:leader="dot" w:pos="9350"/>
            </w:tabs>
            <w:rPr>
              <w:rFonts w:eastAsiaTheme="minorEastAsia"/>
              <w:noProof/>
              <w:sz w:val="24"/>
              <w:szCs w:val="24"/>
              <w:lang w:eastAsia="ja-JP"/>
            </w:rPr>
          </w:pPr>
          <w:r>
            <w:rPr>
              <w:noProof/>
            </w:rPr>
            <w:t>2.90.</w:t>
          </w:r>
          <w:r>
            <w:rPr>
              <w:rFonts w:eastAsiaTheme="minorEastAsia"/>
              <w:noProof/>
              <w:sz w:val="24"/>
              <w:szCs w:val="24"/>
              <w:lang w:eastAsia="ja-JP"/>
            </w:rPr>
            <w:tab/>
          </w:r>
          <w:r>
            <w:rPr>
              <w:noProof/>
            </w:rPr>
            <w:t>win-def:user_sid55_state</w:t>
          </w:r>
          <w:r>
            <w:rPr>
              <w:noProof/>
            </w:rPr>
            <w:tab/>
          </w:r>
          <w:r>
            <w:rPr>
              <w:noProof/>
            </w:rPr>
            <w:fldChar w:fldCharType="begin"/>
          </w:r>
          <w:r>
            <w:rPr>
              <w:noProof/>
            </w:rPr>
            <w:instrText xml:space="preserve"> PAGEREF _Toc334363073 \h </w:instrText>
          </w:r>
          <w:r>
            <w:rPr>
              <w:noProof/>
            </w:rPr>
          </w:r>
          <w:r>
            <w:rPr>
              <w:noProof/>
            </w:rPr>
            <w:fldChar w:fldCharType="separate"/>
          </w:r>
          <w:r>
            <w:rPr>
              <w:noProof/>
            </w:rPr>
            <w:t>162</w:t>
          </w:r>
          <w:r>
            <w:rPr>
              <w:noProof/>
            </w:rPr>
            <w:fldChar w:fldCharType="end"/>
          </w:r>
        </w:p>
        <w:p w14:paraId="4C9AA8B1" w14:textId="77777777" w:rsidR="00A65981" w:rsidRDefault="00A65981">
          <w:pPr>
            <w:pStyle w:val="TOC2"/>
            <w:tabs>
              <w:tab w:val="left" w:pos="916"/>
              <w:tab w:val="right" w:leader="dot" w:pos="9350"/>
            </w:tabs>
            <w:rPr>
              <w:rFonts w:eastAsiaTheme="minorEastAsia"/>
              <w:noProof/>
              <w:sz w:val="24"/>
              <w:szCs w:val="24"/>
              <w:lang w:eastAsia="ja-JP"/>
            </w:rPr>
          </w:pPr>
          <w:r>
            <w:rPr>
              <w:noProof/>
            </w:rPr>
            <w:t>2.91.</w:t>
          </w:r>
          <w:r>
            <w:rPr>
              <w:rFonts w:eastAsiaTheme="minorEastAsia"/>
              <w:noProof/>
              <w:sz w:val="24"/>
              <w:szCs w:val="24"/>
              <w:lang w:eastAsia="ja-JP"/>
            </w:rPr>
            <w:tab/>
          </w:r>
          <w:r>
            <w:rPr>
              <w:noProof/>
            </w:rPr>
            <w:t>win-sc:user_sid_item</w:t>
          </w:r>
          <w:r>
            <w:rPr>
              <w:noProof/>
            </w:rPr>
            <w:tab/>
          </w:r>
          <w:r>
            <w:rPr>
              <w:noProof/>
            </w:rPr>
            <w:fldChar w:fldCharType="begin"/>
          </w:r>
          <w:r>
            <w:rPr>
              <w:noProof/>
            </w:rPr>
            <w:instrText xml:space="preserve"> PAGEREF _Toc334363074 \h </w:instrText>
          </w:r>
          <w:r>
            <w:rPr>
              <w:noProof/>
            </w:rPr>
          </w:r>
          <w:r>
            <w:rPr>
              <w:noProof/>
            </w:rPr>
            <w:fldChar w:fldCharType="separate"/>
          </w:r>
          <w:r>
            <w:rPr>
              <w:noProof/>
            </w:rPr>
            <w:t>164</w:t>
          </w:r>
          <w:r>
            <w:rPr>
              <w:noProof/>
            </w:rPr>
            <w:fldChar w:fldCharType="end"/>
          </w:r>
        </w:p>
        <w:p w14:paraId="644673C0" w14:textId="77777777" w:rsidR="00A65981" w:rsidRDefault="00A65981">
          <w:pPr>
            <w:pStyle w:val="TOC2"/>
            <w:tabs>
              <w:tab w:val="left" w:pos="916"/>
              <w:tab w:val="right" w:leader="dot" w:pos="9350"/>
            </w:tabs>
            <w:rPr>
              <w:rFonts w:eastAsiaTheme="minorEastAsia"/>
              <w:noProof/>
              <w:sz w:val="24"/>
              <w:szCs w:val="24"/>
              <w:lang w:eastAsia="ja-JP"/>
            </w:rPr>
          </w:pPr>
          <w:r>
            <w:rPr>
              <w:noProof/>
            </w:rPr>
            <w:t>2.92.</w:t>
          </w:r>
          <w:r>
            <w:rPr>
              <w:rFonts w:eastAsiaTheme="minorEastAsia"/>
              <w:noProof/>
              <w:sz w:val="24"/>
              <w:szCs w:val="24"/>
              <w:lang w:eastAsia="ja-JP"/>
            </w:rPr>
            <w:tab/>
          </w:r>
          <w:r>
            <w:rPr>
              <w:noProof/>
            </w:rPr>
            <w:t>win-def:wmi_test</w:t>
          </w:r>
          <w:r>
            <w:rPr>
              <w:noProof/>
            </w:rPr>
            <w:tab/>
          </w:r>
          <w:r>
            <w:rPr>
              <w:noProof/>
            </w:rPr>
            <w:fldChar w:fldCharType="begin"/>
          </w:r>
          <w:r>
            <w:rPr>
              <w:noProof/>
            </w:rPr>
            <w:instrText xml:space="preserve"> PAGEREF _Toc334363075 \h </w:instrText>
          </w:r>
          <w:r>
            <w:rPr>
              <w:noProof/>
            </w:rPr>
          </w:r>
          <w:r>
            <w:rPr>
              <w:noProof/>
            </w:rPr>
            <w:fldChar w:fldCharType="separate"/>
          </w:r>
          <w:r>
            <w:rPr>
              <w:noProof/>
            </w:rPr>
            <w:t>165</w:t>
          </w:r>
          <w:r>
            <w:rPr>
              <w:noProof/>
            </w:rPr>
            <w:fldChar w:fldCharType="end"/>
          </w:r>
        </w:p>
        <w:p w14:paraId="7DD38AB3"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2.92.1.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_Toc334363076 \h </w:instrText>
          </w:r>
          <w:r>
            <w:rPr>
              <w:noProof/>
            </w:rPr>
          </w:r>
          <w:r>
            <w:rPr>
              <w:noProof/>
            </w:rPr>
            <w:fldChar w:fldCharType="separate"/>
          </w:r>
          <w:r>
            <w:rPr>
              <w:noProof/>
            </w:rPr>
            <w:t>165</w:t>
          </w:r>
          <w:r>
            <w:rPr>
              <w:noProof/>
            </w:rPr>
            <w:fldChar w:fldCharType="end"/>
          </w:r>
        </w:p>
        <w:p w14:paraId="377D0231" w14:textId="77777777" w:rsidR="00A65981" w:rsidRDefault="00A65981">
          <w:pPr>
            <w:pStyle w:val="TOC2"/>
            <w:tabs>
              <w:tab w:val="left" w:pos="916"/>
              <w:tab w:val="right" w:leader="dot" w:pos="9350"/>
            </w:tabs>
            <w:rPr>
              <w:rFonts w:eastAsiaTheme="minorEastAsia"/>
              <w:noProof/>
              <w:sz w:val="24"/>
              <w:szCs w:val="24"/>
              <w:lang w:eastAsia="ja-JP"/>
            </w:rPr>
          </w:pPr>
          <w:r>
            <w:rPr>
              <w:noProof/>
            </w:rPr>
            <w:t>2.93.</w:t>
          </w:r>
          <w:r>
            <w:rPr>
              <w:rFonts w:eastAsiaTheme="minorEastAsia"/>
              <w:noProof/>
              <w:sz w:val="24"/>
              <w:szCs w:val="24"/>
              <w:lang w:eastAsia="ja-JP"/>
            </w:rPr>
            <w:tab/>
          </w:r>
          <w:r>
            <w:rPr>
              <w:noProof/>
            </w:rPr>
            <w:t>win-def:wmi_object</w:t>
          </w:r>
          <w:r>
            <w:rPr>
              <w:noProof/>
            </w:rPr>
            <w:tab/>
          </w:r>
          <w:r>
            <w:rPr>
              <w:noProof/>
            </w:rPr>
            <w:fldChar w:fldCharType="begin"/>
          </w:r>
          <w:r>
            <w:rPr>
              <w:noProof/>
            </w:rPr>
            <w:instrText xml:space="preserve"> PAGEREF _Toc334363077 \h </w:instrText>
          </w:r>
          <w:r>
            <w:rPr>
              <w:noProof/>
            </w:rPr>
          </w:r>
          <w:r>
            <w:rPr>
              <w:noProof/>
            </w:rPr>
            <w:fldChar w:fldCharType="separate"/>
          </w:r>
          <w:r>
            <w:rPr>
              <w:noProof/>
            </w:rPr>
            <w:t>165</w:t>
          </w:r>
          <w:r>
            <w:rPr>
              <w:noProof/>
            </w:rPr>
            <w:fldChar w:fldCharType="end"/>
          </w:r>
        </w:p>
        <w:p w14:paraId="51C9F3BB" w14:textId="77777777" w:rsidR="00A65981" w:rsidRDefault="00A65981">
          <w:pPr>
            <w:pStyle w:val="TOC2"/>
            <w:tabs>
              <w:tab w:val="left" w:pos="916"/>
              <w:tab w:val="right" w:leader="dot" w:pos="9350"/>
            </w:tabs>
            <w:rPr>
              <w:rFonts w:eastAsiaTheme="minorEastAsia"/>
              <w:noProof/>
              <w:sz w:val="24"/>
              <w:szCs w:val="24"/>
              <w:lang w:eastAsia="ja-JP"/>
            </w:rPr>
          </w:pPr>
          <w:r>
            <w:rPr>
              <w:noProof/>
            </w:rPr>
            <w:t>2.94.</w:t>
          </w:r>
          <w:r>
            <w:rPr>
              <w:rFonts w:eastAsiaTheme="minorEastAsia"/>
              <w:noProof/>
              <w:sz w:val="24"/>
              <w:szCs w:val="24"/>
              <w:lang w:eastAsia="ja-JP"/>
            </w:rPr>
            <w:tab/>
          </w:r>
          <w:r>
            <w:rPr>
              <w:noProof/>
            </w:rPr>
            <w:t>win-def:wmi_state</w:t>
          </w:r>
          <w:r>
            <w:rPr>
              <w:noProof/>
            </w:rPr>
            <w:tab/>
          </w:r>
          <w:r>
            <w:rPr>
              <w:noProof/>
            </w:rPr>
            <w:fldChar w:fldCharType="begin"/>
          </w:r>
          <w:r>
            <w:rPr>
              <w:noProof/>
            </w:rPr>
            <w:instrText xml:space="preserve"> PAGEREF _Toc334363078 \h </w:instrText>
          </w:r>
          <w:r>
            <w:rPr>
              <w:noProof/>
            </w:rPr>
          </w:r>
          <w:r>
            <w:rPr>
              <w:noProof/>
            </w:rPr>
            <w:fldChar w:fldCharType="separate"/>
          </w:r>
          <w:r>
            <w:rPr>
              <w:noProof/>
            </w:rPr>
            <w:t>167</w:t>
          </w:r>
          <w:r>
            <w:rPr>
              <w:noProof/>
            </w:rPr>
            <w:fldChar w:fldCharType="end"/>
          </w:r>
        </w:p>
        <w:p w14:paraId="4B983648" w14:textId="77777777" w:rsidR="00A65981" w:rsidRDefault="00A65981">
          <w:pPr>
            <w:pStyle w:val="TOC2"/>
            <w:tabs>
              <w:tab w:val="left" w:pos="916"/>
              <w:tab w:val="right" w:leader="dot" w:pos="9350"/>
            </w:tabs>
            <w:rPr>
              <w:rFonts w:eastAsiaTheme="minorEastAsia"/>
              <w:noProof/>
              <w:sz w:val="24"/>
              <w:szCs w:val="24"/>
              <w:lang w:eastAsia="ja-JP"/>
            </w:rPr>
          </w:pPr>
          <w:r>
            <w:rPr>
              <w:noProof/>
            </w:rPr>
            <w:t>2.95.</w:t>
          </w:r>
          <w:r>
            <w:rPr>
              <w:rFonts w:eastAsiaTheme="minorEastAsia"/>
              <w:noProof/>
              <w:sz w:val="24"/>
              <w:szCs w:val="24"/>
              <w:lang w:eastAsia="ja-JP"/>
            </w:rPr>
            <w:tab/>
          </w:r>
          <w:r>
            <w:rPr>
              <w:noProof/>
            </w:rPr>
            <w:t>win-sc:wmi_item</w:t>
          </w:r>
          <w:r>
            <w:rPr>
              <w:noProof/>
            </w:rPr>
            <w:tab/>
          </w:r>
          <w:r>
            <w:rPr>
              <w:noProof/>
            </w:rPr>
            <w:fldChar w:fldCharType="begin"/>
          </w:r>
          <w:r>
            <w:rPr>
              <w:noProof/>
            </w:rPr>
            <w:instrText xml:space="preserve"> PAGEREF _Toc334363079 \h </w:instrText>
          </w:r>
          <w:r>
            <w:rPr>
              <w:noProof/>
            </w:rPr>
          </w:r>
          <w:r>
            <w:rPr>
              <w:noProof/>
            </w:rPr>
            <w:fldChar w:fldCharType="separate"/>
          </w:r>
          <w:r>
            <w:rPr>
              <w:noProof/>
            </w:rPr>
            <w:t>168</w:t>
          </w:r>
          <w:r>
            <w:rPr>
              <w:noProof/>
            </w:rPr>
            <w:fldChar w:fldCharType="end"/>
          </w:r>
        </w:p>
        <w:p w14:paraId="296750D5" w14:textId="77777777" w:rsidR="00A65981" w:rsidRDefault="00A65981">
          <w:pPr>
            <w:pStyle w:val="TOC2"/>
            <w:tabs>
              <w:tab w:val="left" w:pos="916"/>
              <w:tab w:val="right" w:leader="dot" w:pos="9350"/>
            </w:tabs>
            <w:rPr>
              <w:rFonts w:eastAsiaTheme="minorEastAsia"/>
              <w:noProof/>
              <w:sz w:val="24"/>
              <w:szCs w:val="24"/>
              <w:lang w:eastAsia="ja-JP"/>
            </w:rPr>
          </w:pPr>
          <w:r>
            <w:rPr>
              <w:noProof/>
            </w:rPr>
            <w:t>2.96.</w:t>
          </w:r>
          <w:r>
            <w:rPr>
              <w:rFonts w:eastAsiaTheme="minorEastAsia"/>
              <w:noProof/>
              <w:sz w:val="24"/>
              <w:szCs w:val="24"/>
              <w:lang w:eastAsia="ja-JP"/>
            </w:rPr>
            <w:tab/>
          </w:r>
          <w:r>
            <w:rPr>
              <w:noProof/>
            </w:rPr>
            <w:t>win-def:group_test</w:t>
          </w:r>
          <w:r>
            <w:rPr>
              <w:noProof/>
            </w:rPr>
            <w:tab/>
          </w:r>
          <w:r>
            <w:rPr>
              <w:noProof/>
            </w:rPr>
            <w:fldChar w:fldCharType="begin"/>
          </w:r>
          <w:r>
            <w:rPr>
              <w:noProof/>
            </w:rPr>
            <w:instrText xml:space="preserve"> PAGEREF _Toc334363080 \h </w:instrText>
          </w:r>
          <w:r>
            <w:rPr>
              <w:noProof/>
            </w:rPr>
          </w:r>
          <w:r>
            <w:rPr>
              <w:noProof/>
            </w:rPr>
            <w:fldChar w:fldCharType="separate"/>
          </w:r>
          <w:r>
            <w:rPr>
              <w:noProof/>
            </w:rPr>
            <w:t>169</w:t>
          </w:r>
          <w:r>
            <w:rPr>
              <w:noProof/>
            </w:rPr>
            <w:fldChar w:fldCharType="end"/>
          </w:r>
        </w:p>
        <w:p w14:paraId="7B94CBB3" w14:textId="77777777" w:rsidR="00A65981" w:rsidRDefault="00A65981">
          <w:pPr>
            <w:pStyle w:val="TOC3"/>
            <w:tabs>
              <w:tab w:val="left" w:pos="1303"/>
              <w:tab w:val="right" w:leader="dot" w:pos="9350"/>
            </w:tabs>
            <w:rPr>
              <w:rFonts w:eastAsiaTheme="minorEastAsia"/>
              <w:noProof/>
              <w:sz w:val="24"/>
              <w:szCs w:val="24"/>
              <w:lang w:eastAsia="ja-JP"/>
            </w:rPr>
          </w:pPr>
          <w:r>
            <w:rPr>
              <w:noProof/>
            </w:rPr>
            <w:t>2.96.1.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_Toc334363081 \h </w:instrText>
          </w:r>
          <w:r>
            <w:rPr>
              <w:noProof/>
            </w:rPr>
          </w:r>
          <w:r>
            <w:rPr>
              <w:noProof/>
            </w:rPr>
            <w:fldChar w:fldCharType="separate"/>
          </w:r>
          <w:r>
            <w:rPr>
              <w:noProof/>
            </w:rPr>
            <w:t>170</w:t>
          </w:r>
          <w:r>
            <w:rPr>
              <w:noProof/>
            </w:rPr>
            <w:fldChar w:fldCharType="end"/>
          </w:r>
        </w:p>
        <w:p w14:paraId="16578771" w14:textId="77777777" w:rsidR="00A65981" w:rsidRDefault="00A65981">
          <w:pPr>
            <w:pStyle w:val="TOC2"/>
            <w:tabs>
              <w:tab w:val="left" w:pos="916"/>
              <w:tab w:val="right" w:leader="dot" w:pos="9350"/>
            </w:tabs>
            <w:rPr>
              <w:rFonts w:eastAsiaTheme="minorEastAsia"/>
              <w:noProof/>
              <w:sz w:val="24"/>
              <w:szCs w:val="24"/>
              <w:lang w:eastAsia="ja-JP"/>
            </w:rPr>
          </w:pPr>
          <w:r>
            <w:rPr>
              <w:noProof/>
            </w:rPr>
            <w:t>2.97.</w:t>
          </w:r>
          <w:r>
            <w:rPr>
              <w:rFonts w:eastAsiaTheme="minorEastAsia"/>
              <w:noProof/>
              <w:sz w:val="24"/>
              <w:szCs w:val="24"/>
              <w:lang w:eastAsia="ja-JP"/>
            </w:rPr>
            <w:tab/>
          </w:r>
          <w:r>
            <w:rPr>
              <w:noProof/>
            </w:rPr>
            <w:t>win-def:group_object</w:t>
          </w:r>
          <w:r>
            <w:rPr>
              <w:noProof/>
            </w:rPr>
            <w:tab/>
          </w:r>
          <w:r>
            <w:rPr>
              <w:noProof/>
            </w:rPr>
            <w:fldChar w:fldCharType="begin"/>
          </w:r>
          <w:r>
            <w:rPr>
              <w:noProof/>
            </w:rPr>
            <w:instrText xml:space="preserve"> PAGEREF _Toc334363082 \h </w:instrText>
          </w:r>
          <w:r>
            <w:rPr>
              <w:noProof/>
            </w:rPr>
          </w:r>
          <w:r>
            <w:rPr>
              <w:noProof/>
            </w:rPr>
            <w:fldChar w:fldCharType="separate"/>
          </w:r>
          <w:r>
            <w:rPr>
              <w:noProof/>
            </w:rPr>
            <w:t>170</w:t>
          </w:r>
          <w:r>
            <w:rPr>
              <w:noProof/>
            </w:rPr>
            <w:fldChar w:fldCharType="end"/>
          </w:r>
        </w:p>
        <w:p w14:paraId="36F3C5CE" w14:textId="77777777" w:rsidR="00A65981" w:rsidRDefault="00A65981">
          <w:pPr>
            <w:pStyle w:val="TOC2"/>
            <w:tabs>
              <w:tab w:val="left" w:pos="916"/>
              <w:tab w:val="right" w:leader="dot" w:pos="9350"/>
            </w:tabs>
            <w:rPr>
              <w:rFonts w:eastAsiaTheme="minorEastAsia"/>
              <w:noProof/>
              <w:sz w:val="24"/>
              <w:szCs w:val="24"/>
              <w:lang w:eastAsia="ja-JP"/>
            </w:rPr>
          </w:pPr>
          <w:r>
            <w:rPr>
              <w:noProof/>
            </w:rPr>
            <w:t>2.98.</w:t>
          </w:r>
          <w:r>
            <w:rPr>
              <w:rFonts w:eastAsiaTheme="minorEastAsia"/>
              <w:noProof/>
              <w:sz w:val="24"/>
              <w:szCs w:val="24"/>
              <w:lang w:eastAsia="ja-JP"/>
            </w:rPr>
            <w:tab/>
          </w:r>
          <w:r>
            <w:rPr>
              <w:noProof/>
            </w:rPr>
            <w:t>win-def:group_state</w:t>
          </w:r>
          <w:r>
            <w:rPr>
              <w:noProof/>
            </w:rPr>
            <w:tab/>
          </w:r>
          <w:r>
            <w:rPr>
              <w:noProof/>
            </w:rPr>
            <w:fldChar w:fldCharType="begin"/>
          </w:r>
          <w:r>
            <w:rPr>
              <w:noProof/>
            </w:rPr>
            <w:instrText xml:space="preserve"> PAGEREF _Toc334363083 \h </w:instrText>
          </w:r>
          <w:r>
            <w:rPr>
              <w:noProof/>
            </w:rPr>
          </w:r>
          <w:r>
            <w:rPr>
              <w:noProof/>
            </w:rPr>
            <w:fldChar w:fldCharType="separate"/>
          </w:r>
          <w:r>
            <w:rPr>
              <w:noProof/>
            </w:rPr>
            <w:t>171</w:t>
          </w:r>
          <w:r>
            <w:rPr>
              <w:noProof/>
            </w:rPr>
            <w:fldChar w:fldCharType="end"/>
          </w:r>
        </w:p>
        <w:p w14:paraId="40F83BD0" w14:textId="77777777" w:rsidR="00A65981" w:rsidRDefault="00A65981">
          <w:pPr>
            <w:pStyle w:val="TOC2"/>
            <w:tabs>
              <w:tab w:val="left" w:pos="916"/>
              <w:tab w:val="right" w:leader="dot" w:pos="9350"/>
            </w:tabs>
            <w:rPr>
              <w:rFonts w:eastAsiaTheme="minorEastAsia"/>
              <w:noProof/>
              <w:sz w:val="24"/>
              <w:szCs w:val="24"/>
              <w:lang w:eastAsia="ja-JP"/>
            </w:rPr>
          </w:pPr>
          <w:r>
            <w:rPr>
              <w:noProof/>
            </w:rPr>
            <w:t>2.99.</w:t>
          </w:r>
          <w:r>
            <w:rPr>
              <w:rFonts w:eastAsiaTheme="minorEastAsia"/>
              <w:noProof/>
              <w:sz w:val="24"/>
              <w:szCs w:val="24"/>
              <w:lang w:eastAsia="ja-JP"/>
            </w:rPr>
            <w:tab/>
          </w:r>
          <w:r>
            <w:rPr>
              <w:noProof/>
            </w:rPr>
            <w:t>win-sc:group_item</w:t>
          </w:r>
          <w:r>
            <w:rPr>
              <w:noProof/>
            </w:rPr>
            <w:tab/>
          </w:r>
          <w:r>
            <w:rPr>
              <w:noProof/>
            </w:rPr>
            <w:fldChar w:fldCharType="begin"/>
          </w:r>
          <w:r>
            <w:rPr>
              <w:noProof/>
            </w:rPr>
            <w:instrText xml:space="preserve"> PAGEREF _Toc334363084 \h </w:instrText>
          </w:r>
          <w:r>
            <w:rPr>
              <w:noProof/>
            </w:rPr>
          </w:r>
          <w:r>
            <w:rPr>
              <w:noProof/>
            </w:rPr>
            <w:fldChar w:fldCharType="separate"/>
          </w:r>
          <w:r>
            <w:rPr>
              <w:noProof/>
            </w:rPr>
            <w:t>173</w:t>
          </w:r>
          <w:r>
            <w:rPr>
              <w:noProof/>
            </w:rPr>
            <w:fldChar w:fldCharType="end"/>
          </w:r>
        </w:p>
        <w:p w14:paraId="0E1B7B73" w14:textId="77777777" w:rsidR="00A65981" w:rsidRDefault="00A65981">
          <w:pPr>
            <w:pStyle w:val="TOC2"/>
            <w:tabs>
              <w:tab w:val="left" w:pos="1038"/>
              <w:tab w:val="right" w:leader="dot" w:pos="9350"/>
            </w:tabs>
            <w:rPr>
              <w:rFonts w:eastAsiaTheme="minorEastAsia"/>
              <w:noProof/>
              <w:sz w:val="24"/>
              <w:szCs w:val="24"/>
              <w:lang w:eastAsia="ja-JP"/>
            </w:rPr>
          </w:pPr>
          <w:r>
            <w:rPr>
              <w:noProof/>
            </w:rPr>
            <w:t>2.100.</w:t>
          </w:r>
          <w:r>
            <w:rPr>
              <w:rFonts w:eastAsiaTheme="minorEastAsia"/>
              <w:noProof/>
              <w:sz w:val="24"/>
              <w:szCs w:val="24"/>
              <w:lang w:eastAsia="ja-JP"/>
            </w:rPr>
            <w:tab/>
          </w:r>
          <w:r>
            <w:rPr>
              <w:noProof/>
            </w:rPr>
            <w:t>win-def:group_sid_test</w:t>
          </w:r>
          <w:r>
            <w:rPr>
              <w:noProof/>
            </w:rPr>
            <w:tab/>
          </w:r>
          <w:r>
            <w:rPr>
              <w:noProof/>
            </w:rPr>
            <w:fldChar w:fldCharType="begin"/>
          </w:r>
          <w:r>
            <w:rPr>
              <w:noProof/>
            </w:rPr>
            <w:instrText xml:space="preserve"> PAGEREF _Toc334363085 \h </w:instrText>
          </w:r>
          <w:r>
            <w:rPr>
              <w:noProof/>
            </w:rPr>
          </w:r>
          <w:r>
            <w:rPr>
              <w:noProof/>
            </w:rPr>
            <w:fldChar w:fldCharType="separate"/>
          </w:r>
          <w:r>
            <w:rPr>
              <w:noProof/>
            </w:rPr>
            <w:t>174</w:t>
          </w:r>
          <w:r>
            <w:rPr>
              <w:noProof/>
            </w:rPr>
            <w:fldChar w:fldCharType="end"/>
          </w:r>
        </w:p>
        <w:p w14:paraId="4F5B98EF" w14:textId="77777777" w:rsidR="00A65981" w:rsidRDefault="00A65981">
          <w:pPr>
            <w:pStyle w:val="TOC3"/>
            <w:tabs>
              <w:tab w:val="left" w:pos="1424"/>
              <w:tab w:val="right" w:leader="dot" w:pos="9350"/>
            </w:tabs>
            <w:rPr>
              <w:rFonts w:eastAsiaTheme="minorEastAsia"/>
              <w:noProof/>
              <w:sz w:val="24"/>
              <w:szCs w:val="24"/>
              <w:lang w:eastAsia="ja-JP"/>
            </w:rPr>
          </w:pPr>
          <w:r>
            <w:rPr>
              <w:noProof/>
            </w:rPr>
            <w:t>2.100.1.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_Toc334363086 \h </w:instrText>
          </w:r>
          <w:r>
            <w:rPr>
              <w:noProof/>
            </w:rPr>
          </w:r>
          <w:r>
            <w:rPr>
              <w:noProof/>
            </w:rPr>
            <w:fldChar w:fldCharType="separate"/>
          </w:r>
          <w:r>
            <w:rPr>
              <w:noProof/>
            </w:rPr>
            <w:t>175</w:t>
          </w:r>
          <w:r>
            <w:rPr>
              <w:noProof/>
            </w:rPr>
            <w:fldChar w:fldCharType="end"/>
          </w:r>
        </w:p>
        <w:p w14:paraId="0806DE79" w14:textId="77777777" w:rsidR="00A65981" w:rsidRDefault="00A65981">
          <w:pPr>
            <w:pStyle w:val="TOC2"/>
            <w:tabs>
              <w:tab w:val="left" w:pos="1038"/>
              <w:tab w:val="right" w:leader="dot" w:pos="9350"/>
            </w:tabs>
            <w:rPr>
              <w:rFonts w:eastAsiaTheme="minorEastAsia"/>
              <w:noProof/>
              <w:sz w:val="24"/>
              <w:szCs w:val="24"/>
              <w:lang w:eastAsia="ja-JP"/>
            </w:rPr>
          </w:pPr>
          <w:r>
            <w:rPr>
              <w:noProof/>
            </w:rPr>
            <w:lastRenderedPageBreak/>
            <w:t>2.101.</w:t>
          </w:r>
          <w:r>
            <w:rPr>
              <w:rFonts w:eastAsiaTheme="minorEastAsia"/>
              <w:noProof/>
              <w:sz w:val="24"/>
              <w:szCs w:val="24"/>
              <w:lang w:eastAsia="ja-JP"/>
            </w:rPr>
            <w:tab/>
          </w:r>
          <w:r>
            <w:rPr>
              <w:noProof/>
            </w:rPr>
            <w:t>win-def:group_sid_object</w:t>
          </w:r>
          <w:r>
            <w:rPr>
              <w:noProof/>
            </w:rPr>
            <w:tab/>
          </w:r>
          <w:r>
            <w:rPr>
              <w:noProof/>
            </w:rPr>
            <w:fldChar w:fldCharType="begin"/>
          </w:r>
          <w:r>
            <w:rPr>
              <w:noProof/>
            </w:rPr>
            <w:instrText xml:space="preserve"> PAGEREF _Toc334363087 \h </w:instrText>
          </w:r>
          <w:r>
            <w:rPr>
              <w:noProof/>
            </w:rPr>
          </w:r>
          <w:r>
            <w:rPr>
              <w:noProof/>
            </w:rPr>
            <w:fldChar w:fldCharType="separate"/>
          </w:r>
          <w:r>
            <w:rPr>
              <w:noProof/>
            </w:rPr>
            <w:t>175</w:t>
          </w:r>
          <w:r>
            <w:rPr>
              <w:noProof/>
            </w:rPr>
            <w:fldChar w:fldCharType="end"/>
          </w:r>
        </w:p>
        <w:p w14:paraId="0A916CAD" w14:textId="77777777" w:rsidR="00A65981" w:rsidRDefault="00A65981">
          <w:pPr>
            <w:pStyle w:val="TOC2"/>
            <w:tabs>
              <w:tab w:val="left" w:pos="1038"/>
              <w:tab w:val="right" w:leader="dot" w:pos="9350"/>
            </w:tabs>
            <w:rPr>
              <w:rFonts w:eastAsiaTheme="minorEastAsia"/>
              <w:noProof/>
              <w:sz w:val="24"/>
              <w:szCs w:val="24"/>
              <w:lang w:eastAsia="ja-JP"/>
            </w:rPr>
          </w:pPr>
          <w:r>
            <w:rPr>
              <w:noProof/>
            </w:rPr>
            <w:t>2.102.</w:t>
          </w:r>
          <w:r>
            <w:rPr>
              <w:rFonts w:eastAsiaTheme="minorEastAsia"/>
              <w:noProof/>
              <w:sz w:val="24"/>
              <w:szCs w:val="24"/>
              <w:lang w:eastAsia="ja-JP"/>
            </w:rPr>
            <w:tab/>
          </w:r>
          <w:r>
            <w:rPr>
              <w:noProof/>
            </w:rPr>
            <w:t>win-def:group_sid_state</w:t>
          </w:r>
          <w:r>
            <w:rPr>
              <w:noProof/>
            </w:rPr>
            <w:tab/>
          </w:r>
          <w:r>
            <w:rPr>
              <w:noProof/>
            </w:rPr>
            <w:fldChar w:fldCharType="begin"/>
          </w:r>
          <w:r>
            <w:rPr>
              <w:noProof/>
            </w:rPr>
            <w:instrText xml:space="preserve"> PAGEREF _Toc334363088 \h </w:instrText>
          </w:r>
          <w:r>
            <w:rPr>
              <w:noProof/>
            </w:rPr>
          </w:r>
          <w:r>
            <w:rPr>
              <w:noProof/>
            </w:rPr>
            <w:fldChar w:fldCharType="separate"/>
          </w:r>
          <w:r>
            <w:rPr>
              <w:noProof/>
            </w:rPr>
            <w:t>176</w:t>
          </w:r>
          <w:r>
            <w:rPr>
              <w:noProof/>
            </w:rPr>
            <w:fldChar w:fldCharType="end"/>
          </w:r>
        </w:p>
        <w:p w14:paraId="0802DC7A" w14:textId="77777777" w:rsidR="00A65981" w:rsidRDefault="00A65981">
          <w:pPr>
            <w:pStyle w:val="TOC2"/>
            <w:tabs>
              <w:tab w:val="left" w:pos="1038"/>
              <w:tab w:val="right" w:leader="dot" w:pos="9350"/>
            </w:tabs>
            <w:rPr>
              <w:rFonts w:eastAsiaTheme="minorEastAsia"/>
              <w:noProof/>
              <w:sz w:val="24"/>
              <w:szCs w:val="24"/>
              <w:lang w:eastAsia="ja-JP"/>
            </w:rPr>
          </w:pPr>
          <w:r>
            <w:rPr>
              <w:noProof/>
            </w:rPr>
            <w:t>2.103.</w:t>
          </w:r>
          <w:r>
            <w:rPr>
              <w:rFonts w:eastAsiaTheme="minorEastAsia"/>
              <w:noProof/>
              <w:sz w:val="24"/>
              <w:szCs w:val="24"/>
              <w:lang w:eastAsia="ja-JP"/>
            </w:rPr>
            <w:tab/>
          </w:r>
          <w:r>
            <w:rPr>
              <w:noProof/>
            </w:rPr>
            <w:t>win-sc:group_sid_item</w:t>
          </w:r>
          <w:r>
            <w:rPr>
              <w:noProof/>
            </w:rPr>
            <w:tab/>
          </w:r>
          <w:r>
            <w:rPr>
              <w:noProof/>
            </w:rPr>
            <w:fldChar w:fldCharType="begin"/>
          </w:r>
          <w:r>
            <w:rPr>
              <w:noProof/>
            </w:rPr>
            <w:instrText xml:space="preserve"> PAGEREF _Toc334363089 \h </w:instrText>
          </w:r>
          <w:r>
            <w:rPr>
              <w:noProof/>
            </w:rPr>
          </w:r>
          <w:r>
            <w:rPr>
              <w:noProof/>
            </w:rPr>
            <w:fldChar w:fldCharType="separate"/>
          </w:r>
          <w:r>
            <w:rPr>
              <w:noProof/>
            </w:rPr>
            <w:t>177</w:t>
          </w:r>
          <w:r>
            <w:rPr>
              <w:noProof/>
            </w:rPr>
            <w:fldChar w:fldCharType="end"/>
          </w:r>
        </w:p>
        <w:p w14:paraId="70D0ED90" w14:textId="77777777" w:rsidR="00A65981" w:rsidRDefault="00A65981">
          <w:pPr>
            <w:pStyle w:val="TOC2"/>
            <w:tabs>
              <w:tab w:val="left" w:pos="1038"/>
              <w:tab w:val="right" w:leader="dot" w:pos="9350"/>
            </w:tabs>
            <w:rPr>
              <w:rFonts w:eastAsiaTheme="minorEastAsia"/>
              <w:noProof/>
              <w:sz w:val="24"/>
              <w:szCs w:val="24"/>
              <w:lang w:eastAsia="ja-JP"/>
            </w:rPr>
          </w:pPr>
          <w:r>
            <w:rPr>
              <w:noProof/>
            </w:rPr>
            <w:t>2.104.</w:t>
          </w:r>
          <w:r>
            <w:rPr>
              <w:rFonts w:eastAsiaTheme="minorEastAsia"/>
              <w:noProof/>
              <w:sz w:val="24"/>
              <w:szCs w:val="24"/>
              <w:lang w:eastAsia="ja-JP"/>
            </w:rPr>
            <w:tab/>
          </w:r>
          <w:r>
            <w:rPr>
              <w:noProof/>
            </w:rPr>
            <w:t>win-def:metabase_test</w:t>
          </w:r>
          <w:r>
            <w:rPr>
              <w:noProof/>
            </w:rPr>
            <w:tab/>
          </w:r>
          <w:r>
            <w:rPr>
              <w:noProof/>
            </w:rPr>
            <w:fldChar w:fldCharType="begin"/>
          </w:r>
          <w:r>
            <w:rPr>
              <w:noProof/>
            </w:rPr>
            <w:instrText xml:space="preserve"> PAGEREF _Toc334363090 \h </w:instrText>
          </w:r>
          <w:r>
            <w:rPr>
              <w:noProof/>
            </w:rPr>
          </w:r>
          <w:r>
            <w:rPr>
              <w:noProof/>
            </w:rPr>
            <w:fldChar w:fldCharType="separate"/>
          </w:r>
          <w:r>
            <w:rPr>
              <w:noProof/>
            </w:rPr>
            <w:t>179</w:t>
          </w:r>
          <w:r>
            <w:rPr>
              <w:noProof/>
            </w:rPr>
            <w:fldChar w:fldCharType="end"/>
          </w:r>
        </w:p>
        <w:p w14:paraId="1A36A4D3" w14:textId="77777777" w:rsidR="00A65981" w:rsidRDefault="00A65981">
          <w:pPr>
            <w:pStyle w:val="TOC3"/>
            <w:tabs>
              <w:tab w:val="left" w:pos="1424"/>
              <w:tab w:val="right" w:leader="dot" w:pos="9350"/>
            </w:tabs>
            <w:rPr>
              <w:rFonts w:eastAsiaTheme="minorEastAsia"/>
              <w:noProof/>
              <w:sz w:val="24"/>
              <w:szCs w:val="24"/>
              <w:lang w:eastAsia="ja-JP"/>
            </w:rPr>
          </w:pPr>
          <w:r w:rsidRPr="00C3623F">
            <w:rPr>
              <w:iCs/>
              <w:noProof/>
            </w:rPr>
            <w:t>2.104.1.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_Toc334363091 \h </w:instrText>
          </w:r>
          <w:r>
            <w:rPr>
              <w:noProof/>
            </w:rPr>
          </w:r>
          <w:r>
            <w:rPr>
              <w:noProof/>
            </w:rPr>
            <w:fldChar w:fldCharType="separate"/>
          </w:r>
          <w:r>
            <w:rPr>
              <w:noProof/>
            </w:rPr>
            <w:t>179</w:t>
          </w:r>
          <w:r>
            <w:rPr>
              <w:noProof/>
            </w:rPr>
            <w:fldChar w:fldCharType="end"/>
          </w:r>
        </w:p>
        <w:p w14:paraId="3D5E01B4" w14:textId="77777777" w:rsidR="00A65981" w:rsidRDefault="00A65981">
          <w:pPr>
            <w:pStyle w:val="TOC2"/>
            <w:tabs>
              <w:tab w:val="left" w:pos="1038"/>
              <w:tab w:val="right" w:leader="dot" w:pos="9350"/>
            </w:tabs>
            <w:rPr>
              <w:rFonts w:eastAsiaTheme="minorEastAsia"/>
              <w:noProof/>
              <w:sz w:val="24"/>
              <w:szCs w:val="24"/>
              <w:lang w:eastAsia="ja-JP"/>
            </w:rPr>
          </w:pPr>
          <w:r>
            <w:rPr>
              <w:noProof/>
            </w:rPr>
            <w:t>2.105.</w:t>
          </w:r>
          <w:r>
            <w:rPr>
              <w:rFonts w:eastAsiaTheme="minorEastAsia"/>
              <w:noProof/>
              <w:sz w:val="24"/>
              <w:szCs w:val="24"/>
              <w:lang w:eastAsia="ja-JP"/>
            </w:rPr>
            <w:tab/>
          </w:r>
          <w:r>
            <w:rPr>
              <w:noProof/>
            </w:rPr>
            <w:t>win-def:metabase_object</w:t>
          </w:r>
          <w:r>
            <w:rPr>
              <w:noProof/>
            </w:rPr>
            <w:tab/>
          </w:r>
          <w:r>
            <w:rPr>
              <w:noProof/>
            </w:rPr>
            <w:fldChar w:fldCharType="begin"/>
          </w:r>
          <w:r>
            <w:rPr>
              <w:noProof/>
            </w:rPr>
            <w:instrText xml:space="preserve"> PAGEREF _Toc334363092 \h </w:instrText>
          </w:r>
          <w:r>
            <w:rPr>
              <w:noProof/>
            </w:rPr>
          </w:r>
          <w:r>
            <w:rPr>
              <w:noProof/>
            </w:rPr>
            <w:fldChar w:fldCharType="separate"/>
          </w:r>
          <w:r>
            <w:rPr>
              <w:noProof/>
            </w:rPr>
            <w:t>179</w:t>
          </w:r>
          <w:r>
            <w:rPr>
              <w:noProof/>
            </w:rPr>
            <w:fldChar w:fldCharType="end"/>
          </w:r>
        </w:p>
        <w:p w14:paraId="5A742211" w14:textId="77777777" w:rsidR="00A65981" w:rsidRDefault="00A65981">
          <w:pPr>
            <w:pStyle w:val="TOC2"/>
            <w:tabs>
              <w:tab w:val="left" w:pos="1038"/>
              <w:tab w:val="right" w:leader="dot" w:pos="9350"/>
            </w:tabs>
            <w:rPr>
              <w:rFonts w:eastAsiaTheme="minorEastAsia"/>
              <w:noProof/>
              <w:sz w:val="24"/>
              <w:szCs w:val="24"/>
              <w:lang w:eastAsia="ja-JP"/>
            </w:rPr>
          </w:pPr>
          <w:r>
            <w:rPr>
              <w:noProof/>
            </w:rPr>
            <w:t>2.106.</w:t>
          </w:r>
          <w:r>
            <w:rPr>
              <w:rFonts w:eastAsiaTheme="minorEastAsia"/>
              <w:noProof/>
              <w:sz w:val="24"/>
              <w:szCs w:val="24"/>
              <w:lang w:eastAsia="ja-JP"/>
            </w:rPr>
            <w:tab/>
          </w:r>
          <w:r>
            <w:rPr>
              <w:noProof/>
            </w:rPr>
            <w:t>win-def:metabase_state</w:t>
          </w:r>
          <w:r>
            <w:rPr>
              <w:noProof/>
            </w:rPr>
            <w:tab/>
          </w:r>
          <w:r>
            <w:rPr>
              <w:noProof/>
            </w:rPr>
            <w:fldChar w:fldCharType="begin"/>
          </w:r>
          <w:r>
            <w:rPr>
              <w:noProof/>
            </w:rPr>
            <w:instrText xml:space="preserve"> PAGEREF _Toc334363093 \h </w:instrText>
          </w:r>
          <w:r>
            <w:rPr>
              <w:noProof/>
            </w:rPr>
          </w:r>
          <w:r>
            <w:rPr>
              <w:noProof/>
            </w:rPr>
            <w:fldChar w:fldCharType="separate"/>
          </w:r>
          <w:r>
            <w:rPr>
              <w:noProof/>
            </w:rPr>
            <w:t>181</w:t>
          </w:r>
          <w:r>
            <w:rPr>
              <w:noProof/>
            </w:rPr>
            <w:fldChar w:fldCharType="end"/>
          </w:r>
        </w:p>
        <w:p w14:paraId="344BD18D" w14:textId="77777777" w:rsidR="00A65981" w:rsidRDefault="00A65981">
          <w:pPr>
            <w:pStyle w:val="TOC2"/>
            <w:tabs>
              <w:tab w:val="left" w:pos="1038"/>
              <w:tab w:val="right" w:leader="dot" w:pos="9350"/>
            </w:tabs>
            <w:rPr>
              <w:rFonts w:eastAsiaTheme="minorEastAsia"/>
              <w:noProof/>
              <w:sz w:val="24"/>
              <w:szCs w:val="24"/>
              <w:lang w:eastAsia="ja-JP"/>
            </w:rPr>
          </w:pPr>
          <w:r>
            <w:rPr>
              <w:noProof/>
            </w:rPr>
            <w:t>2.107.</w:t>
          </w:r>
          <w:r>
            <w:rPr>
              <w:rFonts w:eastAsiaTheme="minorEastAsia"/>
              <w:noProof/>
              <w:sz w:val="24"/>
              <w:szCs w:val="24"/>
              <w:lang w:eastAsia="ja-JP"/>
            </w:rPr>
            <w:tab/>
          </w:r>
          <w:r>
            <w:rPr>
              <w:noProof/>
            </w:rPr>
            <w:t>win-sc:metabase_item</w:t>
          </w:r>
          <w:r>
            <w:rPr>
              <w:noProof/>
            </w:rPr>
            <w:tab/>
          </w:r>
          <w:r>
            <w:rPr>
              <w:noProof/>
            </w:rPr>
            <w:fldChar w:fldCharType="begin"/>
          </w:r>
          <w:r>
            <w:rPr>
              <w:noProof/>
            </w:rPr>
            <w:instrText xml:space="preserve"> PAGEREF _Toc334363094 \h </w:instrText>
          </w:r>
          <w:r>
            <w:rPr>
              <w:noProof/>
            </w:rPr>
          </w:r>
          <w:r>
            <w:rPr>
              <w:noProof/>
            </w:rPr>
            <w:fldChar w:fldCharType="separate"/>
          </w:r>
          <w:r>
            <w:rPr>
              <w:noProof/>
            </w:rPr>
            <w:t>182</w:t>
          </w:r>
          <w:r>
            <w:rPr>
              <w:noProof/>
            </w:rPr>
            <w:fldChar w:fldCharType="end"/>
          </w:r>
        </w:p>
        <w:p w14:paraId="5BB2CCDD" w14:textId="77777777" w:rsidR="00A65981" w:rsidRDefault="00A65981">
          <w:pPr>
            <w:pStyle w:val="TOC2"/>
            <w:tabs>
              <w:tab w:val="left" w:pos="1038"/>
              <w:tab w:val="right" w:leader="dot" w:pos="9350"/>
            </w:tabs>
            <w:rPr>
              <w:rFonts w:eastAsiaTheme="minorEastAsia"/>
              <w:noProof/>
              <w:sz w:val="24"/>
              <w:szCs w:val="24"/>
              <w:lang w:eastAsia="ja-JP"/>
            </w:rPr>
          </w:pPr>
          <w:r>
            <w:rPr>
              <w:noProof/>
            </w:rPr>
            <w:t>2.108.</w:t>
          </w:r>
          <w:r>
            <w:rPr>
              <w:rFonts w:eastAsiaTheme="minorEastAsia"/>
              <w:noProof/>
              <w:sz w:val="24"/>
              <w:szCs w:val="24"/>
              <w:lang w:eastAsia="ja-JP"/>
            </w:rPr>
            <w:tab/>
          </w:r>
          <w:r>
            <w:rPr>
              <w:noProof/>
            </w:rPr>
            <w:t>win-def:process_test</w:t>
          </w:r>
          <w:r>
            <w:rPr>
              <w:noProof/>
            </w:rPr>
            <w:tab/>
          </w:r>
          <w:r>
            <w:rPr>
              <w:noProof/>
            </w:rPr>
            <w:fldChar w:fldCharType="begin"/>
          </w:r>
          <w:r>
            <w:rPr>
              <w:noProof/>
            </w:rPr>
            <w:instrText xml:space="preserve"> PAGEREF _Toc334363095 \h </w:instrText>
          </w:r>
          <w:r>
            <w:rPr>
              <w:noProof/>
            </w:rPr>
          </w:r>
          <w:r>
            <w:rPr>
              <w:noProof/>
            </w:rPr>
            <w:fldChar w:fldCharType="separate"/>
          </w:r>
          <w:r>
            <w:rPr>
              <w:noProof/>
            </w:rPr>
            <w:t>184</w:t>
          </w:r>
          <w:r>
            <w:rPr>
              <w:noProof/>
            </w:rPr>
            <w:fldChar w:fldCharType="end"/>
          </w:r>
        </w:p>
        <w:p w14:paraId="756A0E6D" w14:textId="77777777" w:rsidR="00A65981" w:rsidRDefault="00A65981">
          <w:pPr>
            <w:pStyle w:val="TOC3"/>
            <w:tabs>
              <w:tab w:val="left" w:pos="1424"/>
              <w:tab w:val="right" w:leader="dot" w:pos="9350"/>
            </w:tabs>
            <w:rPr>
              <w:rFonts w:eastAsiaTheme="minorEastAsia"/>
              <w:noProof/>
              <w:sz w:val="24"/>
              <w:szCs w:val="24"/>
              <w:lang w:eastAsia="ja-JP"/>
            </w:rPr>
          </w:pPr>
          <w:r w:rsidRPr="00C3623F">
            <w:rPr>
              <w:iCs/>
              <w:noProof/>
            </w:rPr>
            <w:t>2.108.1.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_Toc334363096 \h </w:instrText>
          </w:r>
          <w:r>
            <w:rPr>
              <w:noProof/>
            </w:rPr>
          </w:r>
          <w:r>
            <w:rPr>
              <w:noProof/>
            </w:rPr>
            <w:fldChar w:fldCharType="separate"/>
          </w:r>
          <w:r>
            <w:rPr>
              <w:noProof/>
            </w:rPr>
            <w:t>184</w:t>
          </w:r>
          <w:r>
            <w:rPr>
              <w:noProof/>
            </w:rPr>
            <w:fldChar w:fldCharType="end"/>
          </w:r>
        </w:p>
        <w:p w14:paraId="00B86B21" w14:textId="77777777" w:rsidR="00A65981" w:rsidRDefault="00A65981">
          <w:pPr>
            <w:pStyle w:val="TOC2"/>
            <w:tabs>
              <w:tab w:val="left" w:pos="1038"/>
              <w:tab w:val="right" w:leader="dot" w:pos="9350"/>
            </w:tabs>
            <w:rPr>
              <w:rFonts w:eastAsiaTheme="minorEastAsia"/>
              <w:noProof/>
              <w:sz w:val="24"/>
              <w:szCs w:val="24"/>
              <w:lang w:eastAsia="ja-JP"/>
            </w:rPr>
          </w:pPr>
          <w:r>
            <w:rPr>
              <w:noProof/>
            </w:rPr>
            <w:t>2.109.</w:t>
          </w:r>
          <w:r>
            <w:rPr>
              <w:rFonts w:eastAsiaTheme="minorEastAsia"/>
              <w:noProof/>
              <w:sz w:val="24"/>
              <w:szCs w:val="24"/>
              <w:lang w:eastAsia="ja-JP"/>
            </w:rPr>
            <w:tab/>
          </w:r>
          <w:r>
            <w:rPr>
              <w:noProof/>
            </w:rPr>
            <w:t>win-def:process_object</w:t>
          </w:r>
          <w:r>
            <w:rPr>
              <w:noProof/>
            </w:rPr>
            <w:tab/>
          </w:r>
          <w:r>
            <w:rPr>
              <w:noProof/>
            </w:rPr>
            <w:fldChar w:fldCharType="begin"/>
          </w:r>
          <w:r>
            <w:rPr>
              <w:noProof/>
            </w:rPr>
            <w:instrText xml:space="preserve"> PAGEREF _Toc334363097 \h </w:instrText>
          </w:r>
          <w:r>
            <w:rPr>
              <w:noProof/>
            </w:rPr>
          </w:r>
          <w:r>
            <w:rPr>
              <w:noProof/>
            </w:rPr>
            <w:fldChar w:fldCharType="separate"/>
          </w:r>
          <w:r>
            <w:rPr>
              <w:noProof/>
            </w:rPr>
            <w:t>184</w:t>
          </w:r>
          <w:r>
            <w:rPr>
              <w:noProof/>
            </w:rPr>
            <w:fldChar w:fldCharType="end"/>
          </w:r>
        </w:p>
        <w:p w14:paraId="3DF28A75" w14:textId="77777777" w:rsidR="00A65981" w:rsidRDefault="00A65981">
          <w:pPr>
            <w:pStyle w:val="TOC2"/>
            <w:tabs>
              <w:tab w:val="left" w:pos="1038"/>
              <w:tab w:val="right" w:leader="dot" w:pos="9350"/>
            </w:tabs>
            <w:rPr>
              <w:rFonts w:eastAsiaTheme="minorEastAsia"/>
              <w:noProof/>
              <w:sz w:val="24"/>
              <w:szCs w:val="24"/>
              <w:lang w:eastAsia="ja-JP"/>
            </w:rPr>
          </w:pPr>
          <w:r>
            <w:rPr>
              <w:noProof/>
            </w:rPr>
            <w:t>2.110.</w:t>
          </w:r>
          <w:r>
            <w:rPr>
              <w:rFonts w:eastAsiaTheme="minorEastAsia"/>
              <w:noProof/>
              <w:sz w:val="24"/>
              <w:szCs w:val="24"/>
              <w:lang w:eastAsia="ja-JP"/>
            </w:rPr>
            <w:tab/>
          </w:r>
          <w:r>
            <w:rPr>
              <w:noProof/>
            </w:rPr>
            <w:t>win-def:process_state</w:t>
          </w:r>
          <w:r>
            <w:rPr>
              <w:noProof/>
            </w:rPr>
            <w:tab/>
          </w:r>
          <w:r>
            <w:rPr>
              <w:noProof/>
            </w:rPr>
            <w:fldChar w:fldCharType="begin"/>
          </w:r>
          <w:r>
            <w:rPr>
              <w:noProof/>
            </w:rPr>
            <w:instrText xml:space="preserve"> PAGEREF _Toc334363098 \h </w:instrText>
          </w:r>
          <w:r>
            <w:rPr>
              <w:noProof/>
            </w:rPr>
          </w:r>
          <w:r>
            <w:rPr>
              <w:noProof/>
            </w:rPr>
            <w:fldChar w:fldCharType="separate"/>
          </w:r>
          <w:r>
            <w:rPr>
              <w:noProof/>
            </w:rPr>
            <w:t>185</w:t>
          </w:r>
          <w:r>
            <w:rPr>
              <w:noProof/>
            </w:rPr>
            <w:fldChar w:fldCharType="end"/>
          </w:r>
        </w:p>
        <w:p w14:paraId="1CB6908F" w14:textId="77777777" w:rsidR="00A65981" w:rsidRDefault="00A65981">
          <w:pPr>
            <w:pStyle w:val="TOC2"/>
            <w:tabs>
              <w:tab w:val="left" w:pos="1038"/>
              <w:tab w:val="right" w:leader="dot" w:pos="9350"/>
            </w:tabs>
            <w:rPr>
              <w:rFonts w:eastAsiaTheme="minorEastAsia"/>
              <w:noProof/>
              <w:sz w:val="24"/>
              <w:szCs w:val="24"/>
              <w:lang w:eastAsia="ja-JP"/>
            </w:rPr>
          </w:pPr>
          <w:r>
            <w:rPr>
              <w:noProof/>
            </w:rPr>
            <w:t>2.111.</w:t>
          </w:r>
          <w:r>
            <w:rPr>
              <w:rFonts w:eastAsiaTheme="minorEastAsia"/>
              <w:noProof/>
              <w:sz w:val="24"/>
              <w:szCs w:val="24"/>
              <w:lang w:eastAsia="ja-JP"/>
            </w:rPr>
            <w:tab/>
          </w:r>
          <w:r>
            <w:rPr>
              <w:noProof/>
            </w:rPr>
            <w:t>win-sc:process_item</w:t>
          </w:r>
          <w:r>
            <w:rPr>
              <w:noProof/>
            </w:rPr>
            <w:tab/>
          </w:r>
          <w:r>
            <w:rPr>
              <w:noProof/>
            </w:rPr>
            <w:fldChar w:fldCharType="begin"/>
          </w:r>
          <w:r>
            <w:rPr>
              <w:noProof/>
            </w:rPr>
            <w:instrText xml:space="preserve"> PAGEREF _Toc334363099 \h </w:instrText>
          </w:r>
          <w:r>
            <w:rPr>
              <w:noProof/>
            </w:rPr>
          </w:r>
          <w:r>
            <w:rPr>
              <w:noProof/>
            </w:rPr>
            <w:fldChar w:fldCharType="separate"/>
          </w:r>
          <w:r>
            <w:rPr>
              <w:noProof/>
            </w:rPr>
            <w:t>187</w:t>
          </w:r>
          <w:r>
            <w:rPr>
              <w:noProof/>
            </w:rPr>
            <w:fldChar w:fldCharType="end"/>
          </w:r>
        </w:p>
        <w:p w14:paraId="22D48C07" w14:textId="77777777" w:rsidR="00A65981" w:rsidRDefault="00A65981">
          <w:pPr>
            <w:pStyle w:val="TOC1"/>
            <w:tabs>
              <w:tab w:val="right" w:leader="dot" w:pos="9350"/>
            </w:tabs>
            <w:rPr>
              <w:rFonts w:eastAsiaTheme="minorEastAsia"/>
              <w:noProof/>
              <w:sz w:val="24"/>
              <w:szCs w:val="24"/>
              <w:lang w:eastAsia="ja-JP"/>
            </w:rPr>
          </w:pPr>
          <w:r>
            <w:rPr>
              <w:noProof/>
            </w:rPr>
            <w:t>Appendix A – Normative References</w:t>
          </w:r>
          <w:r>
            <w:rPr>
              <w:noProof/>
            </w:rPr>
            <w:tab/>
          </w:r>
          <w:r>
            <w:rPr>
              <w:noProof/>
            </w:rPr>
            <w:fldChar w:fldCharType="begin"/>
          </w:r>
          <w:r>
            <w:rPr>
              <w:noProof/>
            </w:rPr>
            <w:instrText xml:space="preserve"> PAGEREF _Toc334363100 \h </w:instrText>
          </w:r>
          <w:r>
            <w:rPr>
              <w:noProof/>
            </w:rPr>
          </w:r>
          <w:r>
            <w:rPr>
              <w:noProof/>
            </w:rPr>
            <w:fldChar w:fldCharType="separate"/>
          </w:r>
          <w:r>
            <w:rPr>
              <w:noProof/>
            </w:rPr>
            <w:t>188</w:t>
          </w:r>
          <w:r>
            <w:rPr>
              <w:noProof/>
            </w:rPr>
            <w:fldChar w:fldCharType="end"/>
          </w:r>
        </w:p>
        <w:p w14:paraId="4F0CA65C" w14:textId="77777777" w:rsidR="00A65981" w:rsidRDefault="00A65981">
          <w:pPr>
            <w:pStyle w:val="TOC1"/>
            <w:tabs>
              <w:tab w:val="right" w:leader="dot" w:pos="9350"/>
            </w:tabs>
            <w:rPr>
              <w:rFonts w:eastAsiaTheme="minorEastAsia"/>
              <w:noProof/>
              <w:sz w:val="24"/>
              <w:szCs w:val="24"/>
              <w:lang w:eastAsia="ja-JP"/>
            </w:rPr>
          </w:pPr>
          <w:r>
            <w:rPr>
              <w:noProof/>
            </w:rPr>
            <w:t>Appendix B - Change Log</w:t>
          </w:r>
          <w:r>
            <w:rPr>
              <w:noProof/>
            </w:rPr>
            <w:tab/>
          </w:r>
          <w:r>
            <w:rPr>
              <w:noProof/>
            </w:rPr>
            <w:fldChar w:fldCharType="begin"/>
          </w:r>
          <w:r>
            <w:rPr>
              <w:noProof/>
            </w:rPr>
            <w:instrText xml:space="preserve"> PAGEREF _Toc334363101 \h </w:instrText>
          </w:r>
          <w:r>
            <w:rPr>
              <w:noProof/>
            </w:rPr>
          </w:r>
          <w:r>
            <w:rPr>
              <w:noProof/>
            </w:rPr>
            <w:fldChar w:fldCharType="separate"/>
          </w:r>
          <w:r>
            <w:rPr>
              <w:noProof/>
            </w:rPr>
            <w:t>188</w:t>
          </w:r>
          <w:r>
            <w:rPr>
              <w:noProof/>
            </w:rPr>
            <w:fldChar w:fldCharType="end"/>
          </w:r>
        </w:p>
        <w:p w14:paraId="3356EBA4" w14:textId="77777777" w:rsidR="00A65981" w:rsidRDefault="00A65981">
          <w:pPr>
            <w:pStyle w:val="TOC1"/>
            <w:tabs>
              <w:tab w:val="right" w:leader="dot" w:pos="9350"/>
            </w:tabs>
            <w:rPr>
              <w:rFonts w:eastAsiaTheme="minorEastAsia"/>
              <w:noProof/>
              <w:sz w:val="24"/>
              <w:szCs w:val="24"/>
              <w:lang w:eastAsia="ja-JP"/>
            </w:rPr>
          </w:pPr>
          <w:r>
            <w:rPr>
              <w:noProof/>
            </w:rPr>
            <w:t>Appendix C - Terms and Acronyms</w:t>
          </w:r>
          <w:r>
            <w:rPr>
              <w:noProof/>
            </w:rPr>
            <w:tab/>
          </w:r>
          <w:r>
            <w:rPr>
              <w:noProof/>
            </w:rPr>
            <w:fldChar w:fldCharType="begin"/>
          </w:r>
          <w:r>
            <w:rPr>
              <w:noProof/>
            </w:rPr>
            <w:instrText xml:space="preserve"> PAGEREF _Toc334363102 \h </w:instrText>
          </w:r>
          <w:r>
            <w:rPr>
              <w:noProof/>
            </w:rPr>
          </w:r>
          <w:r>
            <w:rPr>
              <w:noProof/>
            </w:rPr>
            <w:fldChar w:fldCharType="separate"/>
          </w:r>
          <w:r>
            <w:rPr>
              <w:noProof/>
            </w:rPr>
            <w:t>189</w:t>
          </w:r>
          <w:r>
            <w:rPr>
              <w:noProof/>
            </w:rPr>
            <w:fldChar w:fldCharType="end"/>
          </w:r>
        </w:p>
        <w:p w14:paraId="2CFF80F8" w14:textId="77777777" w:rsidR="00871EAA" w:rsidRDefault="00871EAA">
          <w:r>
            <w:rPr>
              <w:b/>
              <w:bCs/>
              <w:noProof/>
            </w:rPr>
            <w:fldChar w:fldCharType="end"/>
          </w:r>
        </w:p>
      </w:sdtContent>
    </w:sdt>
    <w:p w14:paraId="61037279" w14:textId="77777777" w:rsidR="00521CF3" w:rsidRDefault="00521CF3" w:rsidP="00BE7B76">
      <w:pPr>
        <w:pStyle w:val="Heading1"/>
        <w:numPr>
          <w:ilvl w:val="0"/>
          <w:numId w:val="4"/>
        </w:numPr>
      </w:pPr>
      <w:bookmarkStart w:id="4" w:name="_Toc334362968"/>
      <w:r>
        <w:t>Introduction</w:t>
      </w:r>
      <w:bookmarkEnd w:id="4"/>
    </w:p>
    <w:p w14:paraId="5C4B77A1" w14:textId="77777777" w:rsidR="00521CF3" w:rsidRPr="00673D19" w:rsidRDefault="002E54CA" w:rsidP="00521CF3">
      <w:pPr>
        <w:pStyle w:val="Heading2"/>
      </w:pPr>
      <w:bookmarkStart w:id="5" w:name="_Toc334362969"/>
      <w:r>
        <w:t xml:space="preserve">1.1 </w:t>
      </w:r>
      <w:r w:rsidR="00521CF3">
        <w:t>Document Conventions</w:t>
      </w:r>
      <w:bookmarkEnd w:id="5"/>
    </w:p>
    <w:p w14:paraId="56393600" w14:textId="77777777" w:rsidR="00521CF3" w:rsidRDefault="00521CF3" w:rsidP="00521CF3">
      <w:pPr>
        <w:rPr>
          <w:rFonts w:eastAsia="Times New Roman"/>
        </w:rPr>
      </w:pPr>
      <w:r w:rsidRPr="007C6127">
        <w:rPr>
          <w:rFonts w:eastAsia="Times New Roman"/>
        </w:rPr>
        <w:t xml:space="preserve">The key words </w:t>
      </w:r>
      <w:r w:rsidR="00336F22">
        <w:rPr>
          <w:rFonts w:eastAsia="Times New Roman"/>
        </w:rPr>
        <w:t>"</w:t>
      </w:r>
      <w:r w:rsidRPr="007C6127">
        <w:rPr>
          <w:rFonts w:eastAsia="Times New Roman"/>
        </w:rPr>
        <w:t>MUST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MUST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REQUIRED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RECOMMENDED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MAY</w:t>
      </w:r>
      <w:r w:rsidR="00336F22">
        <w:rPr>
          <w:rFonts w:eastAsia="Times New Roman"/>
        </w:rPr>
        <w:t>"</w:t>
      </w:r>
      <w:r w:rsidRPr="007C6127">
        <w:rPr>
          <w:rFonts w:eastAsia="Times New Roman"/>
        </w:rPr>
        <w:t xml:space="preserve">, and </w:t>
      </w:r>
      <w:r w:rsidR="00336F22">
        <w:rPr>
          <w:rFonts w:eastAsia="Times New Roman"/>
        </w:rPr>
        <w:t>"</w:t>
      </w:r>
      <w:r w:rsidRPr="007C6127">
        <w:rPr>
          <w:rFonts w:eastAsia="Times New Roman"/>
        </w:rPr>
        <w:t>OPTIONAL</w:t>
      </w:r>
      <w:r w:rsidR="00336F22">
        <w:rPr>
          <w:rFonts w:eastAsia="Times New Roman"/>
        </w:rPr>
        <w:t>"</w:t>
      </w:r>
      <w:r w:rsidRPr="007C6127">
        <w:rPr>
          <w:rFonts w:eastAsia="Times New Roman"/>
        </w:rPr>
        <w:t xml:space="preserve"> in this document are to be interpreted as described in </w:t>
      </w:r>
      <w:r w:rsidRPr="008A640C">
        <w:rPr>
          <w:rFonts w:eastAsia="Times New Roman"/>
          <w:i/>
        </w:rPr>
        <w:t>RFC 2119</w:t>
      </w:r>
      <w:r w:rsidR="008A16B0">
        <w:rPr>
          <w:rFonts w:eastAsia="Times New Roman"/>
          <w:i/>
        </w:rPr>
        <w:t xml:space="preserve"> </w:t>
      </w:r>
      <w:r>
        <w:rPr>
          <w:rFonts w:eastAsia="Times New Roman"/>
        </w:rPr>
        <w:t>[</w:t>
      </w:r>
      <w:r w:rsidR="00605808">
        <w:rPr>
          <w:rFonts w:eastAsia="Times New Roman"/>
        </w:rPr>
        <w:t>1</w:t>
      </w:r>
      <w:r>
        <w:rPr>
          <w:rFonts w:eastAsia="Times New Roman"/>
        </w:rPr>
        <w:t>]</w:t>
      </w:r>
      <w:r w:rsidR="008A16B0">
        <w:rPr>
          <w:rFonts w:eastAsia="Times New Roman"/>
        </w:rPr>
        <w:t>.</w:t>
      </w:r>
    </w:p>
    <w:p w14:paraId="6BD98805" w14:textId="77777777" w:rsidR="00521CF3" w:rsidRDefault="00521CF3" w:rsidP="00521CF3">
      <w:pPr>
        <w:rPr>
          <w:rFonts w:eastAsia="Times New Roman"/>
        </w:rPr>
      </w:pPr>
      <w:r>
        <w:rPr>
          <w:rFonts w:eastAsia="Times New Roman"/>
        </w:rPr>
        <w:t>The following font and font style conventions are used throughout the remainder of this document:</w:t>
      </w:r>
    </w:p>
    <w:p w14:paraId="134428D9" w14:textId="77777777" w:rsidR="00521CF3" w:rsidRDefault="00521CF3" w:rsidP="00BE7B76">
      <w:pPr>
        <w:pStyle w:val="ListParagraph"/>
        <w:numPr>
          <w:ilvl w:val="0"/>
          <w:numId w:val="2"/>
        </w:numPr>
      </w:pPr>
      <w:r w:rsidRPr="00D829F3">
        <w:rPr>
          <w:rFonts w:eastAsia="Times New Roman"/>
        </w:rPr>
        <w:t xml:space="preserve">The </w:t>
      </w:r>
      <w:r w:rsidRPr="00D829F3">
        <w:rPr>
          <w:rFonts w:ascii="Courier New" w:hAnsi="Courier New" w:cs="Courier New"/>
        </w:rPr>
        <w:t xml:space="preserve">Courier New </w:t>
      </w:r>
      <w:r>
        <w:t>font is used for writing constructs in the OVAL Language Data Model.</w:t>
      </w:r>
    </w:p>
    <w:p w14:paraId="38DFB837" w14:textId="77777777" w:rsidR="00521CF3" w:rsidRDefault="00521CF3" w:rsidP="00521CF3">
      <w:pPr>
        <w:pStyle w:val="ListParagraph"/>
      </w:pPr>
      <w:r>
        <w:t xml:space="preserve">Example: </w:t>
      </w:r>
      <w:r w:rsidRPr="00252970">
        <w:rPr>
          <w:rFonts w:ascii="Courier New" w:hAnsi="Courier New" w:cs="Courier New"/>
        </w:rPr>
        <w:t>generator</w:t>
      </w:r>
    </w:p>
    <w:p w14:paraId="79AAF656" w14:textId="77777777" w:rsidR="00521CF3" w:rsidRDefault="00521CF3" w:rsidP="00BE7B76">
      <w:pPr>
        <w:pStyle w:val="ListParagraph"/>
        <w:numPr>
          <w:ilvl w:val="0"/>
          <w:numId w:val="2"/>
        </w:numPr>
      </w:pPr>
      <w:r>
        <w:t>T</w:t>
      </w:r>
      <w:r w:rsidRPr="00252970">
        <w:rPr>
          <w:rFonts w:eastAsia="Times New Roman"/>
        </w:rPr>
        <w:t>he</w:t>
      </w:r>
      <w:r>
        <w:rPr>
          <w:rFonts w:eastAsia="Times New Roman"/>
          <w:i/>
        </w:rPr>
        <w:t xml:space="preserve"> </w:t>
      </w:r>
      <w:r w:rsidR="00336F22">
        <w:rPr>
          <w:rFonts w:eastAsia="Times New Roman"/>
          <w:i/>
        </w:rPr>
        <w:t>'</w:t>
      </w:r>
      <w:r w:rsidRPr="00252970">
        <w:rPr>
          <w:rFonts w:eastAsia="Times New Roman"/>
          <w:i/>
        </w:rPr>
        <w:t>italic, with single quotes</w:t>
      </w:r>
      <w:r w:rsidR="00336F22">
        <w:rPr>
          <w:rFonts w:eastAsia="Times New Roman"/>
          <w:i/>
        </w:rPr>
        <w:t>'</w:t>
      </w:r>
      <w:r w:rsidRPr="00252970">
        <w:rPr>
          <w:rFonts w:eastAsia="Times New Roman"/>
        </w:rPr>
        <w:t xml:space="preserve"> font </w:t>
      </w:r>
      <w:r>
        <w:rPr>
          <w:rFonts w:eastAsia="Times New Roman"/>
        </w:rPr>
        <w:t>is</w:t>
      </w:r>
      <w:r w:rsidRPr="00252970">
        <w:rPr>
          <w:rFonts w:eastAsia="Times New Roman"/>
        </w:rPr>
        <w:t xml:space="preserve"> used for noting values for OVAL Language properties.</w:t>
      </w:r>
    </w:p>
    <w:p w14:paraId="2EB931B6" w14:textId="77777777" w:rsidR="00C94D2F" w:rsidRDefault="00521CF3" w:rsidP="00521CF3">
      <w:pPr>
        <w:pStyle w:val="ListParagraph"/>
        <w:rPr>
          <w:rFonts w:ascii="Calibri" w:hAnsi="Calibri"/>
          <w:i/>
        </w:rPr>
      </w:pPr>
      <w:r w:rsidRPr="006E320F">
        <w:rPr>
          <w:rFonts w:eastAsia="Times New Roman"/>
        </w:rPr>
        <w:t>Example</w:t>
      </w:r>
      <w:r>
        <w:rPr>
          <w:rFonts w:eastAsia="Times New Roman"/>
        </w:rPr>
        <w:t xml:space="preserve">: </w:t>
      </w:r>
      <w:r w:rsidR="00336F22">
        <w:rPr>
          <w:rFonts w:eastAsia="Times New Roman"/>
          <w:i/>
        </w:rPr>
        <w:t>'</w:t>
      </w:r>
      <w:r w:rsidRPr="0017137D">
        <w:rPr>
          <w:rFonts w:ascii="Calibri" w:hAnsi="Calibri"/>
          <w:i/>
        </w:rPr>
        <w:t>does not exist</w:t>
      </w:r>
      <w:r w:rsidR="00336F22">
        <w:rPr>
          <w:rFonts w:ascii="Calibri" w:hAnsi="Calibri"/>
          <w:i/>
        </w:rPr>
        <w:t>'</w:t>
      </w:r>
    </w:p>
    <w:p w14:paraId="11B4DF53" w14:textId="77777777" w:rsidR="00587AEB" w:rsidRPr="004A31A8" w:rsidRDefault="00587AEB" w:rsidP="00BE7B76">
      <w:pPr>
        <w:pStyle w:val="ListParagraph"/>
        <w:numPr>
          <w:ilvl w:val="0"/>
          <w:numId w:val="2"/>
        </w:numPr>
      </w:pPr>
      <w:r>
        <w:rPr>
          <w:rFonts w:ascii="Calibri" w:hAnsi="Calibri"/>
        </w:rPr>
        <w:t xml:space="preserve">The bold font and the keyword </w:t>
      </w:r>
      <w:r w:rsidRPr="004A31A8">
        <w:rPr>
          <w:rFonts w:ascii="Calibri" w:hAnsi="Calibri"/>
          <w:b/>
        </w:rPr>
        <w:t>Default Value:</w:t>
      </w:r>
      <w:r>
        <w:rPr>
          <w:rFonts w:ascii="Calibri" w:hAnsi="Calibri"/>
        </w:rPr>
        <w:t xml:space="preserve"> are used to indicate a property</w:t>
      </w:r>
      <w:r w:rsidR="00336F22">
        <w:rPr>
          <w:rFonts w:ascii="Calibri" w:hAnsi="Calibri"/>
        </w:rPr>
        <w:t>'</w:t>
      </w:r>
      <w:r>
        <w:rPr>
          <w:rFonts w:ascii="Calibri" w:hAnsi="Calibri"/>
        </w:rPr>
        <w:t>s default value.</w:t>
      </w:r>
    </w:p>
    <w:p w14:paraId="62E81C36" w14:textId="77777777" w:rsidR="00040394" w:rsidRPr="004A31A8" w:rsidRDefault="00040394" w:rsidP="00040394">
      <w:pPr>
        <w:pStyle w:val="ListParagraph"/>
      </w:pPr>
      <w:r>
        <w:rPr>
          <w:rFonts w:ascii="Calibri" w:hAnsi="Calibri"/>
        </w:rPr>
        <w:t xml:space="preserve">Example: </w:t>
      </w:r>
      <w:r w:rsidRPr="00810AEC">
        <w:rPr>
          <w:rFonts w:cstheme="minorHAnsi"/>
          <w:b/>
          <w:color w:val="000000"/>
          <w:sz w:val="24"/>
          <w:szCs w:val="24"/>
        </w:rPr>
        <w:t>Default Value: -1</w:t>
      </w:r>
    </w:p>
    <w:p w14:paraId="7D8F3222" w14:textId="77777777" w:rsidR="009413A7" w:rsidRPr="004A31A8" w:rsidRDefault="009413A7" w:rsidP="00BE7B76">
      <w:pPr>
        <w:pStyle w:val="ListParagraph"/>
        <w:numPr>
          <w:ilvl w:val="0"/>
          <w:numId w:val="2"/>
        </w:numPr>
      </w:pPr>
      <w:r>
        <w:rPr>
          <w:rFonts w:ascii="Calibri" w:hAnsi="Calibri"/>
        </w:rPr>
        <w:t xml:space="preserve">The bold font and the keyword </w:t>
      </w:r>
      <w:r w:rsidRPr="004A31A8">
        <w:rPr>
          <w:rFonts w:ascii="Calibri" w:hAnsi="Calibri"/>
          <w:b/>
        </w:rPr>
        <w:t>xsi</w:t>
      </w:r>
      <w:proofErr w:type="gramStart"/>
      <w:r w:rsidRPr="004A31A8">
        <w:rPr>
          <w:rFonts w:ascii="Calibri" w:hAnsi="Calibri"/>
          <w:b/>
        </w:rPr>
        <w:t>:nil</w:t>
      </w:r>
      <w:proofErr w:type="gramEnd"/>
      <w:r w:rsidRPr="004A31A8">
        <w:rPr>
          <w:rFonts w:ascii="Calibri" w:hAnsi="Calibri"/>
          <w:b/>
        </w:rPr>
        <w:t>=</w:t>
      </w:r>
      <w:r w:rsidR="00336F22">
        <w:rPr>
          <w:rFonts w:ascii="Calibri" w:hAnsi="Calibri"/>
          <w:b/>
        </w:rPr>
        <w:t>"</w:t>
      </w:r>
      <w:r w:rsidRPr="004A31A8">
        <w:rPr>
          <w:rFonts w:ascii="Calibri" w:hAnsi="Calibri"/>
          <w:b/>
        </w:rPr>
        <w:t>true</w:t>
      </w:r>
      <w:r w:rsidR="00336F22">
        <w:rPr>
          <w:rFonts w:ascii="Calibri" w:hAnsi="Calibri"/>
          <w:b/>
        </w:rPr>
        <w:t>"</w:t>
      </w:r>
      <w:r w:rsidRPr="004A31A8">
        <w:rPr>
          <w:rFonts w:ascii="Calibri" w:hAnsi="Calibri"/>
          <w:b/>
        </w:rPr>
        <w:t>:</w:t>
      </w:r>
      <w:r>
        <w:rPr>
          <w:rFonts w:ascii="Calibri" w:hAnsi="Calibri"/>
        </w:rPr>
        <w:t xml:space="preserve"> are used to indicate the meaning of an entity when the xsi:nil property is set to true.</w:t>
      </w:r>
    </w:p>
    <w:p w14:paraId="79833F7B" w14:textId="77777777" w:rsidR="00040394" w:rsidRPr="009F13AA" w:rsidRDefault="00040394" w:rsidP="00040394">
      <w:pPr>
        <w:pStyle w:val="ListParagraph"/>
      </w:pPr>
      <w:r>
        <w:rPr>
          <w:rFonts w:ascii="Calibri" w:hAnsi="Calibri"/>
        </w:rPr>
        <w:lastRenderedPageBreak/>
        <w:t xml:space="preserve">Example: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D14202">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p w14:paraId="3B2738B6" w14:textId="77777777" w:rsidR="00521CF3" w:rsidRDefault="00521CF3" w:rsidP="00521CF3">
      <w:r>
        <w:t>This document uses the concept of namespaces</w:t>
      </w:r>
      <w:r w:rsidR="0091418B">
        <w:rPr>
          <w:rStyle w:val="FootnoteReference"/>
        </w:rPr>
        <w:footnoteReference w:id="3"/>
      </w:r>
      <w:r>
        <w:t xml:space="preserve"> to logically group OVAL constructs throughout both the Data Model section of the document, as well as other parts of the specification. The format of these namespaces is </w:t>
      </w:r>
      <w:r w:rsidRPr="00D829F3">
        <w:rPr>
          <w:rFonts w:ascii="Courier New" w:hAnsi="Courier New" w:cs="Courier New"/>
        </w:rPr>
        <w:t>prefix</w:t>
      </w:r>
      <w:proofErr w:type="gramStart"/>
      <w:r w:rsidRPr="00D829F3">
        <w:rPr>
          <w:rFonts w:ascii="Courier New" w:hAnsi="Courier New" w:cs="Courier New"/>
        </w:rPr>
        <w:t>:element</w:t>
      </w:r>
      <w:proofErr w:type="gramEnd"/>
      <w:r>
        <w:t>, where the prefix is the namespace component, and the element is the name of the qualified construct. The following table lists the namespaces used in this document:</w: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758"/>
        <w:gridCol w:w="1277"/>
        <w:gridCol w:w="3734"/>
        <w:gridCol w:w="2807"/>
      </w:tblGrid>
      <w:tr w:rsidR="00521CF3" w14:paraId="4C987EF6" w14:textId="77777777" w:rsidTr="004A3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6AB76EAA" w14:textId="77777777" w:rsidR="00521CF3" w:rsidRDefault="00521CF3" w:rsidP="00521CF3">
            <w:pPr>
              <w:jc w:val="center"/>
              <w:rPr>
                <w:b w:val="0"/>
                <w:bCs w:val="0"/>
              </w:rPr>
            </w:pPr>
            <w:r>
              <w:t>Data Model</w:t>
            </w:r>
          </w:p>
        </w:tc>
        <w:tc>
          <w:tcPr>
            <w:tcW w:w="1277" w:type="dxa"/>
          </w:tcPr>
          <w:p w14:paraId="1A1D53B7" w14:textId="77777777"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Namespace</w:t>
            </w:r>
          </w:p>
        </w:tc>
        <w:tc>
          <w:tcPr>
            <w:tcW w:w="3734" w:type="dxa"/>
          </w:tcPr>
          <w:p w14:paraId="722152CB" w14:textId="77777777"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2807" w:type="dxa"/>
          </w:tcPr>
          <w:p w14:paraId="0372223F" w14:textId="77777777"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Example</w:t>
            </w:r>
          </w:p>
        </w:tc>
      </w:tr>
      <w:tr w:rsidR="00521CF3" w14:paraId="06BD545C" w14:textId="77777777"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114B866D" w14:textId="77777777" w:rsidR="00521CF3" w:rsidRDefault="00521CF3" w:rsidP="00521CF3">
            <w:r>
              <w:t>OVAL Definitions</w:t>
            </w:r>
          </w:p>
        </w:tc>
        <w:tc>
          <w:tcPr>
            <w:tcW w:w="1277" w:type="dxa"/>
          </w:tcPr>
          <w:p w14:paraId="1970BC05" w14:textId="77777777" w:rsidR="00521CF3" w:rsidRPr="001C03AC" w:rsidRDefault="00521CF3" w:rsidP="00521CF3">
            <w:pPr>
              <w:cnfStyle w:val="000000100000" w:firstRow="0" w:lastRow="0" w:firstColumn="0" w:lastColumn="0" w:oddVBand="0" w:evenVBand="0" w:oddHBand="1" w:evenHBand="0" w:firstRowFirstColumn="0" w:firstRowLastColumn="0" w:lastRowFirstColumn="0" w:lastRowLastColumn="0"/>
            </w:pPr>
            <w:proofErr w:type="gramStart"/>
            <w:r>
              <w:t>oval</w:t>
            </w:r>
            <w:proofErr w:type="gramEnd"/>
            <w:r>
              <w:t>-def</w:t>
            </w:r>
          </w:p>
        </w:tc>
        <w:tc>
          <w:tcPr>
            <w:tcW w:w="3734" w:type="dxa"/>
          </w:tcPr>
          <w:p w14:paraId="14E9DD0B" w14:textId="77777777" w:rsidR="00521CF3" w:rsidRPr="006D68EF" w:rsidRDefault="00521CF3" w:rsidP="004A31A8">
            <w:pPr>
              <w:cnfStyle w:val="000000100000" w:firstRow="0" w:lastRow="0" w:firstColumn="0" w:lastColumn="0" w:oddVBand="0" w:evenVBand="0" w:oddHBand="1" w:evenHBand="0" w:firstRowFirstColumn="0" w:firstRowLastColumn="0" w:lastRowFirstColumn="0" w:lastRowLastColumn="0"/>
              <w:rPr>
                <w:rFonts w:eastAsiaTheme="minorHAnsi"/>
                <w:lang w:bidi="ar-SA"/>
              </w:rPr>
            </w:pPr>
            <w:r w:rsidRPr="006D68EF">
              <w:t>The OVAL Definitions data model that defines the core framework constructs for creating OVAL</w:t>
            </w:r>
            <w:r>
              <w:t xml:space="preserve"> </w:t>
            </w:r>
            <w:r w:rsidRPr="006D68EF">
              <w:t>Definitions.</w:t>
            </w:r>
            <w:r w:rsidR="007A2A61">
              <w:t xml:space="preserve">  This is defined in th</w:t>
            </w:r>
            <w:r w:rsidR="00711D4A">
              <w:t>e OVAL Language Specification [</w:t>
            </w:r>
            <w:r w:rsidR="00D71163">
              <w:t>2</w:t>
            </w:r>
            <w:r w:rsidR="007A2A61">
              <w:t>].</w:t>
            </w:r>
          </w:p>
        </w:tc>
        <w:tc>
          <w:tcPr>
            <w:tcW w:w="2807" w:type="dxa"/>
          </w:tcPr>
          <w:p w14:paraId="6AD19E93" w14:textId="77777777" w:rsidR="00521CF3" w:rsidRPr="00D829F3" w:rsidRDefault="00521CF3"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gramStart"/>
            <w:r w:rsidRPr="00D829F3">
              <w:rPr>
                <w:rFonts w:ascii="Courier New" w:hAnsi="Courier New" w:cs="Courier New"/>
              </w:rPr>
              <w:t>oval</w:t>
            </w:r>
            <w:proofErr w:type="gramEnd"/>
            <w:r w:rsidRPr="00D829F3">
              <w:rPr>
                <w:rFonts w:ascii="Courier New" w:hAnsi="Courier New" w:cs="Courier New"/>
              </w:rPr>
              <w:t>-def:</w:t>
            </w:r>
            <w:r w:rsidRPr="005D40EB">
              <w:rPr>
                <w:rFonts w:ascii="Courier New" w:hAnsi="Courier New" w:cs="Courier New"/>
              </w:rPr>
              <w:t>TestType</w:t>
            </w:r>
          </w:p>
        </w:tc>
      </w:tr>
      <w:tr w:rsidR="00521CF3" w14:paraId="5035DCC4" w14:textId="77777777" w:rsidTr="004A31A8">
        <w:tc>
          <w:tcPr>
            <w:cnfStyle w:val="001000000000" w:firstRow="0" w:lastRow="0" w:firstColumn="1" w:lastColumn="0" w:oddVBand="0" w:evenVBand="0" w:oddHBand="0" w:evenHBand="0" w:firstRowFirstColumn="0" w:firstRowLastColumn="0" w:lastRowFirstColumn="0" w:lastRowLastColumn="0"/>
            <w:tcW w:w="1758" w:type="dxa"/>
          </w:tcPr>
          <w:p w14:paraId="2859F0B7" w14:textId="77777777" w:rsidR="00521CF3" w:rsidRDefault="00521CF3" w:rsidP="00521CF3">
            <w:r>
              <w:t>OVAL System Characteristics</w:t>
            </w:r>
          </w:p>
        </w:tc>
        <w:tc>
          <w:tcPr>
            <w:tcW w:w="1277" w:type="dxa"/>
          </w:tcPr>
          <w:p w14:paraId="1D74652A" w14:textId="77777777" w:rsidR="00521CF3" w:rsidRDefault="00521CF3" w:rsidP="00521CF3">
            <w:pPr>
              <w:cnfStyle w:val="000000000000" w:firstRow="0" w:lastRow="0" w:firstColumn="0" w:lastColumn="0" w:oddVBand="0" w:evenVBand="0" w:oddHBand="0" w:evenHBand="0" w:firstRowFirstColumn="0" w:firstRowLastColumn="0" w:lastRowFirstColumn="0" w:lastRowLastColumn="0"/>
            </w:pPr>
            <w:proofErr w:type="gramStart"/>
            <w:r>
              <w:t>oval</w:t>
            </w:r>
            <w:proofErr w:type="gramEnd"/>
            <w:r>
              <w:t>-sc</w:t>
            </w:r>
          </w:p>
        </w:tc>
        <w:tc>
          <w:tcPr>
            <w:tcW w:w="3734" w:type="dxa"/>
          </w:tcPr>
          <w:p w14:paraId="1559B714" w14:textId="77777777" w:rsidR="00521CF3" w:rsidRPr="006D68EF" w:rsidRDefault="00521CF3" w:rsidP="00521CF3">
            <w:pPr>
              <w:cnfStyle w:val="000000000000" w:firstRow="0" w:lastRow="0" w:firstColumn="0" w:lastColumn="0" w:oddVBand="0" w:evenVBand="0" w:oddHBand="0" w:evenHBand="0" w:firstRowFirstColumn="0" w:firstRowLastColumn="0" w:lastRowFirstColumn="0" w:lastRowLastColumn="0"/>
            </w:pPr>
            <w:r w:rsidRPr="006D68EF">
              <w:t>The OVAL System Characteristics data model, which defines the constructs used to capture the data collected on a target system.</w:t>
            </w:r>
            <w:r w:rsidR="000800A4">
              <w:t xml:space="preserve">  This is defined in the OVAL Language Specification.</w:t>
            </w:r>
          </w:p>
        </w:tc>
        <w:tc>
          <w:tcPr>
            <w:tcW w:w="2807" w:type="dxa"/>
          </w:tcPr>
          <w:p w14:paraId="2DD1444C" w14:textId="77777777" w:rsidR="00521CF3" w:rsidRDefault="00521CF3" w:rsidP="00521CF3">
            <w:pPr>
              <w:cnfStyle w:val="000000000000" w:firstRow="0" w:lastRow="0" w:firstColumn="0" w:lastColumn="0" w:oddVBand="0" w:evenVBand="0" w:oddHBand="0" w:evenHBand="0" w:firstRowFirstColumn="0" w:firstRowLastColumn="0" w:lastRowFirstColumn="0" w:lastRowLastColumn="0"/>
            </w:pPr>
            <w:proofErr w:type="gramStart"/>
            <w:r w:rsidRPr="00252970">
              <w:rPr>
                <w:rFonts w:ascii="Courier New" w:hAnsi="Courier New" w:cs="Courier New"/>
              </w:rPr>
              <w:t>oval</w:t>
            </w:r>
            <w:proofErr w:type="gramEnd"/>
            <w:r w:rsidRPr="00252970">
              <w:rPr>
                <w:rFonts w:ascii="Courier New" w:hAnsi="Courier New" w:cs="Courier New"/>
              </w:rPr>
              <w:t>-sc:</w:t>
            </w:r>
            <w:r>
              <w:rPr>
                <w:rFonts w:ascii="Courier New" w:hAnsi="Courier New" w:cs="Courier New"/>
              </w:rPr>
              <w:t>Item</w:t>
            </w:r>
            <w:r w:rsidRPr="00252970">
              <w:rPr>
                <w:rFonts w:ascii="Courier New" w:hAnsi="Courier New" w:cs="Courier New"/>
              </w:rPr>
              <w:t>Type</w:t>
            </w:r>
          </w:p>
        </w:tc>
      </w:tr>
      <w:tr w:rsidR="001C3C16" w14:paraId="7D86CE4A" w14:textId="77777777"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3D633E25" w14:textId="77777777" w:rsidR="001C3C16" w:rsidRDefault="001C3C16" w:rsidP="00521CF3">
            <w:r>
              <w:t>Windows Definitions</w:t>
            </w:r>
          </w:p>
        </w:tc>
        <w:tc>
          <w:tcPr>
            <w:tcW w:w="1277" w:type="dxa"/>
          </w:tcPr>
          <w:p w14:paraId="2353DD59" w14:textId="77777777" w:rsidR="001C3C16" w:rsidRDefault="001C3C16" w:rsidP="00521CF3">
            <w:pPr>
              <w:cnfStyle w:val="000000100000" w:firstRow="0" w:lastRow="0" w:firstColumn="0" w:lastColumn="0" w:oddVBand="0" w:evenVBand="0" w:oddHBand="1" w:evenHBand="0" w:firstRowFirstColumn="0" w:firstRowLastColumn="0" w:lastRowFirstColumn="0" w:lastRowLastColumn="0"/>
            </w:pPr>
            <w:proofErr w:type="gramStart"/>
            <w:r>
              <w:t>win</w:t>
            </w:r>
            <w:proofErr w:type="gramEnd"/>
            <w:r>
              <w:t>-def</w:t>
            </w:r>
          </w:p>
        </w:tc>
        <w:tc>
          <w:tcPr>
            <w:tcW w:w="3734" w:type="dxa"/>
          </w:tcPr>
          <w:p w14:paraId="635F52E2" w14:textId="77777777" w:rsidR="001C3C16" w:rsidRPr="006D68EF" w:rsidRDefault="00F31940" w:rsidP="00621409">
            <w:pPr>
              <w:cnfStyle w:val="000000100000" w:firstRow="0" w:lastRow="0" w:firstColumn="0" w:lastColumn="0" w:oddVBand="0" w:evenVBand="0" w:oddHBand="1" w:evenHBand="0" w:firstRowFirstColumn="0" w:firstRowLastColumn="0" w:lastRowFirstColumn="0" w:lastRowLastColumn="0"/>
            </w:pPr>
            <w:r>
              <w:t xml:space="preserve">The </w:t>
            </w:r>
            <w:r w:rsidR="00621409">
              <w:t xml:space="preserve">Windows Definitions data model </w:t>
            </w:r>
            <w:r>
              <w:t xml:space="preserve">defines the </w:t>
            </w:r>
            <w:r w:rsidR="00280401">
              <w:t>platform-specific constructs used in OVAL Definitions</w:t>
            </w:r>
            <w:r w:rsidR="00621409">
              <w:t xml:space="preserve"> to make assertions about</w:t>
            </w:r>
            <w:r w:rsidR="006E6A30">
              <w:t xml:space="preserve"> the state of</w:t>
            </w:r>
            <w:r w:rsidR="00621409">
              <w:t xml:space="preserve"> Microsoft Windows systems</w:t>
            </w:r>
            <w:r w:rsidR="00280401">
              <w:t>.</w:t>
            </w:r>
            <w:r>
              <w:t xml:space="preserve"> </w:t>
            </w:r>
          </w:p>
        </w:tc>
        <w:tc>
          <w:tcPr>
            <w:tcW w:w="2807" w:type="dxa"/>
          </w:tcPr>
          <w:p w14:paraId="5AFB80BE" w14:textId="77777777" w:rsidR="001C3C16" w:rsidRPr="00252970" w:rsidRDefault="00F31940"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gramStart"/>
            <w:r>
              <w:rPr>
                <w:rFonts w:ascii="Courier New" w:hAnsi="Courier New" w:cs="Courier New"/>
              </w:rPr>
              <w:t>win</w:t>
            </w:r>
            <w:proofErr w:type="gramEnd"/>
            <w:r>
              <w:rPr>
                <w:rFonts w:ascii="Courier New" w:hAnsi="Courier New" w:cs="Courier New"/>
              </w:rPr>
              <w:t>-def:file_test</w:t>
            </w:r>
          </w:p>
        </w:tc>
      </w:tr>
      <w:tr w:rsidR="001C3C16" w14:paraId="482BD696" w14:textId="77777777" w:rsidTr="004A31A8">
        <w:tc>
          <w:tcPr>
            <w:cnfStyle w:val="001000000000" w:firstRow="0" w:lastRow="0" w:firstColumn="1" w:lastColumn="0" w:oddVBand="0" w:evenVBand="0" w:oddHBand="0" w:evenHBand="0" w:firstRowFirstColumn="0" w:firstRowLastColumn="0" w:lastRowFirstColumn="0" w:lastRowLastColumn="0"/>
            <w:tcW w:w="1758" w:type="dxa"/>
          </w:tcPr>
          <w:p w14:paraId="37A4E1D9" w14:textId="77777777" w:rsidR="001C3C16" w:rsidRDefault="001C3C16" w:rsidP="00521CF3">
            <w:r>
              <w:t>Windows System Characteristics</w:t>
            </w:r>
          </w:p>
        </w:tc>
        <w:tc>
          <w:tcPr>
            <w:tcW w:w="1277" w:type="dxa"/>
          </w:tcPr>
          <w:p w14:paraId="4B790A23" w14:textId="77777777" w:rsidR="001C3C16" w:rsidRDefault="001C3C16" w:rsidP="00521CF3">
            <w:pPr>
              <w:cnfStyle w:val="000000000000" w:firstRow="0" w:lastRow="0" w:firstColumn="0" w:lastColumn="0" w:oddVBand="0" w:evenVBand="0" w:oddHBand="0" w:evenHBand="0" w:firstRowFirstColumn="0" w:firstRowLastColumn="0" w:lastRowFirstColumn="0" w:lastRowLastColumn="0"/>
            </w:pPr>
            <w:proofErr w:type="gramStart"/>
            <w:r>
              <w:t>win</w:t>
            </w:r>
            <w:proofErr w:type="gramEnd"/>
            <w:r>
              <w:t>-sc</w:t>
            </w:r>
          </w:p>
        </w:tc>
        <w:tc>
          <w:tcPr>
            <w:tcW w:w="3734" w:type="dxa"/>
          </w:tcPr>
          <w:p w14:paraId="7D86C56A" w14:textId="77777777" w:rsidR="001C3C16" w:rsidRPr="006D68EF" w:rsidRDefault="00280401" w:rsidP="00562117">
            <w:pPr>
              <w:cnfStyle w:val="000000000000" w:firstRow="0" w:lastRow="0" w:firstColumn="0" w:lastColumn="0" w:oddVBand="0" w:evenVBand="0" w:oddHBand="0" w:evenHBand="0" w:firstRowFirstColumn="0" w:firstRowLastColumn="0" w:lastRowFirstColumn="0" w:lastRowLastColumn="0"/>
            </w:pPr>
            <w:r>
              <w:t xml:space="preserve">The Windows System Characteristics </w:t>
            </w:r>
            <w:r w:rsidR="00562117">
              <w:t xml:space="preserve">data model defines the platform-specific constructs used in OVAL System Characteristics to represent </w:t>
            </w:r>
            <w:r w:rsidR="00296A03">
              <w:t xml:space="preserve">the </w:t>
            </w:r>
            <w:r w:rsidR="00562117">
              <w:t>system state information collected from Microsoft Windows systems.</w:t>
            </w:r>
          </w:p>
        </w:tc>
        <w:tc>
          <w:tcPr>
            <w:tcW w:w="2807" w:type="dxa"/>
          </w:tcPr>
          <w:p w14:paraId="36507882" w14:textId="77777777" w:rsidR="001C3C16" w:rsidRPr="00252970" w:rsidRDefault="00F31940" w:rsidP="00521CF3">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roofErr w:type="gramStart"/>
            <w:r>
              <w:rPr>
                <w:rFonts w:ascii="Courier New" w:hAnsi="Courier New" w:cs="Courier New"/>
              </w:rPr>
              <w:t>win</w:t>
            </w:r>
            <w:proofErr w:type="gramEnd"/>
            <w:r>
              <w:rPr>
                <w:rFonts w:ascii="Courier New" w:hAnsi="Courier New" w:cs="Courier New"/>
              </w:rPr>
              <w:t>-sc:file_item</w:t>
            </w:r>
          </w:p>
        </w:tc>
      </w:tr>
    </w:tbl>
    <w:p w14:paraId="54D41DA5" w14:textId="77777777" w:rsidR="00521CF3" w:rsidRDefault="00521CF3" w:rsidP="00521CF3"/>
    <w:p w14:paraId="68822505" w14:textId="77777777" w:rsidR="00521CF3" w:rsidRDefault="00521CF3" w:rsidP="00521CF3">
      <w:r>
        <w:t xml:space="preserve">Lastly, each OVAL Test will contain a section titled </w:t>
      </w:r>
      <w:r w:rsidR="00336F22">
        <w:t>"</w:t>
      </w:r>
      <w:r>
        <w:t>Known Support</w:t>
      </w:r>
      <w:r w:rsidR="00D77C8B">
        <w:t>ed Platforms</w:t>
      </w:r>
      <w:r w:rsidR="00336F22">
        <w:t>"</w:t>
      </w:r>
      <w:r>
        <w:t xml:space="preserve"> that specifies which platforms the OVAL Test is known to work on.  This section is provided for convenience only and should not be considered a comprehensive list.  In addition, there may be further known support restrictions specified for behaviors or entities</w:t>
      </w:r>
      <w:r w:rsidR="00F84B8C">
        <w:t xml:space="preserve"> </w:t>
      </w:r>
      <w:r>
        <w:t xml:space="preserve">that supersede the </w:t>
      </w:r>
      <w:r w:rsidR="00336F22">
        <w:t>"</w:t>
      </w:r>
      <w:r>
        <w:t>Known Support</w:t>
      </w:r>
      <w:r w:rsidR="00D77C8B">
        <w:t>ed Platforms</w:t>
      </w:r>
      <w:r w:rsidR="00336F22">
        <w:t>"</w:t>
      </w:r>
      <w:r>
        <w:t xml:space="preserve"> section </w:t>
      </w:r>
      <w:r w:rsidR="00880224">
        <w:t>for</w:t>
      </w:r>
      <w:r>
        <w:t xml:space="preserve"> the OVAL Test.</w:t>
      </w:r>
    </w:p>
    <w:p w14:paraId="63D3281A" w14:textId="77777777" w:rsidR="00521CF3" w:rsidRDefault="00967DE7" w:rsidP="00521CF3">
      <w:pPr>
        <w:pStyle w:val="Heading2"/>
        <w:numPr>
          <w:ilvl w:val="1"/>
          <w:numId w:val="0"/>
        </w:numPr>
        <w:ind w:left="576" w:hanging="576"/>
        <w:rPr>
          <w:rFonts w:eastAsia="Times New Roman"/>
        </w:rPr>
      </w:pPr>
      <w:bookmarkStart w:id="6" w:name="_Toc334362970"/>
      <w:r>
        <w:rPr>
          <w:rFonts w:eastAsia="Times New Roman"/>
        </w:rPr>
        <w:t xml:space="preserve">1.2 </w:t>
      </w:r>
      <w:r w:rsidR="00521CF3">
        <w:rPr>
          <w:rFonts w:eastAsia="Times New Roman"/>
        </w:rPr>
        <w:t>Document Structure</w:t>
      </w:r>
      <w:bookmarkEnd w:id="6"/>
    </w:p>
    <w:p w14:paraId="36B64DE1" w14:textId="77777777" w:rsidR="00521CF3" w:rsidRPr="003437D9" w:rsidRDefault="00521CF3" w:rsidP="00521CF3">
      <w:r>
        <w:t xml:space="preserve">This document serves as the specification for the </w:t>
      </w:r>
      <w:r w:rsidR="00FE19F9">
        <w:t xml:space="preserve">Microsoft Windows extension of the </w:t>
      </w:r>
      <w:r>
        <w:t>OVAL Language</w:t>
      </w:r>
      <w:r w:rsidR="003B1492">
        <w:t xml:space="preserve"> Specification </w:t>
      </w:r>
      <w:r w:rsidR="006452AC">
        <w:t>and</w:t>
      </w:r>
      <w:r>
        <w:t xml:space="preserve"> defin</w:t>
      </w:r>
      <w:r w:rsidR="006452AC">
        <w:t>es</w:t>
      </w:r>
      <w:r>
        <w:t xml:space="preserve"> the </w:t>
      </w:r>
      <w:r w:rsidR="00FE19F9">
        <w:t xml:space="preserve">platform-specific </w:t>
      </w:r>
      <w:r>
        <w:t>data model</w:t>
      </w:r>
      <w:r w:rsidR="003418D4">
        <w:t>.  This document</w:t>
      </w:r>
      <w:r w:rsidR="00FE19F9">
        <w:t xml:space="preserve"> </w:t>
      </w:r>
      <w:r>
        <w:t>is organized into the following sections:</w:t>
      </w:r>
    </w:p>
    <w:p w14:paraId="0AD681D0" w14:textId="77777777" w:rsidR="00521CF3" w:rsidRDefault="00521CF3" w:rsidP="00BE7B76">
      <w:pPr>
        <w:pStyle w:val="ListParagraph"/>
        <w:numPr>
          <w:ilvl w:val="0"/>
          <w:numId w:val="1"/>
        </w:numPr>
      </w:pPr>
      <w:r>
        <w:lastRenderedPageBreak/>
        <w:t>Section 1 – Introduction</w:t>
      </w:r>
    </w:p>
    <w:p w14:paraId="623ED091" w14:textId="77777777" w:rsidR="00521CF3" w:rsidRPr="000A06E8" w:rsidRDefault="00521CF3" w:rsidP="00BE7B76">
      <w:pPr>
        <w:pStyle w:val="ListParagraph"/>
        <w:numPr>
          <w:ilvl w:val="0"/>
          <w:numId w:val="1"/>
        </w:numPr>
      </w:pPr>
      <w:r w:rsidRPr="007C5160">
        <w:t xml:space="preserve">Section 2  – </w:t>
      </w:r>
      <w:r>
        <w:t>OVAL Language Windows Component Model</w:t>
      </w:r>
    </w:p>
    <w:p w14:paraId="1ED439DF" w14:textId="77777777" w:rsidR="00521CF3" w:rsidRDefault="00521CF3" w:rsidP="00BE7B76">
      <w:pPr>
        <w:pStyle w:val="ListParagraph"/>
        <w:numPr>
          <w:ilvl w:val="0"/>
          <w:numId w:val="1"/>
        </w:numPr>
      </w:pPr>
      <w:r>
        <w:t xml:space="preserve">Appendix A </w:t>
      </w:r>
      <w:r w:rsidRPr="00D829F3">
        <w:t>–</w:t>
      </w:r>
      <w:r>
        <w:t xml:space="preserve"> References</w:t>
      </w:r>
    </w:p>
    <w:p w14:paraId="4EBCE8C4" w14:textId="77777777" w:rsidR="00521CF3" w:rsidRDefault="00521CF3" w:rsidP="00BE7B76">
      <w:pPr>
        <w:pStyle w:val="ListParagraph"/>
        <w:numPr>
          <w:ilvl w:val="0"/>
          <w:numId w:val="1"/>
        </w:numPr>
      </w:pPr>
      <w:r>
        <w:t xml:space="preserve">Appendix B </w:t>
      </w:r>
      <w:r w:rsidRPr="00D829F3">
        <w:t>–</w:t>
      </w:r>
      <w:r>
        <w:t xml:space="preserve"> Change Log</w:t>
      </w:r>
    </w:p>
    <w:p w14:paraId="403A8F5B" w14:textId="77777777" w:rsidR="00521CF3" w:rsidRPr="00D829F3" w:rsidRDefault="00521CF3" w:rsidP="00BE7B76">
      <w:pPr>
        <w:pStyle w:val="ListParagraph"/>
        <w:numPr>
          <w:ilvl w:val="0"/>
          <w:numId w:val="1"/>
        </w:numPr>
      </w:pPr>
      <w:r>
        <w:t xml:space="preserve">Appendix C </w:t>
      </w:r>
      <w:r w:rsidRPr="00D829F3">
        <w:t>–</w:t>
      </w:r>
      <w:r>
        <w:t xml:space="preserve"> Terms and Acronyms</w:t>
      </w:r>
    </w:p>
    <w:p w14:paraId="219A5BF8" w14:textId="77777777" w:rsidR="00A14685" w:rsidRDefault="00554016" w:rsidP="00BE7B76">
      <w:pPr>
        <w:pStyle w:val="Heading1"/>
        <w:numPr>
          <w:ilvl w:val="0"/>
          <w:numId w:val="5"/>
        </w:numPr>
      </w:pPr>
      <w:bookmarkStart w:id="7" w:name="_Toc334362971"/>
      <w:r>
        <w:t xml:space="preserve">OVAL </w:t>
      </w:r>
      <w:r w:rsidR="00ED06CD">
        <w:t>Language Windows Component</w:t>
      </w:r>
      <w:r w:rsidR="00844501">
        <w:t xml:space="preserve"> Model</w:t>
      </w:r>
      <w:bookmarkEnd w:id="7"/>
    </w:p>
    <w:p w14:paraId="39C6FEA1" w14:textId="77777777" w:rsidR="00BF6B1F" w:rsidRPr="00BF6B1F" w:rsidRDefault="00BF6B1F" w:rsidP="004A31A8">
      <w:r>
        <w:t>The OVAL Language Windows Component Data Model is the platform-specific extension of the OVAL Language Data Model for Microsoft Windows operating systems.</w:t>
      </w:r>
    </w:p>
    <w:p w14:paraId="22232F8C" w14:textId="77777777" w:rsidR="00EB5CBD" w:rsidRDefault="00EB5CBD" w:rsidP="00BE7B76">
      <w:pPr>
        <w:pStyle w:val="Heading2"/>
        <w:numPr>
          <w:ilvl w:val="1"/>
          <w:numId w:val="5"/>
        </w:numPr>
      </w:pPr>
      <w:bookmarkStart w:id="8" w:name="_Toc334362972"/>
      <w:r>
        <w:t>Data Model Conventions</w:t>
      </w:r>
      <w:bookmarkEnd w:id="8"/>
    </w:p>
    <w:p w14:paraId="3AE3C528" w14:textId="77777777" w:rsidR="00EB5CBD" w:rsidRPr="00EB5CBD" w:rsidRDefault="00EB5CBD" w:rsidP="004A31A8">
      <w:r>
        <w:t>This document follows the data model conventions described in Section 4.1 of the OVAL Language Specification.</w:t>
      </w:r>
    </w:p>
    <w:p w14:paraId="4F0F6B51" w14:textId="77777777" w:rsidR="00792765" w:rsidRDefault="00792765" w:rsidP="00BE7B76">
      <w:pPr>
        <w:pStyle w:val="Heading2"/>
        <w:numPr>
          <w:ilvl w:val="1"/>
          <w:numId w:val="5"/>
        </w:numPr>
      </w:pPr>
      <w:bookmarkStart w:id="9" w:name="_Toc308163866"/>
      <w:bookmarkStart w:id="10" w:name="_Toc308440416"/>
      <w:bookmarkStart w:id="11" w:name="_Toc334362973"/>
      <w:bookmarkStart w:id="12" w:name="_Toc278864774"/>
      <w:bookmarkEnd w:id="9"/>
      <w:bookmarkEnd w:id="10"/>
      <w:proofErr w:type="gramStart"/>
      <w:r>
        <w:t>win</w:t>
      </w:r>
      <w:proofErr w:type="gramEnd"/>
      <w:r>
        <w:t>-def:file_test</w:t>
      </w:r>
      <w:bookmarkEnd w:id="11"/>
    </w:p>
    <w:p w14:paraId="1D94EFD3" w14:textId="77777777" w:rsidR="00792765" w:rsidRDefault="00792765" w:rsidP="00792765">
      <w:r>
        <w:t xml:space="preserve">The </w:t>
      </w:r>
      <w:r w:rsidRPr="004A31A8">
        <w:rPr>
          <w:rFonts w:ascii="Courier New" w:hAnsi="Courier New"/>
        </w:rPr>
        <w:t>file_test</w:t>
      </w:r>
      <w:r>
        <w:t xml:space="preserve"> is used to make assertions about the system state information associated with the directories and files</w:t>
      </w:r>
      <w:r>
        <w:rPr>
          <w:rStyle w:val="FootnoteReference"/>
        </w:rPr>
        <w:footnoteReference w:id="4"/>
      </w:r>
      <w:r>
        <w:t xml:space="preserve"> on file systems supported by Microsoft Windows operating systems. </w:t>
      </w:r>
      <w:r>
        <w:rPr>
          <w:rStyle w:val="apple-style-span"/>
          <w:rFonts w:cstheme="minorHAnsi"/>
          <w:color w:val="000000"/>
          <w:shd w:val="clear" w:color="auto" w:fill="FFFFFF"/>
        </w:rPr>
        <w:t xml:space="preserve"> </w:t>
      </w:r>
      <w:r w:rsidRPr="00A3243D">
        <w:rPr>
          <w:rFonts w:cstheme="minorHAnsi"/>
        </w:rPr>
        <w:t>T</w:t>
      </w:r>
      <w:r w:rsidRPr="00A3243D">
        <w:t xml:space="preserve">he </w:t>
      </w:r>
      <w:r w:rsidRPr="004A31A8">
        <w:rPr>
          <w:rFonts w:ascii="Courier New" w:hAnsi="Courier New"/>
        </w:rPr>
        <w:t>file_test</w:t>
      </w:r>
      <w:r w:rsidRPr="00A3243D">
        <w:t xml:space="preserve"> MUST reference one </w:t>
      </w:r>
      <w:r w:rsidRPr="004A31A8">
        <w:rPr>
          <w:rFonts w:ascii="Courier New" w:hAnsi="Courier New"/>
        </w:rPr>
        <w:t>file_object</w:t>
      </w:r>
      <w:r w:rsidRPr="00A3243D">
        <w:t xml:space="preserve"> and zero or more </w:t>
      </w:r>
      <w:r w:rsidRPr="004A31A8">
        <w:rPr>
          <w:rFonts w:ascii="Courier New" w:hAnsi="Courier New"/>
        </w:rPr>
        <w:t>file_states</w:t>
      </w:r>
      <w:r w:rsidRPr="00A3243D">
        <w:t>.</w:t>
      </w:r>
    </w:p>
    <w:p w14:paraId="75C12C9E" w14:textId="77777777" w:rsidR="00792765" w:rsidRDefault="00792765" w:rsidP="00792765">
      <w:pPr>
        <w:jc w:val="center"/>
      </w:pPr>
      <w:r>
        <w:object w:dxaOrig="6708" w:dyaOrig="4336" w14:anchorId="635D6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3in" o:ole="">
            <v:imagedata r:id="rId10" o:title=""/>
          </v:shape>
          <o:OLEObject Type="Embed" ProgID="Visio.Drawing.11" ShapeID="_x0000_i1025" DrawAspect="Content" ObjectID="_1408543122" r:id="rId11"/>
        </w:object>
      </w:r>
    </w:p>
    <w:p w14:paraId="0ED9A7BB" w14:textId="77777777" w:rsidR="00792765" w:rsidRPr="0058377E" w:rsidRDefault="00792765" w:rsidP="00BE7B76">
      <w:pPr>
        <w:pStyle w:val="Heading3"/>
        <w:numPr>
          <w:ilvl w:val="2"/>
          <w:numId w:val="5"/>
        </w:numPr>
        <w:rPr>
          <w:rStyle w:val="Emphasis"/>
          <w:i w:val="0"/>
          <w:iCs w:val="0"/>
        </w:rPr>
      </w:pPr>
      <w:bookmarkStart w:id="13" w:name="_Toc334362974"/>
      <w:r w:rsidRPr="0058377E">
        <w:rPr>
          <w:rStyle w:val="Emphasis"/>
          <w:i w:val="0"/>
          <w:iCs w:val="0"/>
        </w:rPr>
        <w:t>Known Supported Platforms</w:t>
      </w:r>
      <w:bookmarkEnd w:id="13"/>
    </w:p>
    <w:p w14:paraId="4F046E00" w14:textId="77777777" w:rsidR="00792765" w:rsidRDefault="00792765" w:rsidP="00BE7B76">
      <w:pPr>
        <w:pStyle w:val="ListParagraph"/>
        <w:numPr>
          <w:ilvl w:val="0"/>
          <w:numId w:val="3"/>
        </w:numPr>
      </w:pPr>
      <w:r>
        <w:t>Windows XP</w:t>
      </w:r>
    </w:p>
    <w:p w14:paraId="77FCD142" w14:textId="77777777" w:rsidR="00792765" w:rsidRDefault="00792765" w:rsidP="00BE7B76">
      <w:pPr>
        <w:pStyle w:val="ListParagraph"/>
        <w:numPr>
          <w:ilvl w:val="0"/>
          <w:numId w:val="3"/>
        </w:numPr>
      </w:pPr>
      <w:r>
        <w:t>Windows Vista</w:t>
      </w:r>
    </w:p>
    <w:p w14:paraId="38F4DA52" w14:textId="77777777" w:rsidR="00792765" w:rsidRPr="00CD0931" w:rsidRDefault="00792765" w:rsidP="00BE7B76">
      <w:pPr>
        <w:pStyle w:val="ListParagraph"/>
        <w:numPr>
          <w:ilvl w:val="0"/>
          <w:numId w:val="3"/>
        </w:numPr>
      </w:pPr>
      <w:r>
        <w:t>Windows 7</w:t>
      </w:r>
    </w:p>
    <w:p w14:paraId="246853AF" w14:textId="77777777" w:rsidR="00792765" w:rsidRDefault="00792765" w:rsidP="00BE7B76">
      <w:pPr>
        <w:pStyle w:val="Heading2"/>
        <w:numPr>
          <w:ilvl w:val="1"/>
          <w:numId w:val="5"/>
        </w:numPr>
      </w:pPr>
      <w:bookmarkStart w:id="14" w:name="_Toc334362975"/>
      <w:r>
        <w:lastRenderedPageBreak/>
        <w:t>win-def:file_</w:t>
      </w:r>
      <w:r w:rsidRPr="00B429BF">
        <w:t>object</w:t>
      </w:r>
      <w:bookmarkEnd w:id="14"/>
    </w:p>
    <w:p w14:paraId="515F1686" w14:textId="77777777" w:rsidR="00792765" w:rsidRDefault="00792765" w:rsidP="00792765">
      <w:r w:rsidRPr="005F2E1E">
        <w:t xml:space="preserve">The </w:t>
      </w:r>
      <w:r w:rsidRPr="004A31A8">
        <w:rPr>
          <w:rFonts w:ascii="Courier New" w:hAnsi="Courier New"/>
        </w:rPr>
        <w:t>file_object</w:t>
      </w:r>
      <w:r w:rsidRPr="005F2E1E">
        <w:t xml:space="preserve"> </w:t>
      </w:r>
      <w:r>
        <w:t>construct</w:t>
      </w:r>
      <w:r w:rsidRPr="005F2E1E">
        <w:t xml:space="preserve"> define</w:t>
      </w:r>
      <w:r>
        <w:t>s</w:t>
      </w:r>
      <w:r w:rsidRPr="005F2E1E">
        <w:t xml:space="preserve"> the </w:t>
      </w:r>
      <w:r>
        <w:t xml:space="preserve">set of </w:t>
      </w:r>
      <w:r w:rsidRPr="005F2E1E">
        <w:t>file</w:t>
      </w:r>
      <w:r>
        <w:t xml:space="preserve">s and/or directories whose associated system state information should be collected and represented as </w:t>
      </w:r>
      <w:r w:rsidRPr="004A31A8">
        <w:rPr>
          <w:rFonts w:ascii="Courier New" w:hAnsi="Courier New"/>
        </w:rPr>
        <w:t>file_items</w:t>
      </w:r>
      <w:r w:rsidRPr="005F2E1E">
        <w:t>.</w:t>
      </w:r>
      <w:r w:rsidR="00273E9A">
        <w:t xml:space="preserve"> </w:t>
      </w:r>
      <w:r w:rsidRPr="005F2E1E">
        <w:t xml:space="preserve">The </w:t>
      </w:r>
      <w:r w:rsidRPr="004A31A8">
        <w:rPr>
          <w:rFonts w:ascii="Courier New" w:hAnsi="Courier New"/>
        </w:rPr>
        <w:t>file_object</w:t>
      </w:r>
      <w:r w:rsidRPr="005F2E1E">
        <w:t xml:space="preserve"> </w:t>
      </w:r>
      <w:r>
        <w:t xml:space="preserve">is capable of collecting directories and all file types as defined in the </w:t>
      </w:r>
      <w:r w:rsidRPr="000C5F91">
        <w:rPr>
          <w:rFonts w:ascii="Courier New" w:hAnsi="Courier New"/>
        </w:rPr>
        <w:t>EntityStateFileTypeType</w:t>
      </w:r>
      <w:r>
        <w:t xml:space="preserve"> enumeration.</w:t>
      </w:r>
    </w:p>
    <w:p w14:paraId="47EFE420" w14:textId="77777777" w:rsidR="00792765" w:rsidRDefault="000118F1" w:rsidP="00792765">
      <w:pPr>
        <w:jc w:val="center"/>
      </w:pPr>
      <w:r>
        <w:object w:dxaOrig="6728" w:dyaOrig="4856" w14:anchorId="116EEDC2">
          <v:shape id="_x0000_i1026" type="#_x0000_t75" style="width:336pt;height:247pt" o:ole="">
            <v:imagedata r:id="rId12" o:title=""/>
          </v:shape>
          <o:OLEObject Type="Embed" ProgID="Visio.Drawing.11" ShapeID="_x0000_i1026" DrawAspect="Content" ObjectID="_1408543123" r:id="rId13"/>
        </w:objec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14"/>
        <w:gridCol w:w="2280"/>
        <w:gridCol w:w="1264"/>
        <w:gridCol w:w="915"/>
        <w:gridCol w:w="4003"/>
      </w:tblGrid>
      <w:tr w:rsidR="00792765" w14:paraId="2674FFCF"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0F8A79" w14:textId="77777777" w:rsidR="00792765" w:rsidRDefault="00792765" w:rsidP="009B4965">
            <w:pPr>
              <w:jc w:val="center"/>
              <w:rPr>
                <w:b w:val="0"/>
                <w:bCs w:val="0"/>
              </w:rPr>
            </w:pPr>
            <w:r>
              <w:t>Property</w:t>
            </w:r>
          </w:p>
        </w:tc>
        <w:tc>
          <w:tcPr>
            <w:tcW w:w="0" w:type="auto"/>
          </w:tcPr>
          <w:p w14:paraId="44401E8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6AE0AB7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481FB0F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02D452B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1FD6675C" w14:textId="77777777"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718661D2" w14:textId="77777777" w:rsidR="00792765" w:rsidRDefault="00792765" w:rsidP="009B4965">
            <w:r>
              <w:t>set</w:t>
            </w:r>
          </w:p>
        </w:tc>
        <w:tc>
          <w:tcPr>
            <w:tcW w:w="0" w:type="auto"/>
          </w:tcPr>
          <w:p w14:paraId="4B6399E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4714A4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7DE8BAE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6457565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A31A8">
              <w:rPr>
                <w:rFonts w:ascii="Courier New" w:hAnsi="Courier New"/>
              </w:rPr>
              <w:t>file_objects</w:t>
            </w:r>
            <w:r w:rsidRPr="00634E48">
              <w:t xml:space="preserve"> that are the result of logically combining and filtering the </w:t>
            </w:r>
            <w:r w:rsidRPr="004A31A8">
              <w:rPr>
                <w:rFonts w:ascii="Courier New" w:hAnsi="Courier New"/>
              </w:rPr>
              <w:t>file_items</w:t>
            </w:r>
            <w:r w:rsidRPr="00634E48">
              <w:t xml:space="preserve"> that are identified by one or more </w:t>
            </w:r>
            <w:r w:rsidRPr="004A31A8">
              <w:rPr>
                <w:rFonts w:ascii="Courier New" w:hAnsi="Courier New"/>
              </w:rPr>
              <w:t>file_objects</w:t>
            </w:r>
            <w:r w:rsidRPr="00634E48">
              <w:t>.</w:t>
            </w:r>
            <w:r>
              <w:t xml:space="preserve">  </w:t>
            </w:r>
          </w:p>
          <w:p w14:paraId="0597E50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2F3B0C5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w:t>
            </w:r>
            <w:r w:rsidRPr="00367AC9">
              <w:t xml:space="preserve">behaviors, filepath, </w:t>
            </w:r>
            <w:r>
              <w:t xml:space="preserve">path, </w:t>
            </w:r>
            <w:r w:rsidRPr="00367AC9">
              <w:t xml:space="preserve">filename, and filter </w:t>
            </w:r>
            <w:r>
              <w:t>proper</w:t>
            </w:r>
            <w:r w:rsidRPr="006D53BE">
              <w:t xml:space="preserve">ties </w:t>
            </w:r>
            <w:r>
              <w:t>MUST NOT be specified when this property is specified</w:t>
            </w:r>
            <w:r>
              <w:rPr>
                <w:rFonts w:ascii="Courier New" w:hAnsi="Courier New"/>
              </w:rPr>
              <w:t>.</w:t>
            </w:r>
            <w:r>
              <w:t xml:space="preserve">   </w:t>
            </w:r>
          </w:p>
          <w:p w14:paraId="0754958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52F86F6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for additional information.</w:t>
            </w:r>
          </w:p>
        </w:tc>
      </w:tr>
      <w:tr w:rsidR="00792765" w:rsidRPr="009F2226" w14:paraId="011A4DDA"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7F47FCF3" w14:textId="77777777" w:rsidR="00792765" w:rsidRDefault="00792765" w:rsidP="009B4965">
            <w:r>
              <w:t>behaviors</w:t>
            </w:r>
          </w:p>
        </w:tc>
        <w:tc>
          <w:tcPr>
            <w:tcW w:w="0" w:type="auto"/>
          </w:tcPr>
          <w:p w14:paraId="07BFEFE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win-def:FileBehaviors</w:t>
            </w:r>
          </w:p>
        </w:tc>
        <w:tc>
          <w:tcPr>
            <w:tcW w:w="0" w:type="auto"/>
          </w:tcPr>
          <w:p w14:paraId="6962A9C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14:paraId="09195BF2" w14:textId="77777777"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0" w:type="auto"/>
          </w:tcPr>
          <w:p w14:paraId="2CE8FC0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w:t>
            </w:r>
          </w:p>
        </w:tc>
      </w:tr>
      <w:tr w:rsidR="00792765" w:rsidRPr="009F2226" w14:paraId="532429A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29507A" w14:textId="77777777" w:rsidR="00792765" w:rsidRPr="009676C4" w:rsidRDefault="00792765" w:rsidP="009B4965">
            <w:r>
              <w:t>filepath</w:t>
            </w:r>
          </w:p>
        </w:tc>
        <w:tc>
          <w:tcPr>
            <w:tcW w:w="0" w:type="auto"/>
          </w:tcPr>
          <w:p w14:paraId="71013F92" w14:textId="77777777"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7F0B4E1"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EntityObjectStringType</w:t>
            </w:r>
          </w:p>
        </w:tc>
        <w:tc>
          <w:tcPr>
            <w:tcW w:w="0" w:type="auto"/>
          </w:tcPr>
          <w:p w14:paraId="48580ADB"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0" w:type="auto"/>
          </w:tcPr>
          <w:p w14:paraId="74A55BB5"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06BC1B0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7965A12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AE4253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provided in the MSDN </w:t>
            </w:r>
            <w:bookmarkStart w:id="15" w:name="_Ref306809416"/>
            <w:r>
              <w:rPr>
                <w:rFonts w:cstheme="minorHAnsi"/>
                <w:color w:val="000000"/>
              </w:rPr>
              <w:t>documentation</w:t>
            </w:r>
            <w:r>
              <w:rPr>
                <w:rStyle w:val="FootnoteReference"/>
                <w:rFonts w:cstheme="minorHAnsi"/>
                <w:color w:val="000000"/>
              </w:rPr>
              <w:footnoteReference w:id="5"/>
            </w:r>
            <w:bookmarkEnd w:id="15"/>
            <w:r w:rsidRPr="00E74797">
              <w:rPr>
                <w:rFonts w:cstheme="minorHAnsi"/>
                <w:color w:val="000000"/>
              </w:rPr>
              <w:t xml:space="preserve">. </w:t>
            </w:r>
          </w:p>
          <w:p w14:paraId="2D73A25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827BFC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31A8">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31A8">
              <w:rPr>
                <w:rFonts w:cstheme="minorHAnsi"/>
                <w:color w:val="000000"/>
              </w:rPr>
              <w:t xml:space="preserve">  </w:t>
            </w:r>
          </w:p>
          <w:p w14:paraId="37F4AC1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07A47F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path and filename properties MUST NOT be specified when this property is specified.</w:t>
            </w:r>
          </w:p>
          <w:p w14:paraId="2E28B5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AB8EB34" w14:textId="77777777"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31A8">
              <w:rPr>
                <w:rFonts w:cstheme="minorHAnsi"/>
                <w:color w:val="000000"/>
              </w:rPr>
              <w:t>filename</w:t>
            </w:r>
            <w:r w:rsidRPr="008D1704">
              <w:rPr>
                <w:rFonts w:cstheme="minorHAnsi"/>
                <w:color w:val="000000"/>
              </w:rPr>
              <w:t xml:space="preserve"> properties. </w:t>
            </w:r>
          </w:p>
        </w:tc>
      </w:tr>
      <w:tr w:rsidR="00792765" w:rsidRPr="009F2226" w14:paraId="5B2CCBFA"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2D5E6D2B" w14:textId="77777777" w:rsidR="00792765" w:rsidRDefault="00792765" w:rsidP="009B4965">
            <w:r>
              <w:lastRenderedPageBreak/>
              <w:t>path</w:t>
            </w:r>
          </w:p>
        </w:tc>
        <w:tc>
          <w:tcPr>
            <w:tcW w:w="0" w:type="auto"/>
          </w:tcPr>
          <w:p w14:paraId="1A8ED660" w14:textId="77777777" w:rsidR="00FB3A86"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4C2ECD9"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7505481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14:paraId="66AAFBDC"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488D039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64D0459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50AD4D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6"/>
            </w:r>
            <w:r w:rsidRPr="00E74797">
              <w:rPr>
                <w:rFonts w:cstheme="minorHAnsi"/>
                <w:color w:val="000000"/>
              </w:rPr>
              <w:t>.</w:t>
            </w:r>
          </w:p>
          <w:p w14:paraId="2B937F1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4805AEB"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792765" w:rsidRPr="009F2226" w14:paraId="2D30961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9A1128" w14:textId="77777777" w:rsidR="00792765" w:rsidRDefault="00792765" w:rsidP="009B4965">
            <w:r>
              <w:t>filename</w:t>
            </w:r>
          </w:p>
        </w:tc>
        <w:tc>
          <w:tcPr>
            <w:tcW w:w="0" w:type="auto"/>
          </w:tcPr>
          <w:p w14:paraId="1191157C" w14:textId="77777777"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05F1E362"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14:paraId="2BACD5F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2098EA0D"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0" w:type="auto"/>
          </w:tcPr>
          <w:p w14:paraId="2557CA9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3403E2D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4221FB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7"/>
            </w:r>
            <w:r>
              <w:rPr>
                <w:rFonts w:cstheme="minorHAnsi"/>
                <w:color w:val="000000"/>
              </w:rPr>
              <w:t xml:space="preserve">.  </w:t>
            </w:r>
          </w:p>
          <w:p w14:paraId="7C2829A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BD34BB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p w14:paraId="640C166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EC52BDD"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4A31A8">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w:t>
            </w:r>
            <w:r>
              <w:rPr>
                <w:rFonts w:cstheme="minorHAnsi"/>
                <w:color w:val="000000"/>
              </w:rPr>
              <w:lastRenderedPageBreak/>
              <w:t>MUST NOT be specified.</w:t>
            </w:r>
            <w:r w:rsidRPr="00E74797">
              <w:rPr>
                <w:rFonts w:cstheme="minorHAnsi"/>
                <w:color w:val="000000"/>
              </w:rPr>
              <w:t xml:space="preserve"> </w:t>
            </w:r>
          </w:p>
        </w:tc>
      </w:tr>
      <w:tr w:rsidR="00792765" w:rsidRPr="009F2226" w14:paraId="6E283E61"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3BFA3A1C" w14:textId="77777777" w:rsidR="00792765" w:rsidRDefault="007A1F28" w:rsidP="009B4965">
            <w:r>
              <w:lastRenderedPageBreak/>
              <w:t>F</w:t>
            </w:r>
            <w:r w:rsidR="00792765">
              <w:t>ilter</w:t>
            </w:r>
          </w:p>
        </w:tc>
        <w:tc>
          <w:tcPr>
            <w:tcW w:w="0" w:type="auto"/>
          </w:tcPr>
          <w:p w14:paraId="09940A8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oval-def:filter</w:t>
            </w:r>
          </w:p>
        </w:tc>
        <w:tc>
          <w:tcPr>
            <w:tcW w:w="0" w:type="auto"/>
          </w:tcPr>
          <w:p w14:paraId="0F64CC6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0" w:type="auto"/>
          </w:tcPr>
          <w:p w14:paraId="2901C8A9"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0" w:type="auto"/>
          </w:tcPr>
          <w:p w14:paraId="447BB4F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A31A8">
              <w:rPr>
                <w:rFonts w:ascii="Courier New" w:hAnsi="Courier New" w:cstheme="minorHAnsi"/>
              </w:rPr>
              <w:t>file_items</w:t>
            </w:r>
            <w:r w:rsidRPr="00E74797">
              <w:rPr>
                <w:rFonts w:cstheme="minorHAnsi"/>
              </w:rPr>
              <w:t xml:space="preserve"> from the </w:t>
            </w:r>
            <w:r>
              <w:rPr>
                <w:rFonts w:cstheme="minorHAnsi"/>
              </w:rPr>
              <w:t>set</w:t>
            </w:r>
            <w:r w:rsidRPr="00E74797">
              <w:rPr>
                <w:rFonts w:cstheme="minorHAnsi"/>
              </w:rPr>
              <w:t xml:space="preserve"> of </w:t>
            </w:r>
            <w:r w:rsidRPr="004A31A8">
              <w:rPr>
                <w:rFonts w:ascii="Courier New" w:hAnsi="Courier New" w:cstheme="minorHAnsi"/>
              </w:rPr>
              <w:t>file_items</w:t>
            </w:r>
            <w:r w:rsidRPr="00E74797">
              <w:rPr>
                <w:rFonts w:cstheme="minorHAnsi"/>
              </w:rPr>
              <w:t xml:space="preserve"> collected by </w:t>
            </w:r>
            <w:r>
              <w:rPr>
                <w:rFonts w:cstheme="minorHAnsi"/>
              </w:rPr>
              <w:t>a</w:t>
            </w:r>
            <w:r w:rsidRPr="00E74797">
              <w:rPr>
                <w:rFonts w:cstheme="minorHAnsi"/>
              </w:rPr>
              <w:t xml:space="preserve"> </w:t>
            </w:r>
            <w:r w:rsidRPr="004A31A8">
              <w:rPr>
                <w:rFonts w:ascii="Courier New" w:hAnsi="Courier New" w:cstheme="minorHAnsi"/>
              </w:rPr>
              <w:t>file_object</w:t>
            </w:r>
            <w:r w:rsidRPr="00E74797">
              <w:rPr>
                <w:rFonts w:cstheme="minorHAnsi"/>
              </w:rPr>
              <w:t xml:space="preserve">.  </w:t>
            </w:r>
          </w:p>
          <w:p w14:paraId="58D9483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14:paraId="22B3FE1C"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Please see the OVAL Language Specification</w:t>
            </w:r>
            <w:r>
              <w:rPr>
                <w:rFonts w:cstheme="minorHAnsi"/>
              </w:rPr>
              <w:t xml:space="preserve"> </w:t>
            </w:r>
            <w:r w:rsidR="00F22018">
              <w:rPr>
                <w:rFonts w:cstheme="minorHAnsi"/>
              </w:rPr>
              <w:t>[2]</w:t>
            </w:r>
            <w:r w:rsidRPr="00E74797">
              <w:rPr>
                <w:rFonts w:cstheme="minorHAnsi"/>
              </w:rPr>
              <w:t xml:space="preserve"> for additional information.</w:t>
            </w:r>
          </w:p>
        </w:tc>
      </w:tr>
    </w:tbl>
    <w:p w14:paraId="18EDF0A6" w14:textId="77777777" w:rsidR="00792765" w:rsidRDefault="00792765" w:rsidP="00792765"/>
    <w:p w14:paraId="7B35C8DF" w14:textId="77777777" w:rsidR="00792765" w:rsidRDefault="00792765" w:rsidP="00BE7B76">
      <w:pPr>
        <w:pStyle w:val="Heading2"/>
        <w:numPr>
          <w:ilvl w:val="1"/>
          <w:numId w:val="5"/>
        </w:numPr>
      </w:pPr>
      <w:bookmarkStart w:id="16" w:name="_Toc334362976"/>
      <w:r>
        <w:t>win-def:FileBehaviors</w:t>
      </w:r>
      <w:bookmarkEnd w:id="16"/>
    </w:p>
    <w:p w14:paraId="59681888" w14:textId="77777777" w:rsidR="00792765" w:rsidRPr="00810AEC" w:rsidRDefault="00792765" w:rsidP="00792765">
      <w:pPr>
        <w:rPr>
          <w:i/>
        </w:rPr>
      </w:pPr>
      <w:r>
        <w:t xml:space="preserve">The </w:t>
      </w:r>
      <w:r w:rsidRPr="004A31A8">
        <w:rPr>
          <w:rFonts w:ascii="Courier New" w:hAnsi="Courier New"/>
        </w:rPr>
        <w:t>FileBehaviors</w:t>
      </w:r>
      <w:r>
        <w:t xml:space="preserve"> construct defines the behaviors that 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Del="003B1C0B">
        <w:t xml:space="preserve"> </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2046"/>
        <w:gridCol w:w="855"/>
        <w:gridCol w:w="1190"/>
        <w:gridCol w:w="5485"/>
      </w:tblGrid>
      <w:tr w:rsidR="00792765" w14:paraId="38D26005"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820DA0" w14:textId="77777777" w:rsidR="00792765" w:rsidRPr="00B5129E" w:rsidRDefault="00792765" w:rsidP="009B4965">
            <w:pPr>
              <w:jc w:val="center"/>
              <w:rPr>
                <w:rFonts w:cstheme="minorHAnsi"/>
                <w:b w:val="0"/>
                <w:bCs w:val="0"/>
              </w:rPr>
            </w:pPr>
            <w:r w:rsidRPr="00B5129E">
              <w:rPr>
                <w:rFonts w:cstheme="minorHAnsi"/>
              </w:rPr>
              <w:t>Attribute</w:t>
            </w:r>
          </w:p>
        </w:tc>
        <w:tc>
          <w:tcPr>
            <w:tcW w:w="0" w:type="auto"/>
          </w:tcPr>
          <w:p w14:paraId="5D515C09"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0" w:type="auto"/>
          </w:tcPr>
          <w:p w14:paraId="1544A5DB"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0" w:type="auto"/>
          </w:tcPr>
          <w:p w14:paraId="059B7B35"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14:paraId="547A72D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BA6965" w14:textId="77777777" w:rsidR="00792765" w:rsidRPr="00B5129E" w:rsidRDefault="00792765" w:rsidP="009B4965">
            <w:pPr>
              <w:rPr>
                <w:rFonts w:cstheme="minorHAnsi"/>
              </w:rPr>
            </w:pPr>
            <w:r w:rsidRPr="00B5129E">
              <w:rPr>
                <w:rFonts w:cstheme="minorHAnsi"/>
              </w:rPr>
              <w:t>max_depth</w:t>
            </w:r>
          </w:p>
        </w:tc>
        <w:tc>
          <w:tcPr>
            <w:tcW w:w="0" w:type="auto"/>
          </w:tcPr>
          <w:p w14:paraId="7F6A2FC3"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0" w:type="auto"/>
          </w:tcPr>
          <w:p w14:paraId="27B7579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14:paraId="3FA7BFD4" w14:textId="77777777" w:rsidR="00792765" w:rsidRPr="004A31A8"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176F38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4A31A8">
              <w:rPr>
                <w:rFonts w:eastAsiaTheme="minorHAnsi" w:cstheme="minorHAnsi"/>
                <w:i/>
                <w:color w:val="000000"/>
                <w:sz w:val="24"/>
                <w:szCs w:val="24"/>
              </w:rPr>
              <w:t>-1</w:t>
            </w:r>
          </w:p>
          <w:p w14:paraId="6B69F8EE" w14:textId="77777777"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B7FAFB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sidRPr="004A31A8">
              <w:rPr>
                <w:rFonts w:eastAsiaTheme="minorHAnsi" w:cstheme="minorHAnsi"/>
                <w:i/>
                <w:color w:val="000000"/>
                <w:sz w:val="24"/>
                <w:szCs w:val="24"/>
              </w:rPr>
              <w:t>0</w:t>
            </w:r>
          </w:p>
          <w:p w14:paraId="4C84864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320FFC2"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p>
          <w:p w14:paraId="74006966"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0" w:type="auto"/>
          </w:tcPr>
          <w:p w14:paraId="4ED8698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file system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4A31A8">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14:paraId="5F5593C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113C99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14:paraId="1F29361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B0DE06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traverse the file system with no limitation.</w:t>
            </w:r>
          </w:p>
          <w:p w14:paraId="2E66E8D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D008CDA"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file system.</w:t>
            </w:r>
          </w:p>
          <w:p w14:paraId="592858DE"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BE61609"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file system for the specified number of levels.</w:t>
            </w:r>
          </w:p>
          <w:p w14:paraId="44E84B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EB302AD"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14:paraId="3B646840"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7893E988" w14:textId="77777777" w:rsidR="00792765" w:rsidRPr="00B5129E" w:rsidRDefault="00792765" w:rsidP="009B4965">
            <w:pPr>
              <w:rPr>
                <w:rFonts w:cstheme="minorHAnsi"/>
              </w:rPr>
            </w:pPr>
            <w:r w:rsidRPr="00B5129E">
              <w:rPr>
                <w:rFonts w:cstheme="minorHAnsi"/>
              </w:rPr>
              <w:t>recurse_direction</w:t>
            </w:r>
          </w:p>
        </w:tc>
        <w:tc>
          <w:tcPr>
            <w:tcW w:w="0" w:type="auto"/>
          </w:tcPr>
          <w:p w14:paraId="5D73014A" w14:textId="77777777"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0" w:type="auto"/>
          </w:tcPr>
          <w:p w14:paraId="20054987"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p>
          <w:p w14:paraId="05E28B2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EFFFE40"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p>
          <w:p w14:paraId="1DC9BCD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5F5F1511"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p>
        </w:tc>
        <w:tc>
          <w:tcPr>
            <w:tcW w:w="0" w:type="auto"/>
          </w:tcPr>
          <w:p w14:paraId="5DB8228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directories on the file system</w:t>
            </w:r>
            <w:r w:rsidRPr="00810AEC">
              <w:rPr>
                <w:rFonts w:cstheme="minorHAnsi"/>
                <w:color w:val="000000"/>
                <w:sz w:val="24"/>
                <w:szCs w:val="24"/>
              </w:rPr>
              <w:t xml:space="preserve">. </w:t>
            </w:r>
          </w:p>
          <w:p w14:paraId="7C10E6A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F6DD0E4" w14:textId="77777777"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color w:val="000000"/>
                <w:sz w:val="24"/>
                <w:szCs w:val="24"/>
              </w:rPr>
              <w:t xml:space="preserve"> do not traverse the file system.</w:t>
            </w:r>
          </w:p>
          <w:p w14:paraId="22F3791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1796562"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r w:rsidR="00792765" w:rsidRPr="00C43D0E">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parent directories.</w:t>
            </w:r>
          </w:p>
          <w:p w14:paraId="59334E5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0527066"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child directories.</w:t>
            </w:r>
          </w:p>
          <w:p w14:paraId="15AEC36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C8A67A2" w14:textId="77777777" w:rsidR="00792765" w:rsidRPr="00205FD6"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lastRenderedPageBreak/>
              <w:t>A</w:t>
            </w:r>
            <w:r w:rsidRPr="00C43D0E">
              <w:rPr>
                <w:rFonts w:eastAsiaTheme="minorHAnsi" w:cstheme="minorHAnsi"/>
                <w:color w:val="000000"/>
                <w:sz w:val="24"/>
                <w:szCs w:val="24"/>
              </w:rPr>
              <w:t xml:space="preserve">n error </w:t>
            </w:r>
            <w:r>
              <w:rPr>
                <w:rFonts w:cstheme="minorHAnsi"/>
                <w:color w:val="000000"/>
                <w:sz w:val="24"/>
                <w:szCs w:val="24"/>
              </w:rPr>
              <w:t xml:space="preserve">MUST NOT be reported when the </w:t>
            </w:r>
            <w:r w:rsidRPr="00C43D0E">
              <w:rPr>
                <w:rFonts w:eastAsiaTheme="minorHAnsi" w:cstheme="minorHAnsi"/>
                <w:color w:val="000000"/>
                <w:sz w:val="24"/>
                <w:szCs w:val="24"/>
              </w:rPr>
              <w:t>max_depth</w:t>
            </w:r>
            <w:r>
              <w:rPr>
                <w:rFonts w:cstheme="minorHAnsi"/>
                <w:color w:val="000000"/>
                <w:sz w:val="24"/>
                <w:szCs w:val="24"/>
              </w:rPr>
              <w:t xml:space="preserve"> behavior</w:t>
            </w:r>
            <w:r w:rsidRPr="00C43D0E">
              <w:rPr>
                <w:rFonts w:eastAsiaTheme="minorHAnsi" w:cstheme="minorHAnsi"/>
                <w:color w:val="000000"/>
                <w:sz w:val="24"/>
                <w:szCs w:val="24"/>
              </w:rPr>
              <w:t xml:space="preserve"> specifies a certain level of traversal and that level does not exist.</w:t>
            </w:r>
          </w:p>
          <w:p w14:paraId="14B6944F" w14:textId="77777777"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14:paraId="5234CE0F"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003904" w14:textId="77777777" w:rsidR="00792765" w:rsidRPr="00B5129E" w:rsidRDefault="00792765" w:rsidP="009B4965">
            <w:pPr>
              <w:rPr>
                <w:rFonts w:cstheme="minorHAnsi"/>
              </w:rPr>
            </w:pPr>
            <w:r w:rsidRPr="00B5129E">
              <w:rPr>
                <w:rFonts w:cstheme="minorHAnsi"/>
              </w:rPr>
              <w:lastRenderedPageBreak/>
              <w:t>recurse_file_system</w:t>
            </w:r>
          </w:p>
        </w:tc>
        <w:tc>
          <w:tcPr>
            <w:tcW w:w="0" w:type="auto"/>
          </w:tcPr>
          <w:p w14:paraId="21981929"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0" w:type="auto"/>
          </w:tcPr>
          <w:p w14:paraId="6309F10A" w14:textId="77777777"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p>
          <w:p w14:paraId="0F7100DA"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D3A541A"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p>
          <w:p w14:paraId="41B9706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2198B6B"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p>
        </w:tc>
        <w:tc>
          <w:tcPr>
            <w:tcW w:w="0" w:type="auto"/>
          </w:tcPr>
          <w:p w14:paraId="2906283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810AEC">
              <w:rPr>
                <w:rFonts w:cstheme="minorHAnsi"/>
                <w:color w:val="000000"/>
                <w:sz w:val="24"/>
                <w:szCs w:val="24"/>
              </w:rPr>
              <w:t>efines the file system limitation of any searching</w:t>
            </w:r>
            <w:r>
              <w:rPr>
                <w:rFonts w:cstheme="minorHAnsi"/>
                <w:color w:val="000000"/>
                <w:sz w:val="24"/>
                <w:szCs w:val="24"/>
              </w:rPr>
              <w:t>.  This</w:t>
            </w:r>
            <w:r w:rsidRPr="00810AEC">
              <w:rPr>
                <w:rFonts w:cstheme="minorHAnsi"/>
                <w:color w:val="000000"/>
                <w:sz w:val="24"/>
                <w:szCs w:val="24"/>
              </w:rPr>
              <w:t xml:space="preserve"> applies to all operations as specified </w:t>
            </w:r>
            <w:r>
              <w:rPr>
                <w:rFonts w:cstheme="minorHAnsi"/>
                <w:color w:val="000000"/>
                <w:sz w:val="24"/>
                <w:szCs w:val="24"/>
              </w:rPr>
              <w:t>in</w:t>
            </w:r>
            <w:r w:rsidRPr="00810AEC">
              <w:rPr>
                <w:rFonts w:cstheme="minorHAnsi"/>
                <w:color w:val="000000"/>
                <w:sz w:val="24"/>
                <w:szCs w:val="24"/>
              </w:rPr>
              <w:t xml:space="preserve"> the path or filepath entity. </w:t>
            </w:r>
          </w:p>
          <w:p w14:paraId="6C4297F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1CD77A3" w14:textId="77777777"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traverse both local and remote file systems.</w:t>
            </w:r>
          </w:p>
          <w:p w14:paraId="5273810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428E692"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D8289A">
              <w:rPr>
                <w:rFonts w:eastAsiaTheme="minorHAnsi" w:cstheme="minorHAnsi"/>
                <w:color w:val="000000"/>
                <w:sz w:val="24"/>
                <w:szCs w:val="24"/>
              </w:rPr>
              <w:t xml:space="preserve">only </w:t>
            </w:r>
            <w:r w:rsidR="00792765" w:rsidRPr="00810AEC">
              <w:rPr>
                <w:rFonts w:cstheme="minorHAnsi"/>
                <w:color w:val="000000"/>
                <w:sz w:val="24"/>
                <w:szCs w:val="24"/>
              </w:rPr>
              <w:t>traverse the local file systems.</w:t>
            </w:r>
          </w:p>
          <w:p w14:paraId="2022356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B675309"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C43D0E">
              <w:rPr>
                <w:rFonts w:eastAsiaTheme="minorHAnsi" w:cstheme="minorHAnsi"/>
                <w:color w:val="000000"/>
                <w:sz w:val="24"/>
                <w:szCs w:val="24"/>
              </w:rPr>
              <w:t xml:space="preserve">only </w:t>
            </w:r>
            <w:r w:rsidR="00792765" w:rsidRPr="00810AEC">
              <w:rPr>
                <w:rFonts w:cstheme="minorHAnsi"/>
                <w:color w:val="000000"/>
                <w:sz w:val="24"/>
                <w:szCs w:val="24"/>
              </w:rPr>
              <w:t>traverse the specified file system.</w:t>
            </w:r>
          </w:p>
          <w:p w14:paraId="25E956F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3B9FB4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color w:val="000000"/>
                <w:sz w:val="24"/>
                <w:szCs w:val="24"/>
              </w:rPr>
              <w:t>The value of</w:t>
            </w:r>
            <w:r w:rsidRPr="00810AEC">
              <w:rPr>
                <w:rFonts w:cstheme="minorHAnsi"/>
                <w:i/>
                <w:color w:val="000000"/>
                <w:sz w:val="24"/>
                <w:szCs w:val="24"/>
              </w:rPr>
              <w:t xml:space="preserve"> </w:t>
            </w:r>
            <w:r w:rsidR="00336F22">
              <w:rPr>
                <w:rFonts w:cstheme="minorHAnsi"/>
                <w:i/>
                <w:color w:val="000000"/>
                <w:sz w:val="24"/>
                <w:szCs w:val="24"/>
              </w:rPr>
              <w:t>'</w:t>
            </w:r>
            <w:r w:rsidRPr="00810AEC">
              <w:rPr>
                <w:rFonts w:cstheme="minorHAnsi"/>
                <w:i/>
                <w:color w:val="000000"/>
                <w:sz w:val="24"/>
                <w:szCs w:val="24"/>
              </w:rPr>
              <w:t>defined</w:t>
            </w:r>
            <w:r w:rsidR="00336F22">
              <w:rPr>
                <w:rFonts w:cstheme="minorHAnsi"/>
                <w:i/>
                <w:color w:val="000000"/>
                <w:sz w:val="24"/>
                <w:szCs w:val="24"/>
              </w:rPr>
              <w:t>'</w:t>
            </w:r>
            <w:r w:rsidRPr="00810AEC">
              <w:rPr>
                <w:rFonts w:cstheme="minorHAnsi"/>
                <w:i/>
                <w:color w:val="000000"/>
                <w:sz w:val="24"/>
                <w:szCs w:val="24"/>
              </w:rPr>
              <w:t xml:space="preserve"> </w:t>
            </w:r>
            <w:r w:rsidRPr="00BC004D">
              <w:rPr>
                <w:rFonts w:cstheme="minorHAnsi"/>
                <w:color w:val="000000"/>
                <w:sz w:val="24"/>
                <w:szCs w:val="24"/>
              </w:rPr>
              <w:t xml:space="preserve">MUST </w:t>
            </w:r>
            <w:r>
              <w:rPr>
                <w:rFonts w:cstheme="minorHAnsi"/>
                <w:color w:val="000000"/>
                <w:sz w:val="24"/>
                <w:szCs w:val="24"/>
              </w:rPr>
              <w:t xml:space="preserve">only </w:t>
            </w:r>
            <w:r w:rsidRPr="00C43D0E">
              <w:rPr>
                <w:rFonts w:eastAsiaTheme="minorHAnsi" w:cstheme="minorHAnsi"/>
                <w:color w:val="000000"/>
                <w:sz w:val="24"/>
                <w:szCs w:val="24"/>
              </w:rPr>
              <w:t xml:space="preserve">be used </w:t>
            </w:r>
            <w:r>
              <w:rPr>
                <w:rFonts w:cstheme="minorHAnsi"/>
                <w:color w:val="000000"/>
                <w:sz w:val="24"/>
                <w:szCs w:val="24"/>
              </w:rPr>
              <w:t xml:space="preserve">in conjunction </w:t>
            </w:r>
            <w:r w:rsidRPr="00C43D0E">
              <w:rPr>
                <w:rFonts w:eastAsiaTheme="minorHAnsi" w:cstheme="minorHAnsi"/>
                <w:color w:val="000000"/>
                <w:sz w:val="24"/>
                <w:szCs w:val="24"/>
              </w:rPr>
              <w:t xml:space="preserve">with </w:t>
            </w:r>
            <w:r>
              <w:rPr>
                <w:rFonts w:cstheme="minorHAnsi"/>
                <w:color w:val="000000"/>
                <w:sz w:val="24"/>
                <w:szCs w:val="24"/>
              </w:rPr>
              <w:t>the</w:t>
            </w:r>
            <w:r w:rsidRPr="00C43D0E">
              <w:rPr>
                <w:rFonts w:eastAsiaTheme="minorHAnsi" w:cstheme="minorHAnsi"/>
                <w:color w:val="000000"/>
                <w:sz w:val="24"/>
                <w:szCs w:val="24"/>
              </w:rPr>
              <w:t xml:space="preserve"> equality operation because the path or filepath entity must explicitly define a file system.</w:t>
            </w:r>
            <w:r w:rsidRPr="00BC004D">
              <w:rPr>
                <w:rFonts w:cstheme="minorHAnsi"/>
                <w:color w:val="000000"/>
                <w:sz w:val="24"/>
                <w:szCs w:val="24"/>
              </w:rPr>
              <w:t xml:space="preserve"> </w:t>
            </w:r>
          </w:p>
          <w:p w14:paraId="10E9997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CB0B5A1"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all</w:t>
            </w:r>
          </w:p>
        </w:tc>
      </w:tr>
      <w:tr w:rsidR="00792765" w:rsidRPr="009F2226" w14:paraId="10106794"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4ED1F6EE" w14:textId="77777777" w:rsidR="00792765" w:rsidRPr="00B5129E" w:rsidRDefault="00792765" w:rsidP="009B4965">
            <w:pPr>
              <w:rPr>
                <w:rFonts w:cstheme="minorHAnsi"/>
              </w:rPr>
            </w:pPr>
            <w:r w:rsidRPr="00B5129E">
              <w:rPr>
                <w:rFonts w:cstheme="minorHAnsi"/>
              </w:rPr>
              <w:t>windows_view</w:t>
            </w:r>
          </w:p>
        </w:tc>
        <w:tc>
          <w:tcPr>
            <w:tcW w:w="0" w:type="auto"/>
          </w:tcPr>
          <w:p w14:paraId="67FAEE5C" w14:textId="77777777"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0" w:type="auto"/>
          </w:tcPr>
          <w:p w14:paraId="209740D3"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p>
          <w:p w14:paraId="659EACBA" w14:textId="77777777"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3553FC1" w14:textId="77777777" w:rsidR="00792765" w:rsidRPr="00C43D0E"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p>
        </w:tc>
        <w:tc>
          <w:tcPr>
            <w:tcW w:w="0" w:type="auto"/>
          </w:tcPr>
          <w:p w14:paraId="487B7CF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64-bit versions of Windows provide an alternate file system view to 32-bit applications</w:t>
            </w:r>
            <w:r>
              <w:rPr>
                <w:rStyle w:val="FootnoteReference"/>
                <w:rFonts w:cstheme="minorHAnsi"/>
                <w:color w:val="000000"/>
                <w:sz w:val="24"/>
                <w:szCs w:val="24"/>
              </w:rPr>
              <w:footnoteReference w:id="8"/>
            </w:r>
            <w:r w:rsidRPr="00810AEC">
              <w:rPr>
                <w:rFonts w:cstheme="minorHAnsi"/>
                <w:color w:val="000000"/>
                <w:sz w:val="24"/>
                <w:szCs w:val="24"/>
              </w:rPr>
              <w:t xml:space="preserve">. This </w:t>
            </w:r>
            <w:r>
              <w:rPr>
                <w:rFonts w:cstheme="minorHAnsi"/>
                <w:color w:val="000000"/>
                <w:sz w:val="24"/>
                <w:szCs w:val="24"/>
              </w:rPr>
              <w:t>b</w:t>
            </w:r>
            <w:r w:rsidRPr="00810AEC">
              <w:rPr>
                <w:rFonts w:cstheme="minorHAnsi"/>
                <w:color w:val="000000"/>
                <w:sz w:val="24"/>
                <w:szCs w:val="24"/>
              </w:rPr>
              <w:t xml:space="preserve">ehavior </w:t>
            </w:r>
            <w:r>
              <w:rPr>
                <w:rFonts w:cstheme="minorHAnsi"/>
                <w:color w:val="000000"/>
                <w:sz w:val="24"/>
                <w:szCs w:val="24"/>
              </w:rPr>
              <w:t>defines which view should be examined by</w:t>
            </w:r>
            <w:r w:rsidRPr="00810AEC">
              <w:rPr>
                <w:rFonts w:cstheme="minorHAnsi"/>
                <w:color w:val="000000"/>
                <w:sz w:val="24"/>
                <w:szCs w:val="24"/>
              </w:rPr>
              <w:t xml:space="preserve"> the </w:t>
            </w:r>
            <w:r w:rsidRPr="00D8289A">
              <w:rPr>
                <w:rFonts w:ascii="Courier New" w:eastAsiaTheme="minorHAnsi" w:hAnsi="Courier New" w:cstheme="minorHAnsi"/>
                <w:color w:val="000000"/>
                <w:sz w:val="24"/>
                <w:szCs w:val="24"/>
              </w:rPr>
              <w:t>file_object</w:t>
            </w:r>
            <w:r w:rsidRPr="00810AEC">
              <w:rPr>
                <w:rFonts w:cstheme="minorHAnsi"/>
                <w:color w:val="000000"/>
                <w:sz w:val="24"/>
                <w:szCs w:val="24"/>
              </w:rPr>
              <w:t>.</w:t>
            </w:r>
            <w:r>
              <w:rPr>
                <w:rFonts w:cstheme="minorHAnsi"/>
                <w:color w:val="000000"/>
                <w:sz w:val="24"/>
                <w:szCs w:val="24"/>
              </w:rPr>
              <w:t xml:space="preserve"> </w:t>
            </w:r>
          </w:p>
          <w:p w14:paraId="4476163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13F8AA3"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32_bit view of the file system.</w:t>
            </w:r>
          </w:p>
          <w:p w14:paraId="7DB641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3F5944D"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64_bit view of the file system.</w:t>
            </w:r>
          </w:p>
          <w:p w14:paraId="0F47305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916D97E" w14:textId="77777777"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r>
              <w:rPr>
                <w:rFonts w:cstheme="minorHAnsi"/>
                <w:color w:val="000000"/>
                <w:sz w:val="24"/>
                <w:szCs w:val="24"/>
              </w:rPr>
              <w:t>T</w:t>
            </w:r>
            <w:r w:rsidRPr="00C43D0E">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43D0E">
              <w:rPr>
                <w:rFonts w:eastAsiaTheme="minorHAnsi" w:cstheme="minorHAnsi"/>
                <w:color w:val="000000"/>
                <w:sz w:val="24"/>
                <w:szCs w:val="24"/>
              </w:rPr>
              <w:t xml:space="preserve"> Windows and </w:t>
            </w:r>
            <w:r>
              <w:rPr>
                <w:rFonts w:cstheme="minorHAnsi"/>
                <w:color w:val="000000"/>
                <w:sz w:val="24"/>
                <w:szCs w:val="24"/>
              </w:rPr>
              <w:t>MUST NOT</w:t>
            </w:r>
            <w:r w:rsidRPr="00C43D0E">
              <w:rPr>
                <w:rFonts w:eastAsiaTheme="minorHAnsi" w:cstheme="minorHAnsi"/>
                <w:color w:val="000000"/>
                <w:sz w:val="24"/>
                <w:szCs w:val="24"/>
              </w:rPr>
              <w:t xml:space="preserve"> be applied on other platforms.</w:t>
            </w:r>
          </w:p>
          <w:p w14:paraId="3CA286B9" w14:textId="77777777"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p>
          <w:p w14:paraId="421739C7" w14:textId="77777777" w:rsidR="00792765" w:rsidRPr="00810AEC"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14:paraId="60625BE6" w14:textId="77777777" w:rsidR="00792765" w:rsidRDefault="00792765" w:rsidP="00792765"/>
    <w:p w14:paraId="386C7D2B" w14:textId="77777777" w:rsidR="00792765" w:rsidRDefault="00792765" w:rsidP="00BE7B76">
      <w:pPr>
        <w:pStyle w:val="Heading2"/>
        <w:numPr>
          <w:ilvl w:val="1"/>
          <w:numId w:val="5"/>
        </w:numPr>
      </w:pPr>
      <w:bookmarkStart w:id="17" w:name="_Toc334362977"/>
      <w:r>
        <w:t>win-def:file_state</w:t>
      </w:r>
      <w:bookmarkEnd w:id="17"/>
    </w:p>
    <w:p w14:paraId="350AA2B4" w14:textId="77777777" w:rsidR="00792765" w:rsidRDefault="00792765" w:rsidP="00792765">
      <w:r w:rsidRPr="005F2E1E">
        <w:t xml:space="preserve">The </w:t>
      </w:r>
      <w:r w:rsidRPr="00C43D0E">
        <w:rPr>
          <w:rFonts w:ascii="Courier New" w:hAnsi="Courier New"/>
        </w:rPr>
        <w:t>file_state</w:t>
      </w:r>
      <w:r w:rsidRPr="005F2E1E">
        <w:t xml:space="preserve"> </w:t>
      </w:r>
      <w:r>
        <w:t>construct</w:t>
      </w:r>
      <w:r w:rsidRPr="005F2E1E">
        <w:t xml:space="preserve"> </w:t>
      </w:r>
      <w:r>
        <w:t xml:space="preserve">is used by a </w:t>
      </w:r>
      <w:r w:rsidRPr="00C43D0E">
        <w:rPr>
          <w:rFonts w:ascii="Courier New" w:hAnsi="Courier New"/>
        </w:rPr>
        <w:t>file_test</w:t>
      </w:r>
      <w:r>
        <w:t xml:space="preserve"> to specify the system state information, associated with files or directories, to check on file systems that are supported by Microsoft Windows platforms.</w:t>
      </w:r>
      <w:r w:rsidDel="00C858A5">
        <w:t xml:space="preserve"> </w:t>
      </w:r>
    </w:p>
    <w:p w14:paraId="7410A330" w14:textId="77777777" w:rsidR="00792765" w:rsidRPr="00025742" w:rsidRDefault="00792765" w:rsidP="00792765">
      <w:pPr>
        <w:jc w:val="center"/>
      </w:pPr>
      <w:r>
        <w:object w:dxaOrig="4725" w:dyaOrig="6309" w14:anchorId="67A3F62E">
          <v:shape id="_x0000_i1027" type="#_x0000_t75" style="width:232pt;height:317pt" o:ole="">
            <v:imagedata r:id="rId14" o:title=""/>
          </v:shape>
          <o:OLEObject Type="Embed" ProgID="Visio.Drawing.11" ShapeID="_x0000_i1027" DrawAspect="Content" ObjectID="_1408543124" r:id="rId1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999"/>
        <w:gridCol w:w="2969"/>
        <w:gridCol w:w="1352"/>
        <w:gridCol w:w="988"/>
        <w:gridCol w:w="2268"/>
      </w:tblGrid>
      <w:tr w:rsidR="00792765" w14:paraId="018E020B"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D515370" w14:textId="77777777" w:rsidR="00792765" w:rsidRDefault="00792765" w:rsidP="009B4965">
            <w:pPr>
              <w:spacing w:after="200" w:line="276" w:lineRule="auto"/>
              <w:rPr>
                <w:rFonts w:eastAsiaTheme="minorHAnsi"/>
                <w:b w:val="0"/>
                <w:bCs w:val="0"/>
                <w:color w:val="auto"/>
                <w:lang w:bidi="ar-SA"/>
              </w:rPr>
            </w:pPr>
            <w:r>
              <w:t>Property</w:t>
            </w:r>
          </w:p>
        </w:tc>
        <w:tc>
          <w:tcPr>
            <w:tcW w:w="1550" w:type="pct"/>
          </w:tcPr>
          <w:p w14:paraId="73FAB1D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tcPr>
          <w:p w14:paraId="7385BA9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tcPr>
          <w:p w14:paraId="6C53BD9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639C62FA"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434E06C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FF0FEB8" w14:textId="77777777" w:rsidR="00792765" w:rsidRPr="009676C4" w:rsidRDefault="00792765" w:rsidP="009B4965">
            <w:r>
              <w:t>filepath</w:t>
            </w:r>
          </w:p>
        </w:tc>
        <w:tc>
          <w:tcPr>
            <w:tcW w:w="1550" w:type="pct"/>
          </w:tcPr>
          <w:p w14:paraId="1B689E75"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1793A3A2"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15F92903"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12A7238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310B61F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CBA0BB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9"/>
            </w:r>
            <w:r w:rsidRPr="00E74797">
              <w:rPr>
                <w:rFonts w:cstheme="minorHAnsi"/>
                <w:color w:val="000000"/>
              </w:rPr>
              <w:t xml:space="preserve">. </w:t>
            </w:r>
          </w:p>
          <w:p w14:paraId="2860FE5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C094D2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14:paraId="7BE1C84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CE2AD6"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w:t>
            </w:r>
            <w:r>
              <w:rPr>
                <w:rFonts w:cstheme="minorHAnsi"/>
                <w:color w:val="000000"/>
              </w:rPr>
              <w:lastRenderedPageBreak/>
              <w:t xml:space="preserve">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r w:rsidRPr="00431C4B">
              <w:rPr>
                <w:rFonts w:cstheme="minorHAnsi"/>
                <w:color w:val="000000"/>
              </w:rPr>
              <w:t xml:space="preserve"> </w:t>
            </w:r>
          </w:p>
        </w:tc>
      </w:tr>
      <w:tr w:rsidR="00792765" w:rsidRPr="009F2226" w14:paraId="507F2BDB"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236681CB" w14:textId="77777777" w:rsidR="00792765" w:rsidRDefault="007A1F28" w:rsidP="009B4965">
            <w:r>
              <w:lastRenderedPageBreak/>
              <w:t>P</w:t>
            </w:r>
            <w:r w:rsidR="00792765">
              <w:t>ath</w:t>
            </w:r>
          </w:p>
        </w:tc>
        <w:tc>
          <w:tcPr>
            <w:tcW w:w="1550" w:type="pct"/>
          </w:tcPr>
          <w:p w14:paraId="2E8E148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1BB53E7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132AAF35"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6790326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21EABBC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532FF76"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
            </w:r>
            <w:r w:rsidRPr="00E74797">
              <w:rPr>
                <w:rFonts w:cstheme="minorHAnsi"/>
                <w:color w:val="000000"/>
              </w:rPr>
              <w:t>.</w:t>
            </w:r>
          </w:p>
        </w:tc>
      </w:tr>
      <w:tr w:rsidR="00792765" w:rsidRPr="009F2226" w14:paraId="35CE8A9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9C2502B" w14:textId="77777777" w:rsidR="00792765" w:rsidRDefault="00792765" w:rsidP="009B4965">
            <w:r>
              <w:t>filename</w:t>
            </w:r>
          </w:p>
        </w:tc>
        <w:tc>
          <w:tcPr>
            <w:tcW w:w="1550" w:type="pct"/>
          </w:tcPr>
          <w:p w14:paraId="6E8A52C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4B961E8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591E7F5B"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02089D2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1F80B10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7139882"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1"/>
            </w:r>
            <w:r>
              <w:rPr>
                <w:rFonts w:cstheme="minorHAnsi"/>
                <w:color w:val="000000"/>
              </w:rPr>
              <w:t xml:space="preserve">.  </w:t>
            </w:r>
          </w:p>
        </w:tc>
      </w:tr>
      <w:tr w:rsidR="00792765" w:rsidRPr="009F2226" w14:paraId="54D090C3"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4FA7BB1D" w14:textId="77777777" w:rsidR="00792765" w:rsidRDefault="00792765" w:rsidP="009B4965">
            <w:r>
              <w:t>owner</w:t>
            </w:r>
          </w:p>
        </w:tc>
        <w:tc>
          <w:tcPr>
            <w:tcW w:w="1550" w:type="pct"/>
          </w:tcPr>
          <w:p w14:paraId="70C235D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6597EE3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109B8D7A"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A8F49B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14:paraId="260B43B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931048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14:paraId="08880C2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6473531"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username component of the owner can be retrieved using the GetSecurityInfo function</w:t>
            </w:r>
            <w:r>
              <w:rPr>
                <w:rStyle w:val="FootnoteReference"/>
                <w:rFonts w:cstheme="minorHAnsi"/>
                <w:color w:val="000000"/>
              </w:rPr>
              <w:footnoteReference w:id="12"/>
            </w:r>
            <w:r>
              <w:rPr>
                <w:rFonts w:cstheme="minorHAnsi"/>
                <w:color w:val="000000"/>
              </w:rPr>
              <w:t xml:space="preserve"> and the </w:t>
            </w:r>
            <w:r>
              <w:rPr>
                <w:rFonts w:cstheme="minorHAnsi"/>
                <w:color w:val="000000"/>
              </w:rPr>
              <w:lastRenderedPageBreak/>
              <w:t>domain component can be retrieved using the LookupAccountSid function</w:t>
            </w:r>
            <w:r>
              <w:rPr>
                <w:rStyle w:val="FootnoteReference"/>
                <w:rFonts w:cstheme="minorHAnsi"/>
                <w:color w:val="000000"/>
              </w:rPr>
              <w:footnoteReference w:id="13"/>
            </w:r>
            <w:r>
              <w:rPr>
                <w:rFonts w:cstheme="minorHAnsi"/>
                <w:color w:val="000000"/>
              </w:rPr>
              <w:t xml:space="preserve">. </w:t>
            </w:r>
          </w:p>
        </w:tc>
      </w:tr>
      <w:tr w:rsidR="00792765" w:rsidRPr="009F2226" w14:paraId="1EC2184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04E5B42" w14:textId="77777777" w:rsidR="00792765" w:rsidRDefault="007A1F28" w:rsidP="009B4965">
            <w:r>
              <w:lastRenderedPageBreak/>
              <w:t>S</w:t>
            </w:r>
            <w:r w:rsidR="00792765">
              <w:t>ize</w:t>
            </w:r>
          </w:p>
        </w:tc>
        <w:tc>
          <w:tcPr>
            <w:tcW w:w="1550" w:type="pct"/>
          </w:tcPr>
          <w:p w14:paraId="390FEBB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14:paraId="32D18A5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2BB414ED"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69397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14:paraId="571D385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707BBF3"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14"/>
            </w:r>
            <w:r>
              <w:rPr>
                <w:rFonts w:cstheme="minorHAnsi"/>
                <w:color w:val="000000"/>
              </w:rPr>
              <w:t xml:space="preserve"> or GetFileSizeEx function</w:t>
            </w:r>
            <w:r>
              <w:rPr>
                <w:rStyle w:val="FootnoteReference"/>
                <w:rFonts w:cstheme="minorHAnsi"/>
                <w:color w:val="000000"/>
              </w:rPr>
              <w:footnoteReference w:id="15"/>
            </w:r>
            <w:r>
              <w:rPr>
                <w:rFonts w:cstheme="minorHAnsi"/>
                <w:color w:val="000000"/>
              </w:rPr>
              <w:t>.</w:t>
            </w:r>
          </w:p>
        </w:tc>
      </w:tr>
      <w:tr w:rsidR="00792765" w:rsidRPr="009F2226" w14:paraId="7BEF3181"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172AC5DF" w14:textId="77777777" w:rsidR="00792765" w:rsidRDefault="00792765" w:rsidP="009B4965">
            <w:r>
              <w:t>a_time</w:t>
            </w:r>
          </w:p>
        </w:tc>
        <w:tc>
          <w:tcPr>
            <w:tcW w:w="1550" w:type="pct"/>
          </w:tcPr>
          <w:p w14:paraId="5EF5C09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14:paraId="14E9829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5D43EE17"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1211BF4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14:paraId="4DE3AEE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2B8CE6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14:paraId="76D2DEA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2B5282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16"/>
            </w:r>
            <w:r w:rsidRPr="00F73C71">
              <w:rPr>
                <w:rFonts w:cstheme="minorHAnsi"/>
                <w:color w:val="000000"/>
              </w:rPr>
              <w:t>.</w:t>
            </w:r>
          </w:p>
          <w:p w14:paraId="4AD143F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928591A"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7"/>
            </w:r>
            <w:r>
              <w:rPr>
                <w:rFonts w:cstheme="minorHAnsi"/>
                <w:color w:val="000000"/>
              </w:rPr>
              <w:t xml:space="preserve"> can retrieve the last accessed time.</w:t>
            </w:r>
          </w:p>
        </w:tc>
      </w:tr>
      <w:tr w:rsidR="00792765" w:rsidRPr="009F2226" w14:paraId="058BD76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224B13C2" w14:textId="77777777" w:rsidR="00792765" w:rsidRDefault="00792765" w:rsidP="009B4965">
            <w:r>
              <w:t>c_time</w:t>
            </w:r>
          </w:p>
        </w:tc>
        <w:tc>
          <w:tcPr>
            <w:tcW w:w="1550" w:type="pct"/>
          </w:tcPr>
          <w:p w14:paraId="3541B08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14:paraId="341ED81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1E555735"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4AFF461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14:paraId="3E310F9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B30CE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14:paraId="1A6B337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DA315C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18"/>
            </w:r>
            <w:r>
              <w:rPr>
                <w:rFonts w:cstheme="minorHAnsi"/>
                <w:color w:val="000000"/>
              </w:rPr>
              <w:t xml:space="preserve">. </w:t>
            </w:r>
          </w:p>
          <w:p w14:paraId="1488600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ED96887"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9"/>
            </w:r>
            <w:r>
              <w:rPr>
                <w:rFonts w:cstheme="minorHAnsi"/>
                <w:color w:val="000000"/>
              </w:rPr>
              <w:t xml:space="preserve"> can retrieve the creation time.</w:t>
            </w:r>
          </w:p>
        </w:tc>
      </w:tr>
      <w:tr w:rsidR="00792765" w:rsidRPr="009F2226" w14:paraId="7D038DE5"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60D3C536" w14:textId="77777777" w:rsidR="00792765" w:rsidRDefault="00792765" w:rsidP="009B4965">
            <w:r>
              <w:lastRenderedPageBreak/>
              <w:t>m_time</w:t>
            </w:r>
          </w:p>
        </w:tc>
        <w:tc>
          <w:tcPr>
            <w:tcW w:w="1550" w:type="pct"/>
          </w:tcPr>
          <w:p w14:paraId="3741A24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14:paraId="6BFC3D3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46C52745"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1480563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14:paraId="1A782EC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FA78E5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20"/>
            </w:r>
            <w:r>
              <w:rPr>
                <w:rFonts w:cstheme="minorHAnsi"/>
                <w:color w:val="000000"/>
              </w:rPr>
              <w:t xml:space="preserve">. </w:t>
            </w:r>
          </w:p>
          <w:p w14:paraId="2A0C77B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B59BF10"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21"/>
            </w:r>
            <w:r>
              <w:rPr>
                <w:rFonts w:cstheme="minorHAnsi"/>
                <w:color w:val="000000"/>
              </w:rPr>
              <w:t xml:space="preserve"> can retrieve the last modified time.</w:t>
            </w:r>
          </w:p>
        </w:tc>
      </w:tr>
      <w:tr w:rsidR="00792765" w:rsidRPr="009F2226" w14:paraId="057C61D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0C67762B" w14:textId="77777777" w:rsidR="00792765" w:rsidRDefault="00792765" w:rsidP="009B4965">
            <w:r>
              <w:t>ms_checksum</w:t>
            </w:r>
          </w:p>
        </w:tc>
        <w:tc>
          <w:tcPr>
            <w:tcW w:w="1550" w:type="pct"/>
          </w:tcPr>
          <w:p w14:paraId="782CF95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7066F89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395AAAB8"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665418C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14:paraId="4348670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BA49F34"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 xml:space="preserve">The checksum MUST </w:t>
            </w:r>
            <w:r>
              <w:rPr>
                <w:rFonts w:cstheme="minorHAnsi"/>
                <w:color w:val="000000"/>
              </w:rPr>
              <w:lastRenderedPageBreak/>
              <w:t xml:space="preserve">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22"/>
            </w:r>
            <w:r w:rsidRPr="00F73C71">
              <w:rPr>
                <w:rFonts w:cstheme="minorHAnsi"/>
                <w:color w:val="000000"/>
              </w:rPr>
              <w:t>.</w:t>
            </w:r>
            <w:r>
              <w:rPr>
                <w:rFonts w:cstheme="minorHAnsi"/>
                <w:color w:val="000000"/>
              </w:rPr>
              <w:t xml:space="preserve"> </w:t>
            </w:r>
          </w:p>
        </w:tc>
      </w:tr>
      <w:tr w:rsidR="00792765" w:rsidRPr="009F2226" w14:paraId="71500AC5" w14:textId="77777777" w:rsidTr="009B4965">
        <w:trPr>
          <w:trHeight w:val="601"/>
        </w:trPr>
        <w:tc>
          <w:tcPr>
            <w:cnfStyle w:val="001000000000" w:firstRow="0" w:lastRow="0" w:firstColumn="1" w:lastColumn="0" w:oddVBand="0" w:evenVBand="0" w:oddHBand="0" w:evenHBand="0" w:firstRowFirstColumn="0" w:firstRowLastColumn="0" w:lastRowFirstColumn="0" w:lastRowLastColumn="0"/>
            <w:tcW w:w="1044" w:type="pct"/>
          </w:tcPr>
          <w:p w14:paraId="0FC12CD3" w14:textId="77777777" w:rsidR="00792765" w:rsidRDefault="00792765" w:rsidP="009B4965">
            <w:r>
              <w:lastRenderedPageBreak/>
              <w:t>version</w:t>
            </w:r>
          </w:p>
        </w:tc>
        <w:tc>
          <w:tcPr>
            <w:tcW w:w="1550" w:type="pct"/>
          </w:tcPr>
          <w:p w14:paraId="00E160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61399A3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14:paraId="79DEC53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7240B6FA"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7B8998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14:paraId="3FE6512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1C4ADE6" w14:textId="77777777" w:rsidR="00792765" w:rsidRPr="009B3736"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3"/>
            </w:r>
            <w:r>
              <w:rPr>
                <w:rFonts w:cstheme="minorHAnsi"/>
                <w:color w:val="000000"/>
              </w:rPr>
              <w:t xml:space="preserve"> </w:t>
            </w:r>
            <w:r w:rsidRPr="00C43D0E">
              <w:rPr>
                <w:rFonts w:cstheme="minorHAnsi"/>
                <w:color w:val="000000"/>
              </w:rPr>
              <w:t>or the FileVersionInfo class</w:t>
            </w:r>
            <w:r>
              <w:rPr>
                <w:rStyle w:val="FootnoteReference"/>
                <w:rFonts w:cstheme="minorHAnsi"/>
                <w:color w:val="000000"/>
              </w:rPr>
              <w:footnoteReference w:id="24"/>
            </w:r>
            <w:r w:rsidRPr="00C43D0E">
              <w:rPr>
                <w:rFonts w:cstheme="minorHAnsi"/>
                <w:color w:val="000000"/>
              </w:rPr>
              <w:t>.</w:t>
            </w:r>
          </w:p>
        </w:tc>
      </w:tr>
      <w:tr w:rsidR="00792765" w:rsidRPr="009F2226" w14:paraId="6FB2B2E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26BA2CF1" w14:textId="77777777" w:rsidR="00792765" w:rsidRDefault="00792765" w:rsidP="009B4965">
            <w:r>
              <w:t>type</w:t>
            </w:r>
          </w:p>
        </w:tc>
        <w:tc>
          <w:tcPr>
            <w:tcW w:w="1550" w:type="pct"/>
          </w:tcPr>
          <w:p w14:paraId="4F5AF064" w14:textId="77777777" w:rsidR="00FB3A86"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6EC51A2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EntityStateFileTypeType</w:t>
            </w:r>
          </w:p>
        </w:tc>
        <w:tc>
          <w:tcPr>
            <w:tcW w:w="706" w:type="pct"/>
          </w:tcPr>
          <w:p w14:paraId="1A89EEC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38999485"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76E3787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14:paraId="0F90AE3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C78571C"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25"/>
            </w:r>
            <w:r w:rsidRPr="00F73C71">
              <w:rPr>
                <w:rFonts w:cstheme="minorHAnsi"/>
                <w:color w:val="000000"/>
              </w:rPr>
              <w:t xml:space="preserve"> with the exception of FILE_ATTRIBUTE_DIRECTORY which </w:t>
            </w:r>
            <w:r>
              <w:rPr>
                <w:rFonts w:cstheme="minorHAnsi"/>
                <w:color w:val="000000"/>
              </w:rPr>
              <w:t>can be</w:t>
            </w:r>
            <w:r w:rsidRPr="00F73C71">
              <w:rPr>
                <w:rFonts w:cstheme="minorHAnsi"/>
                <w:color w:val="000000"/>
              </w:rPr>
              <w:t xml:space="preserve"> obtained </w:t>
            </w:r>
            <w:r>
              <w:rPr>
                <w:rFonts w:cstheme="minorHAnsi"/>
                <w:color w:val="000000"/>
              </w:rPr>
              <w:t>with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26"/>
            </w:r>
            <w:r>
              <w:rPr>
                <w:rFonts w:cstheme="minorHAnsi"/>
                <w:color w:val="000000"/>
              </w:rPr>
              <w:t xml:space="preserve">. </w:t>
            </w:r>
          </w:p>
        </w:tc>
      </w:tr>
      <w:tr w:rsidR="00792765" w:rsidRPr="009F2226" w14:paraId="2B6098CB"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3586FB33" w14:textId="77777777" w:rsidR="00792765" w:rsidRDefault="00792765" w:rsidP="009B4965">
            <w:r>
              <w:t>development_class</w:t>
            </w:r>
          </w:p>
        </w:tc>
        <w:tc>
          <w:tcPr>
            <w:tcW w:w="1550" w:type="pct"/>
          </w:tcPr>
          <w:p w14:paraId="165FA9E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rsidR="00FB3A86">
              <w:t>:</w:t>
            </w:r>
            <w:r>
              <w:t>EntityStateStringType</w:t>
            </w:r>
          </w:p>
        </w:tc>
        <w:tc>
          <w:tcPr>
            <w:tcW w:w="706" w:type="pct"/>
          </w:tcPr>
          <w:p w14:paraId="6F0686C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686D0AB5"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A40A52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14:paraId="5D0DD75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70AE13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14:paraId="776F1F8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D192D0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value MUST be the text prior to the mmmmmm-nnnn </w:t>
            </w:r>
            <w:r>
              <w:rPr>
                <w:rFonts w:cstheme="minorHAnsi"/>
                <w:color w:val="000000"/>
              </w:rPr>
              <w:lastRenderedPageBreak/>
              <w:t>component of the file version formats</w:t>
            </w:r>
            <w:r>
              <w:rPr>
                <w:rStyle w:val="FootnoteReference"/>
                <w:rFonts w:cstheme="minorHAnsi"/>
                <w:color w:val="000000"/>
              </w:rPr>
              <w:footnoteReference w:id="27"/>
            </w:r>
            <w:r>
              <w:rPr>
                <w:rFonts w:cstheme="minorHAnsi"/>
                <w:color w:val="000000"/>
              </w:rPr>
              <w:t>.</w:t>
            </w:r>
          </w:p>
          <w:p w14:paraId="49E114D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AE8ADCE"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8"/>
            </w:r>
            <w:r w:rsidRPr="004A627E">
              <w:rPr>
                <w:rFonts w:cstheme="minorHAnsi"/>
                <w:color w:val="000000"/>
              </w:rPr>
              <w:t>.</w:t>
            </w:r>
          </w:p>
        </w:tc>
      </w:tr>
      <w:tr w:rsidR="00792765" w:rsidRPr="009F2226" w14:paraId="534EA10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3D27F3C" w14:textId="77777777" w:rsidR="00792765" w:rsidRDefault="00792765" w:rsidP="009B4965">
            <w:r>
              <w:lastRenderedPageBreak/>
              <w:t>company</w:t>
            </w:r>
          </w:p>
        </w:tc>
        <w:tc>
          <w:tcPr>
            <w:tcW w:w="1550" w:type="pct"/>
          </w:tcPr>
          <w:p w14:paraId="2D67F25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07C7FF3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1E97C3FE"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F46B24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14:paraId="163220D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C21AF4B"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0"/>
            </w:r>
            <w:r w:rsidRPr="004A627E">
              <w:rPr>
                <w:rFonts w:cstheme="minorHAnsi"/>
                <w:color w:val="000000"/>
              </w:rPr>
              <w:t>.</w:t>
            </w:r>
          </w:p>
        </w:tc>
      </w:tr>
      <w:tr w:rsidR="00792765" w:rsidRPr="009F2226" w14:paraId="79C3AECB"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0A840F51" w14:textId="77777777" w:rsidR="00792765" w:rsidRDefault="00792765" w:rsidP="009B4965">
            <w:r>
              <w:t>internal_name</w:t>
            </w:r>
          </w:p>
        </w:tc>
        <w:tc>
          <w:tcPr>
            <w:tcW w:w="1550" w:type="pct"/>
          </w:tcPr>
          <w:p w14:paraId="074C496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14A7D58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05B63904"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AB5F3B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14:paraId="7152B1B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C782F85" w14:textId="77777777"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1"/>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2"/>
            </w:r>
            <w:r w:rsidRPr="004A627E">
              <w:rPr>
                <w:rFonts w:cstheme="minorHAnsi"/>
                <w:color w:val="000000"/>
              </w:rPr>
              <w:t>.</w:t>
            </w:r>
          </w:p>
        </w:tc>
      </w:tr>
      <w:tr w:rsidR="00792765" w:rsidRPr="009F2226" w14:paraId="6B5F709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315ABC3" w14:textId="77777777" w:rsidR="00792765" w:rsidRDefault="00792765" w:rsidP="009B4965">
            <w:r>
              <w:t>language</w:t>
            </w:r>
          </w:p>
        </w:tc>
        <w:tc>
          <w:tcPr>
            <w:tcW w:w="1550" w:type="pct"/>
          </w:tcPr>
          <w:p w14:paraId="516B482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1BBC0B1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18021BB1"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23ED20D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14:paraId="5B11427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02F2306"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3"/>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4"/>
            </w:r>
            <w:r w:rsidRPr="004A627E">
              <w:rPr>
                <w:rFonts w:cstheme="minorHAnsi"/>
                <w:color w:val="000000"/>
              </w:rPr>
              <w:t>.</w:t>
            </w:r>
          </w:p>
        </w:tc>
      </w:tr>
      <w:tr w:rsidR="00792765" w:rsidRPr="009F2226" w14:paraId="5B4A52B1"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476E979C" w14:textId="77777777" w:rsidR="00792765" w:rsidRDefault="00792765" w:rsidP="009B4965">
            <w:r>
              <w:t>original_filename</w:t>
            </w:r>
          </w:p>
        </w:tc>
        <w:tc>
          <w:tcPr>
            <w:tcW w:w="1550" w:type="pct"/>
          </w:tcPr>
          <w:p w14:paraId="78BB1E3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3D82854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533F2332"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836166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14:paraId="0E06FE3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D5404D6"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5"/>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6"/>
            </w:r>
            <w:r w:rsidRPr="004A627E">
              <w:rPr>
                <w:rFonts w:cstheme="minorHAnsi"/>
                <w:color w:val="000000"/>
              </w:rPr>
              <w:t>.</w:t>
            </w:r>
          </w:p>
        </w:tc>
      </w:tr>
      <w:tr w:rsidR="00792765" w:rsidRPr="009F2226" w14:paraId="7FD933E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4D533F0B" w14:textId="77777777" w:rsidR="00792765" w:rsidRDefault="00792765" w:rsidP="009B4965">
            <w:r>
              <w:lastRenderedPageBreak/>
              <w:t>product_name</w:t>
            </w:r>
          </w:p>
        </w:tc>
        <w:tc>
          <w:tcPr>
            <w:tcW w:w="1550" w:type="pct"/>
          </w:tcPr>
          <w:p w14:paraId="0DA674A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45D69EA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559096E0"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26F8EA0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14:paraId="3637533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380D0DC"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7"/>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8"/>
            </w:r>
            <w:r w:rsidRPr="004A627E">
              <w:rPr>
                <w:rFonts w:cstheme="minorHAnsi"/>
                <w:color w:val="000000"/>
              </w:rPr>
              <w:t>.</w:t>
            </w:r>
          </w:p>
        </w:tc>
      </w:tr>
      <w:tr w:rsidR="00792765" w:rsidRPr="009F2226" w14:paraId="013B3729"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4AA916A9" w14:textId="77777777" w:rsidR="00792765" w:rsidRDefault="00792765" w:rsidP="009B4965">
            <w:r>
              <w:t>product_version</w:t>
            </w:r>
          </w:p>
        </w:tc>
        <w:tc>
          <w:tcPr>
            <w:tcW w:w="1550" w:type="pct"/>
          </w:tcPr>
          <w:p w14:paraId="53D7210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F1B800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14:paraId="5D0C89D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45115845"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4574345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14:paraId="1609EA2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5693C4E"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40"/>
            </w:r>
            <w:r w:rsidRPr="004A627E">
              <w:rPr>
                <w:rFonts w:cstheme="minorHAnsi"/>
                <w:color w:val="000000"/>
              </w:rPr>
              <w:t>.</w:t>
            </w:r>
          </w:p>
        </w:tc>
      </w:tr>
      <w:tr w:rsidR="00792765" w:rsidRPr="009F2226" w14:paraId="24F9839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57BFC38F" w14:textId="77777777" w:rsidR="00792765" w:rsidRDefault="00792765" w:rsidP="009B4965">
            <w:r>
              <w:t>windows_view</w:t>
            </w:r>
          </w:p>
        </w:tc>
        <w:tc>
          <w:tcPr>
            <w:tcW w:w="1550" w:type="pct"/>
          </w:tcPr>
          <w:p w14:paraId="72BE307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05566A0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6" w:type="pct"/>
          </w:tcPr>
          <w:p w14:paraId="5F2D45F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66E1BE8A"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7D579B9B"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41"/>
            </w:r>
            <w:r>
              <w:rPr>
                <w:rFonts w:cstheme="minorHAnsi"/>
                <w:color w:val="000000"/>
              </w:rPr>
              <w:t xml:space="preserve"> where the file or directory was collected</w:t>
            </w:r>
            <w:r w:rsidRPr="00F73C71">
              <w:rPr>
                <w:rFonts w:cstheme="minorHAnsi"/>
                <w:color w:val="000000"/>
              </w:rPr>
              <w:t xml:space="preserve">. </w:t>
            </w:r>
          </w:p>
        </w:tc>
      </w:tr>
    </w:tbl>
    <w:p w14:paraId="133A227B" w14:textId="77777777" w:rsidR="00792765" w:rsidRDefault="00792765" w:rsidP="00BE7B76">
      <w:pPr>
        <w:pStyle w:val="Heading2"/>
        <w:numPr>
          <w:ilvl w:val="1"/>
          <w:numId w:val="5"/>
        </w:numPr>
      </w:pPr>
      <w:bookmarkStart w:id="18" w:name="_Toc334362978"/>
      <w:r>
        <w:t>win-sc:file_item</w:t>
      </w:r>
      <w:bookmarkEnd w:id="18"/>
    </w:p>
    <w:p w14:paraId="38498E5E" w14:textId="77777777" w:rsidR="00792765" w:rsidRDefault="00792765" w:rsidP="00792765">
      <w:r>
        <w:t xml:space="preserve">The </w:t>
      </w:r>
      <w:r w:rsidRPr="00C43D0E">
        <w:rPr>
          <w:rFonts w:ascii="Courier New" w:hAnsi="Courier New"/>
        </w:rPr>
        <w:t>file_item</w:t>
      </w:r>
      <w:r>
        <w:t xml:space="preserve"> construct defines the system state information associated with files and directories on file systems supported by the Microsoft Windows platform. </w:t>
      </w:r>
    </w:p>
    <w:p w14:paraId="78E78323" w14:textId="77777777" w:rsidR="00792765" w:rsidRPr="00025742" w:rsidRDefault="00792765" w:rsidP="00792765">
      <w:pPr>
        <w:jc w:val="center"/>
      </w:pPr>
      <w:r>
        <w:object w:dxaOrig="4136" w:dyaOrig="5845" w14:anchorId="18282039">
          <v:shape id="_x0000_i1028" type="#_x0000_t75" style="width:203pt;height:293pt" o:ole="">
            <v:imagedata r:id="rId16" o:title=""/>
          </v:shape>
          <o:OLEObject Type="Embed" ProgID="Visio.Drawing.11" ShapeID="_x0000_i1028" DrawAspect="Content" ObjectID="_1408543125" r:id="rId17"/>
        </w:objec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792765" w14:paraId="0AA92816"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49ED17F" w14:textId="77777777" w:rsidR="00792765" w:rsidRDefault="00792765" w:rsidP="009B4965">
            <w:pPr>
              <w:jc w:val="center"/>
              <w:rPr>
                <w:b w:val="0"/>
                <w:bCs w:val="0"/>
              </w:rPr>
            </w:pPr>
            <w:r>
              <w:t>Property</w:t>
            </w:r>
          </w:p>
        </w:tc>
        <w:tc>
          <w:tcPr>
            <w:tcW w:w="2880" w:type="dxa"/>
          </w:tcPr>
          <w:p w14:paraId="3BD7D1A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619399D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7681853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61E0DDC8"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2F35BCC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6739316" w14:textId="77777777" w:rsidR="00792765" w:rsidRPr="009676C4" w:rsidRDefault="00792765" w:rsidP="009B4965">
            <w:r>
              <w:t>filepath</w:t>
            </w:r>
          </w:p>
        </w:tc>
        <w:tc>
          <w:tcPr>
            <w:tcW w:w="2880" w:type="dxa"/>
          </w:tcPr>
          <w:p w14:paraId="6ADE643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70B79F25"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4F61305F"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E8995EF"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F49E17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305B84C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202558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42"/>
            </w:r>
            <w:r w:rsidRPr="00E74797">
              <w:rPr>
                <w:rFonts w:cstheme="minorHAnsi"/>
                <w:color w:val="000000"/>
              </w:rPr>
              <w:t xml:space="preserve">. </w:t>
            </w:r>
          </w:p>
          <w:p w14:paraId="6E9830E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F99CAD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14:paraId="2A0867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70388A"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p>
        </w:tc>
      </w:tr>
      <w:tr w:rsidR="00792765" w:rsidRPr="009F2226" w14:paraId="0D89301A"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3B9721EA" w14:textId="77777777" w:rsidR="00792765" w:rsidRDefault="00792765" w:rsidP="009B4965">
            <w:r>
              <w:t>path</w:t>
            </w:r>
          </w:p>
        </w:tc>
        <w:tc>
          <w:tcPr>
            <w:tcW w:w="2880" w:type="dxa"/>
          </w:tcPr>
          <w:p w14:paraId="2FFCD3C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1154E42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lastRenderedPageBreak/>
              <w:t>EntityItemStringType</w:t>
            </w:r>
          </w:p>
        </w:tc>
        <w:tc>
          <w:tcPr>
            <w:tcW w:w="1350" w:type="dxa"/>
          </w:tcPr>
          <w:p w14:paraId="00C1F08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lastRenderedPageBreak/>
              <w:t>0..1</w:t>
            </w:r>
          </w:p>
        </w:tc>
        <w:tc>
          <w:tcPr>
            <w:tcW w:w="990" w:type="dxa"/>
          </w:tcPr>
          <w:p w14:paraId="2B365480"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E546EF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w:t>
            </w:r>
            <w:r w:rsidRPr="00E74797">
              <w:rPr>
                <w:rFonts w:cstheme="minorHAnsi"/>
                <w:color w:val="000000"/>
              </w:rPr>
              <w:lastRenderedPageBreak/>
              <w:t xml:space="preserve">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6831F57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FA30F27"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43"/>
            </w:r>
            <w:r w:rsidRPr="00E74797">
              <w:rPr>
                <w:rFonts w:cstheme="minorHAnsi"/>
                <w:color w:val="000000"/>
              </w:rPr>
              <w:t>.</w:t>
            </w:r>
          </w:p>
        </w:tc>
      </w:tr>
      <w:tr w:rsidR="00792765" w:rsidRPr="009F2226" w14:paraId="00BAFCD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306FC42" w14:textId="77777777" w:rsidR="00792765" w:rsidRDefault="00792765" w:rsidP="009B4965">
            <w:r>
              <w:lastRenderedPageBreak/>
              <w:t>filename</w:t>
            </w:r>
          </w:p>
        </w:tc>
        <w:tc>
          <w:tcPr>
            <w:tcW w:w="2880" w:type="dxa"/>
          </w:tcPr>
          <w:p w14:paraId="1E084D4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3F88E2A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16BD5F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20FB5E03"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58" w:type="dxa"/>
          </w:tcPr>
          <w:p w14:paraId="66525C4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00ABD8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BA4D0D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44"/>
            </w:r>
            <w:r>
              <w:rPr>
                <w:rFonts w:cstheme="minorHAnsi"/>
                <w:color w:val="000000"/>
              </w:rPr>
              <w:t xml:space="preserve">.  </w:t>
            </w:r>
          </w:p>
          <w:p w14:paraId="5CEDDB4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C02C136"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MUST be set when the filename entity, in the collecting </w:t>
            </w:r>
            <w:r w:rsidRPr="00CE569D">
              <w:rPr>
                <w:rFonts w:ascii="Courier New" w:hAnsi="Courier New" w:cstheme="minorHAnsi"/>
                <w:color w:val="000000"/>
              </w:rPr>
              <w:t>file_object</w:t>
            </w:r>
            <w:r>
              <w:rPr>
                <w:rFonts w:cstheme="minorHAnsi"/>
                <w:color w:val="000000"/>
              </w:rPr>
              <w:t>, has xsi:nil=</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 xml:space="preserve"> set.  In addition, the status of this entity MUST be </w:t>
            </w:r>
            <w:r w:rsidR="00336F22">
              <w:rPr>
                <w:rFonts w:cstheme="minorHAnsi"/>
                <w:i/>
                <w:color w:val="000000"/>
              </w:rPr>
              <w:t>'</w:t>
            </w:r>
            <w:r w:rsidRPr="00C43D0E">
              <w:rPr>
                <w:rFonts w:cstheme="minorHAnsi"/>
                <w:i/>
                <w:color w:val="000000"/>
              </w:rPr>
              <w:t>not collected</w:t>
            </w:r>
            <w:r w:rsidR="00336F22">
              <w:rPr>
                <w:rFonts w:cstheme="minorHAnsi"/>
                <w:i/>
                <w:color w:val="000000"/>
              </w:rPr>
              <w:t>'</w:t>
            </w:r>
            <w:r>
              <w:rPr>
                <w:rFonts w:cstheme="minorHAnsi"/>
                <w:color w:val="000000"/>
              </w:rPr>
              <w:t xml:space="preserve"> and a value for this entity MUST NOT be specified.</w:t>
            </w:r>
          </w:p>
        </w:tc>
      </w:tr>
      <w:tr w:rsidR="00792765" w:rsidRPr="009F2226" w14:paraId="2A761E19"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2082EE92" w14:textId="77777777" w:rsidR="00792765" w:rsidRDefault="00792765" w:rsidP="009B4965">
            <w:r>
              <w:t>owner</w:t>
            </w:r>
          </w:p>
        </w:tc>
        <w:tc>
          <w:tcPr>
            <w:tcW w:w="2880" w:type="dxa"/>
          </w:tcPr>
          <w:p w14:paraId="5A07136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5C8157B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690FB7B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1B06C676"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DF8697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14:paraId="6DF2065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8E92B6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 xml:space="preserve">DOMAIN\username </w:t>
            </w:r>
            <w:r w:rsidRPr="00F5484A">
              <w:rPr>
                <w:rFonts w:cstheme="minorHAnsi"/>
                <w:color w:val="000000"/>
              </w:rPr>
              <w:lastRenderedPageBreak/>
              <w:t>format.</w:t>
            </w:r>
            <w:r>
              <w:rPr>
                <w:rFonts w:cstheme="minorHAnsi"/>
                <w:color w:val="000000"/>
              </w:rPr>
              <w:t xml:space="preserve">  </w:t>
            </w:r>
          </w:p>
          <w:p w14:paraId="2433613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2246CFD"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username component of the owner can be retrieved using the GetSecurityInfo function</w:t>
            </w:r>
            <w:r>
              <w:rPr>
                <w:rStyle w:val="FootnoteReference"/>
                <w:rFonts w:cstheme="minorHAnsi"/>
                <w:color w:val="000000"/>
              </w:rPr>
              <w:footnoteReference w:id="45"/>
            </w:r>
            <w:r>
              <w:rPr>
                <w:rFonts w:cstheme="minorHAnsi"/>
                <w:color w:val="000000"/>
              </w:rPr>
              <w:t xml:space="preserve"> and the domain component can be retrieved using the LookupAccountSid function</w:t>
            </w:r>
            <w:r>
              <w:rPr>
                <w:rStyle w:val="FootnoteReference"/>
                <w:rFonts w:cstheme="minorHAnsi"/>
                <w:color w:val="000000"/>
              </w:rPr>
              <w:footnoteReference w:id="46"/>
            </w:r>
            <w:r>
              <w:rPr>
                <w:rFonts w:cstheme="minorHAnsi"/>
                <w:color w:val="000000"/>
              </w:rPr>
              <w:t xml:space="preserve">. </w:t>
            </w:r>
          </w:p>
        </w:tc>
      </w:tr>
      <w:tr w:rsidR="00792765" w:rsidRPr="009F2226" w14:paraId="66C7E80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06D660C" w14:textId="77777777" w:rsidR="00792765" w:rsidRDefault="00792765" w:rsidP="009B4965">
            <w:r>
              <w:lastRenderedPageBreak/>
              <w:t>size</w:t>
            </w:r>
          </w:p>
        </w:tc>
        <w:tc>
          <w:tcPr>
            <w:tcW w:w="2880" w:type="dxa"/>
          </w:tcPr>
          <w:p w14:paraId="4FF0A05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14:paraId="5D441C7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190512E5"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2B292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14:paraId="47B9008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56FA2A"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47"/>
            </w:r>
            <w:r>
              <w:rPr>
                <w:rFonts w:cstheme="minorHAnsi"/>
                <w:color w:val="000000"/>
              </w:rPr>
              <w:t xml:space="preserve"> or GetFileSizeEx function</w:t>
            </w:r>
            <w:r>
              <w:rPr>
                <w:rStyle w:val="FootnoteReference"/>
                <w:rFonts w:cstheme="minorHAnsi"/>
                <w:color w:val="000000"/>
              </w:rPr>
              <w:footnoteReference w:id="48"/>
            </w:r>
            <w:r>
              <w:rPr>
                <w:rFonts w:cstheme="minorHAnsi"/>
                <w:color w:val="000000"/>
              </w:rPr>
              <w:t>.</w:t>
            </w:r>
          </w:p>
        </w:tc>
      </w:tr>
      <w:tr w:rsidR="00792765" w:rsidRPr="009F2226" w14:paraId="0EEA7340"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1E1D85C0" w14:textId="77777777" w:rsidR="00792765" w:rsidRDefault="00792765" w:rsidP="009B4965">
            <w:r>
              <w:t>a_time</w:t>
            </w:r>
          </w:p>
        </w:tc>
        <w:tc>
          <w:tcPr>
            <w:tcW w:w="2880" w:type="dxa"/>
          </w:tcPr>
          <w:p w14:paraId="6DA0E07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14:paraId="4FD09E5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11570005"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1A86AD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14:paraId="4517048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F15B41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14:paraId="1EABAD2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B1E8B3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49"/>
            </w:r>
            <w:r w:rsidRPr="00F73C71">
              <w:rPr>
                <w:rFonts w:cstheme="minorHAnsi"/>
                <w:color w:val="000000"/>
              </w:rPr>
              <w:t>.</w:t>
            </w:r>
          </w:p>
          <w:p w14:paraId="1DD03D0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8C1691D"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0"/>
            </w:r>
            <w:r>
              <w:rPr>
                <w:rFonts w:cstheme="minorHAnsi"/>
                <w:color w:val="000000"/>
              </w:rPr>
              <w:t xml:space="preserve"> can retrieve the last accessed time.</w:t>
            </w:r>
          </w:p>
        </w:tc>
      </w:tr>
      <w:tr w:rsidR="00792765" w:rsidRPr="009F2226" w14:paraId="351A461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3541F70" w14:textId="77777777" w:rsidR="00792765" w:rsidRDefault="00792765" w:rsidP="009B4965">
            <w:r>
              <w:lastRenderedPageBreak/>
              <w:t>c_time</w:t>
            </w:r>
          </w:p>
        </w:tc>
        <w:tc>
          <w:tcPr>
            <w:tcW w:w="2880" w:type="dxa"/>
          </w:tcPr>
          <w:p w14:paraId="5D46E69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14:paraId="04087BE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4863957"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3C52921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14:paraId="46BACA1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6E73FA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14:paraId="7082A49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EF11F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1"/>
            </w:r>
            <w:r>
              <w:rPr>
                <w:rFonts w:cstheme="minorHAnsi"/>
                <w:color w:val="000000"/>
              </w:rPr>
              <w:t xml:space="preserve">. </w:t>
            </w:r>
          </w:p>
          <w:p w14:paraId="634E97A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91C7DFD"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2"/>
            </w:r>
            <w:r>
              <w:rPr>
                <w:rFonts w:cstheme="minorHAnsi"/>
                <w:color w:val="000000"/>
              </w:rPr>
              <w:t xml:space="preserve"> can retrieve the creation time.</w:t>
            </w:r>
          </w:p>
        </w:tc>
      </w:tr>
      <w:tr w:rsidR="00792765" w:rsidRPr="009F2226" w14:paraId="78BAB2EE"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4BFF27B6" w14:textId="77777777" w:rsidR="00792765" w:rsidRDefault="00792765" w:rsidP="009B4965">
            <w:r>
              <w:t>m_time</w:t>
            </w:r>
          </w:p>
        </w:tc>
        <w:tc>
          <w:tcPr>
            <w:tcW w:w="2880" w:type="dxa"/>
          </w:tcPr>
          <w:p w14:paraId="16A33EA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14:paraId="0FA7FFE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3B10722B"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0F8B92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14:paraId="60E31B3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397692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3"/>
            </w:r>
            <w:r>
              <w:rPr>
                <w:rFonts w:cstheme="minorHAnsi"/>
                <w:color w:val="000000"/>
              </w:rPr>
              <w:t xml:space="preserve">. </w:t>
            </w:r>
          </w:p>
          <w:p w14:paraId="62AA5C4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CA3F354"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4"/>
            </w:r>
            <w:r>
              <w:rPr>
                <w:rFonts w:cstheme="minorHAnsi"/>
                <w:color w:val="000000"/>
              </w:rPr>
              <w:t xml:space="preserve"> can retrieve the last modified time.</w:t>
            </w:r>
          </w:p>
        </w:tc>
      </w:tr>
      <w:tr w:rsidR="00792765" w:rsidRPr="009F2226" w14:paraId="2DB870F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6F575D" w14:textId="77777777" w:rsidR="00792765" w:rsidRDefault="00792765" w:rsidP="009B4965">
            <w:r>
              <w:lastRenderedPageBreak/>
              <w:t>ms_checksum</w:t>
            </w:r>
          </w:p>
        </w:tc>
        <w:tc>
          <w:tcPr>
            <w:tcW w:w="2880" w:type="dxa"/>
          </w:tcPr>
          <w:p w14:paraId="23774AD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327F4C4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589E641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4F736CF9"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A286E6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14:paraId="1C1FB55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77BA6BE"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55"/>
            </w:r>
            <w:r w:rsidRPr="00F73C71">
              <w:rPr>
                <w:rFonts w:cstheme="minorHAnsi"/>
                <w:color w:val="000000"/>
              </w:rPr>
              <w:t>.</w:t>
            </w:r>
          </w:p>
        </w:tc>
      </w:tr>
      <w:tr w:rsidR="00792765" w:rsidRPr="009F2226" w14:paraId="66B00500" w14:textId="77777777" w:rsidTr="009B4965">
        <w:trPr>
          <w:trHeight w:val="601"/>
        </w:trPr>
        <w:tc>
          <w:tcPr>
            <w:cnfStyle w:val="001000000000" w:firstRow="0" w:lastRow="0" w:firstColumn="1" w:lastColumn="0" w:oddVBand="0" w:evenVBand="0" w:oddHBand="0" w:evenHBand="0" w:firstRowFirstColumn="0" w:firstRowLastColumn="0" w:lastRowFirstColumn="0" w:lastRowLastColumn="0"/>
            <w:tcW w:w="1998" w:type="dxa"/>
          </w:tcPr>
          <w:p w14:paraId="17D34299" w14:textId="77777777" w:rsidR="00792765" w:rsidRDefault="00792765" w:rsidP="009B4965">
            <w:r>
              <w:t>version</w:t>
            </w:r>
          </w:p>
        </w:tc>
        <w:tc>
          <w:tcPr>
            <w:tcW w:w="2880" w:type="dxa"/>
          </w:tcPr>
          <w:p w14:paraId="1EAEB34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2F1FD65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14:paraId="736EF95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03602C64"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B93AB3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14:paraId="0B1BD08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51C387E"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5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57"/>
            </w:r>
            <w:r w:rsidRPr="004A627E">
              <w:rPr>
                <w:rFonts w:cstheme="minorHAnsi"/>
                <w:color w:val="000000"/>
              </w:rPr>
              <w:t>.</w:t>
            </w:r>
          </w:p>
        </w:tc>
      </w:tr>
      <w:tr w:rsidR="00792765" w:rsidRPr="009F2226" w14:paraId="0FCF5FA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9BCB8EE" w14:textId="77777777" w:rsidR="00792765" w:rsidRDefault="00792765" w:rsidP="009B4965">
            <w:r>
              <w:t>type</w:t>
            </w:r>
          </w:p>
        </w:tc>
        <w:tc>
          <w:tcPr>
            <w:tcW w:w="2880" w:type="dxa"/>
          </w:tcPr>
          <w:p w14:paraId="280F337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14:paraId="6A362E2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EntityItemFileTypeType</w:t>
            </w:r>
          </w:p>
        </w:tc>
        <w:tc>
          <w:tcPr>
            <w:tcW w:w="1350" w:type="dxa"/>
          </w:tcPr>
          <w:p w14:paraId="3B946FE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48967299"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4EB7247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14:paraId="62FE844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9258796"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58"/>
            </w:r>
            <w:r w:rsidRPr="00F73C71">
              <w:rPr>
                <w:rFonts w:cstheme="minorHAnsi"/>
                <w:color w:val="000000"/>
              </w:rPr>
              <w:t xml:space="preserve"> with the exception of FILE_ATTRIBUTE_DIRECTORY which is obtained by looking at</w:t>
            </w:r>
            <w:r>
              <w:rPr>
                <w:rFonts w:cstheme="minorHAnsi"/>
                <w:color w:val="000000"/>
              </w:rPr>
              <w:t xml:space="preserve">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59"/>
            </w:r>
            <w:r>
              <w:rPr>
                <w:rFonts w:cstheme="minorHAnsi"/>
                <w:color w:val="000000"/>
              </w:rPr>
              <w:t>.</w:t>
            </w:r>
          </w:p>
        </w:tc>
      </w:tr>
      <w:tr w:rsidR="00792765" w:rsidRPr="009F2226" w14:paraId="615541B1"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21949109" w14:textId="77777777" w:rsidR="00792765" w:rsidRDefault="00792765" w:rsidP="009B4965">
            <w:r>
              <w:t>development_class</w:t>
            </w:r>
          </w:p>
        </w:tc>
        <w:tc>
          <w:tcPr>
            <w:tcW w:w="2880" w:type="dxa"/>
          </w:tcPr>
          <w:p w14:paraId="5B8CCF2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43F4C11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1F9FB39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4CB8AE52"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404682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14:paraId="181CEE1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8E6081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current development environments are the general distribution </w:t>
            </w:r>
            <w:r>
              <w:rPr>
                <w:rFonts w:cstheme="minorHAnsi"/>
                <w:color w:val="000000"/>
              </w:rPr>
              <w:lastRenderedPageBreak/>
              <w:t>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14:paraId="1BD08B1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A7477B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60"/>
            </w:r>
            <w:r>
              <w:rPr>
                <w:rFonts w:cstheme="minorHAnsi"/>
                <w:color w:val="000000"/>
              </w:rPr>
              <w:t>.</w:t>
            </w:r>
          </w:p>
          <w:p w14:paraId="5121DEE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B7136EF"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1"/>
            </w:r>
            <w:r w:rsidRPr="004A627E">
              <w:rPr>
                <w:rFonts w:cstheme="minorHAnsi"/>
                <w:color w:val="000000"/>
              </w:rPr>
              <w:t>.</w:t>
            </w:r>
          </w:p>
        </w:tc>
      </w:tr>
      <w:tr w:rsidR="00792765" w:rsidRPr="009F2226" w14:paraId="49DF576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EC61F76" w14:textId="77777777" w:rsidR="00792765" w:rsidRDefault="00792765" w:rsidP="009B4965">
            <w:r>
              <w:lastRenderedPageBreak/>
              <w:t>company</w:t>
            </w:r>
          </w:p>
        </w:tc>
        <w:tc>
          <w:tcPr>
            <w:tcW w:w="2880" w:type="dxa"/>
          </w:tcPr>
          <w:p w14:paraId="31B1A48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0701541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5902CA2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B12C416"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F9727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14:paraId="71A9C78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9576C38"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3"/>
            </w:r>
            <w:r w:rsidRPr="004A627E">
              <w:rPr>
                <w:rFonts w:cstheme="minorHAnsi"/>
                <w:color w:val="000000"/>
              </w:rPr>
              <w:t>.</w:t>
            </w:r>
          </w:p>
        </w:tc>
      </w:tr>
      <w:tr w:rsidR="00792765" w:rsidRPr="009F2226" w14:paraId="4CAB491C"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18296AC2" w14:textId="77777777" w:rsidR="00792765" w:rsidRDefault="00792765" w:rsidP="009B4965">
            <w:r>
              <w:t>internal_name</w:t>
            </w:r>
          </w:p>
        </w:tc>
        <w:tc>
          <w:tcPr>
            <w:tcW w:w="2880" w:type="dxa"/>
          </w:tcPr>
          <w:p w14:paraId="07F1418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4D6AF86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1BC99CD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209351EE"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4EBADF2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14:paraId="721047F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5A4C1CA" w14:textId="77777777"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4"/>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5"/>
            </w:r>
            <w:r w:rsidRPr="004A627E">
              <w:rPr>
                <w:rFonts w:cstheme="minorHAnsi"/>
                <w:color w:val="000000"/>
              </w:rPr>
              <w:t>.</w:t>
            </w:r>
          </w:p>
        </w:tc>
      </w:tr>
      <w:tr w:rsidR="00792765" w:rsidRPr="009F2226" w14:paraId="6BBCBBF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2209235" w14:textId="77777777" w:rsidR="00792765" w:rsidRDefault="00792765" w:rsidP="009B4965">
            <w:r>
              <w:t>language</w:t>
            </w:r>
          </w:p>
        </w:tc>
        <w:tc>
          <w:tcPr>
            <w:tcW w:w="2880" w:type="dxa"/>
          </w:tcPr>
          <w:p w14:paraId="1695EF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11193D7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10586BE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2B305D0D"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6E974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14:paraId="22AEA40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0D6CE80"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lastRenderedPageBreak/>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7"/>
            </w:r>
            <w:r w:rsidRPr="004A627E">
              <w:rPr>
                <w:rFonts w:cstheme="minorHAnsi"/>
                <w:color w:val="000000"/>
              </w:rPr>
              <w:t>.</w:t>
            </w:r>
          </w:p>
        </w:tc>
      </w:tr>
      <w:tr w:rsidR="00792765" w:rsidRPr="009F2226" w14:paraId="1B4F9BDE"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42831CA3" w14:textId="77777777" w:rsidR="00792765" w:rsidRDefault="00792765" w:rsidP="009B4965">
            <w:r>
              <w:lastRenderedPageBreak/>
              <w:t>original_filename</w:t>
            </w:r>
          </w:p>
        </w:tc>
        <w:tc>
          <w:tcPr>
            <w:tcW w:w="2880" w:type="dxa"/>
          </w:tcPr>
          <w:p w14:paraId="3AEE7E7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6A759E1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3D3F183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389209B2"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58ABF3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14:paraId="46D67AB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D2FBC17"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8"/>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9"/>
            </w:r>
            <w:r w:rsidRPr="004A627E">
              <w:rPr>
                <w:rFonts w:cstheme="minorHAnsi"/>
                <w:color w:val="000000"/>
              </w:rPr>
              <w:t>.</w:t>
            </w:r>
          </w:p>
        </w:tc>
      </w:tr>
      <w:tr w:rsidR="00792765" w:rsidRPr="009F2226" w14:paraId="7514584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81B617F" w14:textId="77777777" w:rsidR="00792765" w:rsidRDefault="00792765" w:rsidP="009B4965">
            <w:r>
              <w:t>product_name</w:t>
            </w:r>
          </w:p>
        </w:tc>
        <w:tc>
          <w:tcPr>
            <w:tcW w:w="2880" w:type="dxa"/>
          </w:tcPr>
          <w:p w14:paraId="2D783AC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78739E8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694E69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195F61B6"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B344C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14:paraId="206F30B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4ADA809"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0"/>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1"/>
            </w:r>
            <w:r w:rsidRPr="004A627E">
              <w:rPr>
                <w:rFonts w:cstheme="minorHAnsi"/>
                <w:color w:val="000000"/>
              </w:rPr>
              <w:t>.</w:t>
            </w:r>
          </w:p>
        </w:tc>
      </w:tr>
      <w:tr w:rsidR="00792765" w:rsidRPr="009F2226" w14:paraId="378CC4AC"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288AA08A" w14:textId="77777777" w:rsidR="00792765" w:rsidRDefault="00792765" w:rsidP="009B4965">
            <w:r>
              <w:t>product_version</w:t>
            </w:r>
          </w:p>
        </w:tc>
        <w:tc>
          <w:tcPr>
            <w:tcW w:w="2880" w:type="dxa"/>
          </w:tcPr>
          <w:p w14:paraId="693D896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78CD01E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14:paraId="6BCE80F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6C3738CF"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D8B416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14:paraId="0257FA8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4331A83"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3"/>
            </w:r>
            <w:r w:rsidRPr="004A627E">
              <w:rPr>
                <w:rFonts w:cstheme="minorHAnsi"/>
                <w:color w:val="000000"/>
              </w:rPr>
              <w:t>.</w:t>
            </w:r>
          </w:p>
        </w:tc>
      </w:tr>
      <w:tr w:rsidR="00792765" w:rsidRPr="009F2226" w14:paraId="0C1AF1C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E61C3FB" w14:textId="77777777" w:rsidR="00792765" w:rsidRDefault="00792765" w:rsidP="009B4965">
            <w:r>
              <w:t>windows_view</w:t>
            </w:r>
          </w:p>
        </w:tc>
        <w:tc>
          <w:tcPr>
            <w:tcW w:w="2880" w:type="dxa"/>
          </w:tcPr>
          <w:p w14:paraId="77A8460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14:paraId="0D927BB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1350" w:type="dxa"/>
          </w:tcPr>
          <w:p w14:paraId="479FFB5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F7ACBE4"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4ECD102"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74"/>
            </w:r>
            <w:r>
              <w:rPr>
                <w:rFonts w:cstheme="minorHAnsi"/>
                <w:color w:val="000000"/>
              </w:rPr>
              <w:t xml:space="preserve"> where the file or directory was </w:t>
            </w:r>
            <w:r>
              <w:rPr>
                <w:rFonts w:cstheme="minorHAnsi"/>
                <w:color w:val="000000"/>
              </w:rPr>
              <w:lastRenderedPageBreak/>
              <w:t>collected</w:t>
            </w:r>
            <w:r w:rsidRPr="00F73C71">
              <w:rPr>
                <w:rFonts w:cstheme="minorHAnsi"/>
                <w:color w:val="000000"/>
              </w:rPr>
              <w:t>.</w:t>
            </w:r>
          </w:p>
        </w:tc>
      </w:tr>
    </w:tbl>
    <w:p w14:paraId="00BA0DAE" w14:textId="77777777" w:rsidR="00792765" w:rsidRDefault="00792765" w:rsidP="00BE7B76">
      <w:pPr>
        <w:pStyle w:val="Heading2"/>
        <w:numPr>
          <w:ilvl w:val="1"/>
          <w:numId w:val="5"/>
        </w:numPr>
      </w:pPr>
      <w:bookmarkStart w:id="19" w:name="_Toc334362979"/>
      <w:r>
        <w:lastRenderedPageBreak/>
        <w:t>win-def:EntityStateFileTypeType</w:t>
      </w:r>
      <w:bookmarkEnd w:id="19"/>
    </w:p>
    <w:p w14:paraId="7CAB6A07" w14:textId="77777777" w:rsidR="00792765" w:rsidRPr="0084145C" w:rsidRDefault="00792765" w:rsidP="00792765">
      <w:r w:rsidRPr="00BD4CA7">
        <w:t xml:space="preserve">The </w:t>
      </w:r>
      <w:r w:rsidRPr="00D25521">
        <w:rPr>
          <w:rFonts w:ascii="Courier New" w:hAnsi="Courier New"/>
        </w:rPr>
        <w:t>EntityStateFileTypeType</w:t>
      </w:r>
      <w:r w:rsidRPr="00BD4CA7">
        <w:t xml:space="preserve"> </w:t>
      </w:r>
      <w:r>
        <w:t>defines the enumeration of possible file types for file systems supported on Microsoft Windows platforms.</w:t>
      </w:r>
      <w:r w:rsidRPr="00BD4CA7" w:rsidDel="000B2ED7">
        <w:t xml:space="preserve"> </w:t>
      </w:r>
    </w:p>
    <w:tbl>
      <w:tblPr>
        <w:tblStyle w:val="LightList1"/>
        <w:tblW w:w="0" w:type="auto"/>
        <w:jc w:val="center"/>
        <w:tblLook w:val="04A0" w:firstRow="1" w:lastRow="0" w:firstColumn="1" w:lastColumn="0" w:noHBand="0" w:noVBand="1"/>
      </w:tblPr>
      <w:tblGrid>
        <w:gridCol w:w="3168"/>
        <w:gridCol w:w="6408"/>
      </w:tblGrid>
      <w:tr w:rsidR="00792765" w14:paraId="07EF3B65" w14:textId="77777777"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14:paraId="570F99FC" w14:textId="77777777" w:rsidR="00792765" w:rsidRDefault="00792765" w:rsidP="009B4965">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14:paraId="0C933F47"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57B6F9FD"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7FC658CB" w14:textId="77777777" w:rsidR="00792765" w:rsidRPr="00A719C5" w:rsidRDefault="00792765" w:rsidP="009B4965">
            <w:r>
              <w:t>FILE_ATTRIBUTE_ DIRECTORY</w:t>
            </w:r>
          </w:p>
        </w:tc>
        <w:tc>
          <w:tcPr>
            <w:tcW w:w="6408" w:type="dxa"/>
            <w:tcBorders>
              <w:left w:val="single" w:sz="4" w:space="0" w:color="auto"/>
            </w:tcBorders>
          </w:tcPr>
          <w:p w14:paraId="77497268"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14:paraId="37DE7531"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14:paraId="21A142A4" w14:textId="77777777"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14:paraId="42865E5A"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14:paraId="0C84FE7C"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C42B21D" w14:textId="77777777" w:rsidR="00792765" w:rsidRDefault="00792765" w:rsidP="009B4965">
            <w:r>
              <w:t>FILE_TYPE_DISK</w:t>
            </w:r>
          </w:p>
        </w:tc>
        <w:tc>
          <w:tcPr>
            <w:tcW w:w="6408" w:type="dxa"/>
            <w:tcBorders>
              <w:left w:val="single" w:sz="4" w:space="0" w:color="auto"/>
            </w:tcBorders>
          </w:tcPr>
          <w:p w14:paraId="55B7F02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14:paraId="2A4442B1"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5238741" w14:textId="77777777" w:rsidR="00792765" w:rsidRDefault="00792765" w:rsidP="009B4965">
            <w:r>
              <w:t>FILE_TYPE_PIPE</w:t>
            </w:r>
          </w:p>
        </w:tc>
        <w:tc>
          <w:tcPr>
            <w:tcW w:w="6408" w:type="dxa"/>
            <w:tcBorders>
              <w:left w:val="single" w:sz="4" w:space="0" w:color="auto"/>
            </w:tcBorders>
          </w:tcPr>
          <w:p w14:paraId="1F08A8E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14:paraId="1245F523"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7BF508D" w14:textId="77777777" w:rsidR="00792765" w:rsidRDefault="00792765" w:rsidP="009B4965">
            <w:r>
              <w:t>FILE_TYPE_REMOTE</w:t>
            </w:r>
          </w:p>
        </w:tc>
        <w:tc>
          <w:tcPr>
            <w:tcW w:w="6408" w:type="dxa"/>
            <w:tcBorders>
              <w:left w:val="single" w:sz="4" w:space="0" w:color="auto"/>
            </w:tcBorders>
          </w:tcPr>
          <w:p w14:paraId="2181F94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14:paraId="150B6450"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20DA045A" w14:textId="77777777" w:rsidR="00792765" w:rsidRDefault="00792765" w:rsidP="009B4965">
            <w:r>
              <w:t>FILE_TYPE_UNKNOWN</w:t>
            </w:r>
          </w:p>
        </w:tc>
        <w:tc>
          <w:tcPr>
            <w:tcW w:w="6408" w:type="dxa"/>
            <w:tcBorders>
              <w:left w:val="single" w:sz="4" w:space="0" w:color="auto"/>
            </w:tcBorders>
          </w:tcPr>
          <w:p w14:paraId="66E5B2D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r w:rsidDel="00D8509D">
              <w:t xml:space="preserve"> </w:t>
            </w:r>
          </w:p>
        </w:tc>
      </w:tr>
      <w:tr w:rsidR="00792765" w14:paraId="5581EEF1"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711401FD" w14:textId="77777777" w:rsidR="00792765" w:rsidRPr="00BD4CA7" w:rsidRDefault="00792765" w:rsidP="009B4965">
            <w:pPr>
              <w:rPr>
                <w:i/>
              </w:rPr>
            </w:pPr>
            <w:r>
              <w:rPr>
                <w:i/>
              </w:rPr>
              <w:t>&lt;empty string&gt;</w:t>
            </w:r>
          </w:p>
        </w:tc>
        <w:tc>
          <w:tcPr>
            <w:tcW w:w="6408" w:type="dxa"/>
            <w:tcBorders>
              <w:left w:val="single" w:sz="4" w:space="0" w:color="auto"/>
            </w:tcBorders>
          </w:tcPr>
          <w:p w14:paraId="279D383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4B87B66" w14:textId="77777777" w:rsidR="00792765" w:rsidRDefault="00792765" w:rsidP="00792765"/>
    <w:p w14:paraId="6462EED0" w14:textId="77777777" w:rsidR="00792765" w:rsidRDefault="00792765" w:rsidP="00BE7B76">
      <w:pPr>
        <w:pStyle w:val="Heading2"/>
        <w:numPr>
          <w:ilvl w:val="1"/>
          <w:numId w:val="5"/>
        </w:numPr>
      </w:pPr>
      <w:bookmarkStart w:id="20" w:name="_Toc334362980"/>
      <w:r>
        <w:t>win-sc:EntityItemFileTypeType</w:t>
      </w:r>
      <w:bookmarkEnd w:id="20"/>
    </w:p>
    <w:p w14:paraId="42709E05" w14:textId="77777777" w:rsidR="00792765" w:rsidRPr="0084145C" w:rsidRDefault="00792765" w:rsidP="00792765">
      <w:r w:rsidRPr="00F02096">
        <w:t xml:space="preserve">The </w:t>
      </w:r>
      <w:r w:rsidRPr="00C43D0E">
        <w:rPr>
          <w:rFonts w:ascii="Courier New" w:hAnsi="Courier New"/>
        </w:rPr>
        <w:t>EntityItemFileTypeType</w:t>
      </w:r>
      <w:r>
        <w:t xml:space="preserve"> defines the enumeration</w:t>
      </w:r>
      <w:r w:rsidRPr="00F02096">
        <w:t xml:space="preserve"> </w:t>
      </w:r>
      <w:r>
        <w:t>of possible file types for file systems supported on Microsoft Windows platforms.</w:t>
      </w:r>
    </w:p>
    <w:tbl>
      <w:tblPr>
        <w:tblStyle w:val="LightList1"/>
        <w:tblW w:w="0" w:type="auto"/>
        <w:jc w:val="center"/>
        <w:tblLook w:val="04A0" w:firstRow="1" w:lastRow="0" w:firstColumn="1" w:lastColumn="0" w:noHBand="0" w:noVBand="1"/>
      </w:tblPr>
      <w:tblGrid>
        <w:gridCol w:w="3168"/>
        <w:gridCol w:w="6408"/>
      </w:tblGrid>
      <w:tr w:rsidR="00792765" w14:paraId="0065DA5E" w14:textId="77777777"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14:paraId="756AF457" w14:textId="77777777" w:rsidR="00792765" w:rsidRDefault="00792765" w:rsidP="009B4965">
            <w:pPr>
              <w:rPr>
                <w:b w:val="0"/>
                <w:bCs w:val="0"/>
              </w:rPr>
            </w:pPr>
            <w:r w:rsidRPr="00A719C5">
              <w:t>Enumeration Value</w:t>
            </w:r>
          </w:p>
        </w:tc>
        <w:tc>
          <w:tcPr>
            <w:tcW w:w="6408" w:type="dxa"/>
            <w:tcBorders>
              <w:bottom w:val="single" w:sz="8" w:space="0" w:color="000000" w:themeColor="text1"/>
            </w:tcBorders>
          </w:tcPr>
          <w:p w14:paraId="232C953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6054EB40"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5E770B22" w14:textId="77777777" w:rsidR="00792765" w:rsidRPr="00A719C5" w:rsidRDefault="00792765" w:rsidP="009B4965">
            <w:r>
              <w:t>FILE_ATTRIBUTE_DIRECTORY</w:t>
            </w:r>
          </w:p>
        </w:tc>
        <w:tc>
          <w:tcPr>
            <w:tcW w:w="6408" w:type="dxa"/>
            <w:tcBorders>
              <w:left w:val="single" w:sz="4" w:space="0" w:color="auto"/>
            </w:tcBorders>
          </w:tcPr>
          <w:p w14:paraId="17F30008"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14:paraId="5CF8A8B1"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14:paraId="34D1E6DE" w14:textId="77777777"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14:paraId="7392ACB6"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14:paraId="06C25BC0"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A6C81C4" w14:textId="77777777" w:rsidR="00792765" w:rsidRDefault="00792765" w:rsidP="009B4965">
            <w:r>
              <w:t>FILE_TYPE_DISK</w:t>
            </w:r>
          </w:p>
        </w:tc>
        <w:tc>
          <w:tcPr>
            <w:tcW w:w="6408" w:type="dxa"/>
            <w:tcBorders>
              <w:left w:val="single" w:sz="4" w:space="0" w:color="auto"/>
            </w:tcBorders>
          </w:tcPr>
          <w:p w14:paraId="3FBB128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14:paraId="05483057"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94689A6" w14:textId="77777777" w:rsidR="00792765" w:rsidRDefault="00792765" w:rsidP="009B4965">
            <w:r>
              <w:t>FILE_TYPE_PIPE</w:t>
            </w:r>
          </w:p>
        </w:tc>
        <w:tc>
          <w:tcPr>
            <w:tcW w:w="6408" w:type="dxa"/>
            <w:tcBorders>
              <w:left w:val="single" w:sz="4" w:space="0" w:color="auto"/>
            </w:tcBorders>
          </w:tcPr>
          <w:p w14:paraId="521B884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14:paraId="50B5A1EC"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3D732896" w14:textId="77777777" w:rsidR="00792765" w:rsidRDefault="00792765" w:rsidP="009B4965">
            <w:r>
              <w:t>FILE_TYPE_REMOTE</w:t>
            </w:r>
          </w:p>
        </w:tc>
        <w:tc>
          <w:tcPr>
            <w:tcW w:w="6408" w:type="dxa"/>
            <w:tcBorders>
              <w:left w:val="single" w:sz="4" w:space="0" w:color="auto"/>
            </w:tcBorders>
          </w:tcPr>
          <w:p w14:paraId="05E8D81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14:paraId="57666F0F"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311B8D8" w14:textId="77777777" w:rsidR="00792765" w:rsidRDefault="00792765" w:rsidP="009B4965">
            <w:r>
              <w:t>FILE_TYPE_UNKNOWN</w:t>
            </w:r>
          </w:p>
        </w:tc>
        <w:tc>
          <w:tcPr>
            <w:tcW w:w="6408" w:type="dxa"/>
            <w:tcBorders>
              <w:left w:val="single" w:sz="4" w:space="0" w:color="auto"/>
            </w:tcBorders>
          </w:tcPr>
          <w:p w14:paraId="39ED15B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p>
        </w:tc>
      </w:tr>
      <w:tr w:rsidR="00792765" w14:paraId="430AFAC3"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FBF7608" w14:textId="77777777" w:rsidR="00792765" w:rsidRPr="00BD4CA7" w:rsidRDefault="00792765" w:rsidP="009B4965">
            <w:pPr>
              <w:rPr>
                <w:i/>
              </w:rPr>
            </w:pPr>
            <w:r>
              <w:rPr>
                <w:i/>
              </w:rPr>
              <w:t>&lt;empty string&gt;</w:t>
            </w:r>
          </w:p>
        </w:tc>
        <w:tc>
          <w:tcPr>
            <w:tcW w:w="6408" w:type="dxa"/>
            <w:tcBorders>
              <w:left w:val="single" w:sz="4" w:space="0" w:color="auto"/>
            </w:tcBorders>
          </w:tcPr>
          <w:p w14:paraId="3F1FD3B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1742E368" w14:textId="77777777" w:rsidR="00792765" w:rsidRDefault="00792765" w:rsidP="00792765"/>
    <w:p w14:paraId="7C1ADB14" w14:textId="77777777" w:rsidR="00792765" w:rsidRDefault="00792765" w:rsidP="00BE7B76">
      <w:pPr>
        <w:pStyle w:val="Heading2"/>
        <w:numPr>
          <w:ilvl w:val="1"/>
          <w:numId w:val="6"/>
        </w:numPr>
      </w:pPr>
      <w:bookmarkStart w:id="21" w:name="_Toc334362981"/>
      <w:r>
        <w:t>win-def:EntityStateWindowsViewType</w:t>
      </w:r>
      <w:bookmarkEnd w:id="21"/>
    </w:p>
    <w:p w14:paraId="2D53875A" w14:textId="77777777" w:rsidR="00792765" w:rsidRPr="006728CE" w:rsidRDefault="00792765" w:rsidP="00792765">
      <w:r w:rsidRPr="006728CE">
        <w:t xml:space="preserve">The </w:t>
      </w:r>
      <w:r w:rsidRPr="00801D82">
        <w:rPr>
          <w:rFonts w:ascii="Courier New" w:hAnsi="Courier New"/>
        </w:rPr>
        <w:t>EntityStateWindowsViewType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7"/>
        <w:gridCol w:w="7889"/>
      </w:tblGrid>
      <w:tr w:rsidR="00792765" w14:paraId="53B300D4"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787C4F8C" w14:textId="77777777" w:rsidR="00792765" w:rsidRDefault="00792765" w:rsidP="009B4965">
            <w:pPr>
              <w:rPr>
                <w:b w:val="0"/>
                <w:bCs w:val="0"/>
              </w:rPr>
            </w:pPr>
            <w:r w:rsidRPr="00A719C5">
              <w:t>Enumeration Value</w:t>
            </w:r>
          </w:p>
        </w:tc>
        <w:tc>
          <w:tcPr>
            <w:tcW w:w="0" w:type="auto"/>
            <w:tcBorders>
              <w:bottom w:val="single" w:sz="8" w:space="0" w:color="000000" w:themeColor="text1"/>
            </w:tcBorders>
          </w:tcPr>
          <w:p w14:paraId="5404B57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7AFAC3B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533BA5B" w14:textId="77777777" w:rsidR="00792765" w:rsidRPr="00A719C5" w:rsidRDefault="00792765" w:rsidP="009B4965">
            <w:r>
              <w:t>32_bit</w:t>
            </w:r>
          </w:p>
        </w:tc>
        <w:tc>
          <w:tcPr>
            <w:tcW w:w="0" w:type="auto"/>
            <w:tcBorders>
              <w:left w:val="single" w:sz="4" w:space="0" w:color="auto"/>
            </w:tcBorders>
          </w:tcPr>
          <w:p w14:paraId="7C80F9C4"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14:paraId="4545A449" w14:textId="77777777"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14:paraId="0132684C" w14:textId="77777777"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14:paraId="05D7DCFE"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14:paraId="1CD0B8E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BBC69B5" w14:textId="77777777" w:rsidR="00792765" w:rsidRPr="00BD4CA7" w:rsidRDefault="00792765" w:rsidP="009B4965">
            <w:pPr>
              <w:rPr>
                <w:i/>
              </w:rPr>
            </w:pPr>
            <w:r>
              <w:rPr>
                <w:i/>
              </w:rPr>
              <w:lastRenderedPageBreak/>
              <w:t>&lt;empty string&gt;</w:t>
            </w:r>
          </w:p>
        </w:tc>
        <w:tc>
          <w:tcPr>
            <w:tcW w:w="0" w:type="auto"/>
            <w:tcBorders>
              <w:left w:val="single" w:sz="4" w:space="0" w:color="auto"/>
            </w:tcBorders>
          </w:tcPr>
          <w:p w14:paraId="26300F8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0E51A633" w14:textId="77777777" w:rsidR="00792765" w:rsidRDefault="00792765" w:rsidP="00BE7B76">
      <w:pPr>
        <w:pStyle w:val="Heading2"/>
        <w:numPr>
          <w:ilvl w:val="1"/>
          <w:numId w:val="6"/>
        </w:numPr>
      </w:pPr>
      <w:bookmarkStart w:id="22" w:name="_Toc334362982"/>
      <w:r>
        <w:t>win-sc:EntityItemWindowsViewType</w:t>
      </w:r>
      <w:bookmarkEnd w:id="22"/>
    </w:p>
    <w:p w14:paraId="6D619BCF" w14:textId="77777777" w:rsidR="00792765" w:rsidRDefault="00792765" w:rsidP="00792765">
      <w:pPr>
        <w:rPr>
          <w:rFonts w:cstheme="minorHAnsi"/>
          <w:color w:val="000000"/>
        </w:rPr>
      </w:pPr>
      <w:r w:rsidRPr="006728CE">
        <w:t xml:space="preserve">The </w:t>
      </w:r>
      <w:r w:rsidRPr="005F592C">
        <w:rPr>
          <w:rFonts w:ascii="Courier New" w:hAnsi="Courier New"/>
        </w:rPr>
        <w:t>EntityItemWindowsViewType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3"/>
        <w:gridCol w:w="7893"/>
      </w:tblGrid>
      <w:tr w:rsidR="00792765" w14:paraId="611465C8"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54A3579F" w14:textId="77777777" w:rsidR="00792765" w:rsidRDefault="00792765" w:rsidP="009B4965">
            <w:pPr>
              <w:rPr>
                <w:b w:val="0"/>
                <w:bCs w:val="0"/>
              </w:rPr>
            </w:pPr>
            <w:r w:rsidRPr="00A719C5">
              <w:t>Enumeration Value</w:t>
            </w:r>
          </w:p>
        </w:tc>
        <w:tc>
          <w:tcPr>
            <w:tcW w:w="0" w:type="auto"/>
            <w:tcBorders>
              <w:bottom w:val="single" w:sz="8" w:space="0" w:color="000000" w:themeColor="text1"/>
            </w:tcBorders>
          </w:tcPr>
          <w:p w14:paraId="19655FAE"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65FDA81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691A61C" w14:textId="77777777" w:rsidR="00792765" w:rsidRPr="00A719C5" w:rsidRDefault="00792765" w:rsidP="009B4965">
            <w:r>
              <w:t>32_bit</w:t>
            </w:r>
          </w:p>
        </w:tc>
        <w:tc>
          <w:tcPr>
            <w:tcW w:w="0" w:type="auto"/>
            <w:tcBorders>
              <w:left w:val="single" w:sz="4" w:space="0" w:color="auto"/>
            </w:tcBorders>
          </w:tcPr>
          <w:p w14:paraId="7C9E750E"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14:paraId="64C91E3E" w14:textId="77777777"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14:paraId="4F25C2D5" w14:textId="77777777"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14:paraId="76B04EBA"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14:paraId="7CFC02B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29A274A" w14:textId="77777777" w:rsidR="00792765" w:rsidRPr="00BD4CA7" w:rsidRDefault="00792765" w:rsidP="009B4965">
            <w:pPr>
              <w:rPr>
                <w:i/>
              </w:rPr>
            </w:pPr>
            <w:r>
              <w:rPr>
                <w:i/>
              </w:rPr>
              <w:t>&lt;empty string&gt;</w:t>
            </w:r>
          </w:p>
        </w:tc>
        <w:tc>
          <w:tcPr>
            <w:tcW w:w="0" w:type="auto"/>
            <w:tcBorders>
              <w:left w:val="single" w:sz="4" w:space="0" w:color="auto"/>
            </w:tcBorders>
          </w:tcPr>
          <w:p w14:paraId="3EE1F18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6B0005AF" w14:textId="77777777" w:rsidR="00792765" w:rsidRDefault="00792765" w:rsidP="00792765">
      <w:bookmarkStart w:id="23" w:name="_Toc308163878"/>
      <w:bookmarkStart w:id="24" w:name="_Toc308440428"/>
      <w:bookmarkStart w:id="25" w:name="_Toc308440756"/>
      <w:bookmarkStart w:id="26" w:name="_Toc308440990"/>
      <w:bookmarkStart w:id="27" w:name="_Toc308532671"/>
      <w:bookmarkStart w:id="28" w:name="_Toc308557161"/>
      <w:bookmarkEnd w:id="23"/>
      <w:bookmarkEnd w:id="24"/>
      <w:bookmarkEnd w:id="25"/>
      <w:bookmarkEnd w:id="26"/>
      <w:bookmarkEnd w:id="27"/>
      <w:bookmarkEnd w:id="28"/>
    </w:p>
    <w:p w14:paraId="7AE6EC34" w14:textId="77777777" w:rsidR="00792765" w:rsidRDefault="00792765" w:rsidP="00792765"/>
    <w:p w14:paraId="08007ACF" w14:textId="77777777" w:rsidR="00792765" w:rsidRDefault="00792765" w:rsidP="00792765"/>
    <w:p w14:paraId="15740AAE" w14:textId="77777777" w:rsidR="00792765" w:rsidRDefault="00792765" w:rsidP="00792765"/>
    <w:p w14:paraId="1FCA6086" w14:textId="77777777" w:rsidR="00792765" w:rsidRDefault="00792765" w:rsidP="00792765"/>
    <w:p w14:paraId="31E5A7B5" w14:textId="77777777" w:rsidR="00792765" w:rsidRDefault="00792765" w:rsidP="00792765"/>
    <w:p w14:paraId="525F98FA" w14:textId="77777777" w:rsidR="00792765" w:rsidRDefault="00792765" w:rsidP="00792765"/>
    <w:p w14:paraId="387CA0F0" w14:textId="77777777" w:rsidR="00792765" w:rsidRDefault="00792765" w:rsidP="00792765"/>
    <w:p w14:paraId="2036E32B" w14:textId="77777777" w:rsidR="00792765" w:rsidRDefault="00792765" w:rsidP="00792765"/>
    <w:p w14:paraId="74B5A323" w14:textId="77777777" w:rsidR="00792765" w:rsidRDefault="00792765" w:rsidP="00792765"/>
    <w:p w14:paraId="77407098" w14:textId="77777777" w:rsidR="007A1F28" w:rsidRDefault="007A1F28" w:rsidP="00792765"/>
    <w:p w14:paraId="7E2C7339" w14:textId="77777777" w:rsidR="007A1F28" w:rsidRDefault="007A1F28" w:rsidP="00792765"/>
    <w:p w14:paraId="0A4D433A" w14:textId="77777777" w:rsidR="007A1F28" w:rsidRDefault="007A1F28" w:rsidP="00792765"/>
    <w:p w14:paraId="5118C2BD" w14:textId="77777777" w:rsidR="007A1F28" w:rsidRDefault="007A1F28" w:rsidP="00792765"/>
    <w:p w14:paraId="3DF3AF1E" w14:textId="77777777" w:rsidR="007A1F28" w:rsidRDefault="007A1F28" w:rsidP="00792765"/>
    <w:p w14:paraId="4891DF4D" w14:textId="77777777" w:rsidR="007A1F28" w:rsidRDefault="007A1F28" w:rsidP="00792765"/>
    <w:p w14:paraId="1F3058CD" w14:textId="77777777" w:rsidR="00792765" w:rsidRDefault="00792765" w:rsidP="00BE7B76">
      <w:pPr>
        <w:pStyle w:val="Heading2"/>
        <w:numPr>
          <w:ilvl w:val="1"/>
          <w:numId w:val="6"/>
        </w:numPr>
      </w:pPr>
      <w:bookmarkStart w:id="29" w:name="_Toc334362983"/>
      <w:r>
        <w:lastRenderedPageBreak/>
        <w:t>win-def:registry_test</w:t>
      </w:r>
      <w:bookmarkEnd w:id="29"/>
    </w:p>
    <w:p w14:paraId="1CCB836C" w14:textId="77777777" w:rsidR="00FB3A86" w:rsidRDefault="00792765" w:rsidP="00792765">
      <w:r>
        <w:t xml:space="preserve">The </w:t>
      </w:r>
      <w:r>
        <w:rPr>
          <w:rFonts w:ascii="Courier New" w:hAnsi="Courier New"/>
        </w:rPr>
        <w:t>registry</w:t>
      </w:r>
      <w:r w:rsidRPr="00EB6C85">
        <w:rPr>
          <w:rFonts w:ascii="Courier New" w:hAnsi="Courier New"/>
        </w:rPr>
        <w:t>_</w:t>
      </w:r>
      <w:r>
        <w:rPr>
          <w:rFonts w:ascii="Courier New" w:hAnsi="Courier New"/>
        </w:rPr>
        <w:t>test</w:t>
      </w:r>
      <w:r>
        <w:t xml:space="preserve"> is used to make assertions about information associated with the hiv</w:t>
      </w:r>
      <w:r w:rsidR="008960C5">
        <w:t>es and keys in the registry</w:t>
      </w:r>
      <w:r w:rsidR="008960C5">
        <w:rPr>
          <w:rStyle w:val="FootnoteReference"/>
        </w:rPr>
        <w:footnoteReference w:id="75"/>
      </w:r>
      <w:r w:rsidR="008960C5">
        <w:t xml:space="preserve"> </w:t>
      </w:r>
      <w:r>
        <w:t xml:space="preserve">on Microsoft Windows operating systems.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rPr>
        <w:t>registry_test</w:t>
      </w:r>
      <w:r>
        <w:t xml:space="preserve"> MUST reference one </w:t>
      </w:r>
      <w:r>
        <w:rPr>
          <w:rFonts w:ascii="Courier New" w:hAnsi="Courier New"/>
        </w:rPr>
        <w:t>registry</w:t>
      </w:r>
      <w:r w:rsidRPr="00A80F82">
        <w:rPr>
          <w:rFonts w:ascii="Courier New" w:hAnsi="Courier New"/>
        </w:rPr>
        <w:t>_object</w:t>
      </w:r>
      <w:r>
        <w:t xml:space="preserve"> and zero or more </w:t>
      </w:r>
      <w:r>
        <w:rPr>
          <w:rFonts w:ascii="Courier New" w:hAnsi="Courier New"/>
        </w:rPr>
        <w:t>registry</w:t>
      </w:r>
      <w:r w:rsidRPr="00A80F82">
        <w:rPr>
          <w:rFonts w:ascii="Courier New" w:hAnsi="Courier New"/>
        </w:rPr>
        <w:t>_states</w:t>
      </w:r>
      <w:r>
        <w:t>.</w:t>
      </w:r>
      <w:r>
        <w:br/>
      </w:r>
      <w:r w:rsidR="0043217C">
        <w:object w:dxaOrig="6307" w:dyaOrig="3597" w14:anchorId="5668F88E">
          <v:shape id="_x0000_i1029" type="#_x0000_t75" style="width:318pt;height:180pt" o:ole="">
            <v:imagedata r:id="rId18" o:title=""/>
          </v:shape>
          <o:OLEObject Type="Embed" ProgID="Visio.Drawing.11" ShapeID="_x0000_i1029" DrawAspect="Content" ObjectID="_1408543126" r:id="rId19"/>
        </w:object>
      </w:r>
    </w:p>
    <w:p w14:paraId="467D7CA2" w14:textId="77777777" w:rsidR="00792765" w:rsidRDefault="00792765" w:rsidP="00BE7B76">
      <w:pPr>
        <w:pStyle w:val="Heading3"/>
        <w:numPr>
          <w:ilvl w:val="2"/>
          <w:numId w:val="6"/>
        </w:numPr>
        <w:rPr>
          <w:rStyle w:val="Emphasis"/>
          <w:i w:val="0"/>
        </w:rPr>
      </w:pPr>
      <w:bookmarkStart w:id="30" w:name="_Toc334362984"/>
      <w:r w:rsidRPr="00143ED0">
        <w:rPr>
          <w:rStyle w:val="Emphasis"/>
          <w:i w:val="0"/>
        </w:rPr>
        <w:t xml:space="preserve">Known </w:t>
      </w:r>
      <w:r>
        <w:rPr>
          <w:rStyle w:val="Emphasis"/>
          <w:i w:val="0"/>
        </w:rPr>
        <w:t>Supported Platforms</w:t>
      </w:r>
      <w:bookmarkEnd w:id="30"/>
    </w:p>
    <w:p w14:paraId="572327BF" w14:textId="77777777" w:rsidR="00792765" w:rsidRDefault="00792765" w:rsidP="00BE7B76">
      <w:pPr>
        <w:pStyle w:val="ListParagraph"/>
        <w:numPr>
          <w:ilvl w:val="0"/>
          <w:numId w:val="3"/>
        </w:numPr>
      </w:pPr>
      <w:r>
        <w:t>Windows XP</w:t>
      </w:r>
    </w:p>
    <w:p w14:paraId="7AB89C81" w14:textId="77777777" w:rsidR="00792765" w:rsidRDefault="00792765" w:rsidP="00BE7B76">
      <w:pPr>
        <w:pStyle w:val="ListParagraph"/>
        <w:numPr>
          <w:ilvl w:val="0"/>
          <w:numId w:val="3"/>
        </w:numPr>
      </w:pPr>
      <w:r>
        <w:t>Windows Vista</w:t>
      </w:r>
    </w:p>
    <w:p w14:paraId="17590411" w14:textId="77777777" w:rsidR="00792765" w:rsidRDefault="00792765" w:rsidP="00BE7B76">
      <w:pPr>
        <w:pStyle w:val="ListParagraph"/>
        <w:numPr>
          <w:ilvl w:val="0"/>
          <w:numId w:val="3"/>
        </w:numPr>
      </w:pPr>
      <w:r>
        <w:t>Windows 7</w:t>
      </w:r>
    </w:p>
    <w:p w14:paraId="7B788189" w14:textId="19192CA3" w:rsidR="006B136B" w:rsidRDefault="006B136B" w:rsidP="00BE7B76">
      <w:pPr>
        <w:pStyle w:val="ListParagraph"/>
        <w:numPr>
          <w:ilvl w:val="0"/>
          <w:numId w:val="3"/>
        </w:numPr>
      </w:pPr>
      <w:r>
        <w:t>Windows 8</w:t>
      </w:r>
    </w:p>
    <w:p w14:paraId="590E6A84" w14:textId="75D22528" w:rsidR="006B136B" w:rsidRDefault="006B136B" w:rsidP="00BE7B76">
      <w:pPr>
        <w:pStyle w:val="ListParagraph"/>
        <w:numPr>
          <w:ilvl w:val="0"/>
          <w:numId w:val="3"/>
        </w:numPr>
      </w:pPr>
      <w:r>
        <w:t>Windows 10</w:t>
      </w:r>
    </w:p>
    <w:p w14:paraId="1B8BEFBA" w14:textId="405CE71E" w:rsidR="006B136B" w:rsidRDefault="006B136B" w:rsidP="00BE7B76">
      <w:pPr>
        <w:pStyle w:val="ListParagraph"/>
        <w:numPr>
          <w:ilvl w:val="0"/>
          <w:numId w:val="3"/>
        </w:numPr>
      </w:pPr>
      <w:r>
        <w:t>Windows Server 2003</w:t>
      </w:r>
    </w:p>
    <w:p w14:paraId="627868E4" w14:textId="471B4024" w:rsidR="006B136B" w:rsidRDefault="006B136B" w:rsidP="00BE7B76">
      <w:pPr>
        <w:pStyle w:val="ListParagraph"/>
        <w:numPr>
          <w:ilvl w:val="0"/>
          <w:numId w:val="3"/>
        </w:numPr>
      </w:pPr>
      <w:r>
        <w:t>Windows Server 2008 and R2</w:t>
      </w:r>
    </w:p>
    <w:p w14:paraId="19E8555D" w14:textId="011F7E92" w:rsidR="006B136B" w:rsidRPr="00CD0931" w:rsidRDefault="006B136B" w:rsidP="00BE7B76">
      <w:pPr>
        <w:pStyle w:val="ListParagraph"/>
        <w:numPr>
          <w:ilvl w:val="0"/>
          <w:numId w:val="3"/>
        </w:numPr>
      </w:pPr>
      <w:r>
        <w:t>Windows Server 2012</w:t>
      </w:r>
    </w:p>
    <w:p w14:paraId="4CFDB5C0" w14:textId="77777777" w:rsidR="00792765" w:rsidRDefault="00792765" w:rsidP="00BE7B76">
      <w:pPr>
        <w:pStyle w:val="Heading2"/>
        <w:numPr>
          <w:ilvl w:val="1"/>
          <w:numId w:val="6"/>
        </w:numPr>
      </w:pPr>
      <w:bookmarkStart w:id="31" w:name="_Toc334362985"/>
      <w:r>
        <w:t>win-def:registry_object</w:t>
      </w:r>
      <w:bookmarkEnd w:id="31"/>
      <w:r w:rsidDel="00341AB3">
        <w:t xml:space="preserve"> </w:t>
      </w:r>
    </w:p>
    <w:p w14:paraId="3C325BB8" w14:textId="77777777" w:rsidR="00792765" w:rsidRDefault="00792765" w:rsidP="00792765">
      <w:r>
        <w:t xml:space="preserve">The </w:t>
      </w:r>
      <w:r w:rsidRPr="005E098C">
        <w:rPr>
          <w:rFonts w:ascii="Courier New" w:hAnsi="Courier New" w:cs="Courier New"/>
        </w:rPr>
        <w:t>registry_object</w:t>
      </w:r>
      <w:r w:rsidRPr="002A6937">
        <w:t xml:space="preserve"> </w:t>
      </w:r>
      <w:r>
        <w:t xml:space="preserve">construct defines the set of keys and/or hives whose associated system state information should be collected and represented as </w:t>
      </w:r>
      <w:r w:rsidRPr="005E098C">
        <w:rPr>
          <w:rFonts w:ascii="Courier New" w:hAnsi="Courier New" w:cs="Courier New"/>
        </w:rPr>
        <w:t>registry_items</w:t>
      </w:r>
      <w:r>
        <w:t xml:space="preserve">. The </w:t>
      </w:r>
      <w:r w:rsidRPr="005E098C">
        <w:rPr>
          <w:rFonts w:ascii="Courier New" w:hAnsi="Courier New" w:cs="Courier New"/>
        </w:rPr>
        <w:t>registry_object</w:t>
      </w:r>
      <w:r w:rsidRPr="005E098C">
        <w:t xml:space="preserve"> </w:t>
      </w:r>
      <w:r>
        <w:t xml:space="preserve">is capable of collecting the hives defined in the </w:t>
      </w:r>
      <w:r w:rsidRPr="007A1F28">
        <w:rPr>
          <w:rFonts w:ascii="Courier New" w:hAnsi="Courier New"/>
        </w:rPr>
        <w:t>win-def:EntityObjectRegistryHiveTypeType</w:t>
      </w:r>
      <w:r>
        <w:t xml:space="preserve"> enumeration, their keys, and all values whose type is defined in the </w:t>
      </w:r>
      <w:r w:rsidRPr="007A1F28">
        <w:rPr>
          <w:rFonts w:ascii="Courier New" w:hAnsi="Courier New"/>
        </w:rPr>
        <w:t>win-def:EntityObjectRegistryTypeType</w:t>
      </w:r>
      <w:r>
        <w:t>.</w:t>
      </w:r>
    </w:p>
    <w:p w14:paraId="72F57AEE" w14:textId="77777777" w:rsidR="00792765" w:rsidRDefault="000118F1" w:rsidP="00792765">
      <w:r>
        <w:object w:dxaOrig="8643" w:dyaOrig="5064" w14:anchorId="1414553A">
          <v:shape id="_x0000_i1030" type="#_x0000_t75" style="width:6in;height:251pt" o:ole="">
            <v:imagedata r:id="rId20" o:title=""/>
          </v:shape>
          <o:OLEObject Type="Embed" ProgID="Visio.Drawing.11" ShapeID="_x0000_i1030" DrawAspect="Content" ObjectID="_1408543127" r:id="rId2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792765" w14:paraId="4165CACB"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4E79FB8A" w14:textId="77777777" w:rsidR="00792765" w:rsidRDefault="00792765" w:rsidP="009B4965">
            <w:pPr>
              <w:jc w:val="center"/>
              <w:rPr>
                <w:b w:val="0"/>
                <w:bCs w:val="0"/>
              </w:rPr>
            </w:pPr>
            <w:r>
              <w:t>Property</w:t>
            </w:r>
          </w:p>
        </w:tc>
        <w:tc>
          <w:tcPr>
            <w:tcW w:w="1551" w:type="pct"/>
          </w:tcPr>
          <w:p w14:paraId="38B3B95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14:paraId="61DB3BFD"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14:paraId="329947E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14:paraId="3D675CF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07CC7441" w14:textId="77777777"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Pr>
          <w:p w14:paraId="79219287" w14:textId="77777777" w:rsidR="00792765" w:rsidRDefault="00792765" w:rsidP="009B4965">
            <w:r>
              <w:t>set</w:t>
            </w:r>
          </w:p>
        </w:tc>
        <w:tc>
          <w:tcPr>
            <w:tcW w:w="1551" w:type="pct"/>
          </w:tcPr>
          <w:p w14:paraId="17FF3B8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681" w:type="pct"/>
          </w:tcPr>
          <w:p w14:paraId="359AA47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14:paraId="08A3886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560" w:type="pct"/>
          </w:tcPr>
          <w:p w14:paraId="04B57D5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registry</w:t>
            </w:r>
            <w:r w:rsidRPr="00B87D65">
              <w:rPr>
                <w:rFonts w:ascii="Courier New" w:hAnsi="Courier New"/>
              </w:rPr>
              <w:t>_objects</w:t>
            </w:r>
            <w:r w:rsidRPr="00634E48">
              <w:t xml:space="preserve"> that are the result of logically combining and filtering the </w:t>
            </w:r>
            <w:r>
              <w:rPr>
                <w:rFonts w:ascii="Courier New" w:hAnsi="Courier New"/>
              </w:rPr>
              <w:t>registry</w:t>
            </w:r>
            <w:r w:rsidRPr="00B87D65">
              <w:rPr>
                <w:rFonts w:ascii="Courier New" w:hAnsi="Courier New"/>
              </w:rPr>
              <w:t>_items</w:t>
            </w:r>
            <w:r w:rsidRPr="00634E48">
              <w:t xml:space="preserve"> that are identified by one or more </w:t>
            </w:r>
            <w:r>
              <w:rPr>
                <w:rFonts w:ascii="Courier New" w:hAnsi="Courier New"/>
              </w:rPr>
              <w:t>registry</w:t>
            </w:r>
            <w:r w:rsidRPr="00B87D65">
              <w:rPr>
                <w:rFonts w:ascii="Courier New" w:hAnsi="Courier New"/>
              </w:rPr>
              <w:t>_objects</w:t>
            </w:r>
            <w:r w:rsidRPr="00634E48">
              <w:t>.</w:t>
            </w:r>
          </w:p>
          <w:p w14:paraId="4197225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5E0E31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hive, key, name, and filter properties MUST NOT be specified when this property is specified.</w:t>
            </w:r>
          </w:p>
          <w:p w14:paraId="619BAA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2BDE3CB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Please see the OVAL Language Specification </w:t>
            </w:r>
            <w:r w:rsidR="00F22018">
              <w:t>[2]</w:t>
            </w:r>
            <w:r>
              <w:t xml:space="preserve"> for additional information.</w:t>
            </w:r>
          </w:p>
        </w:tc>
      </w:tr>
      <w:tr w:rsidR="00792765" w:rsidRPr="009F2226" w14:paraId="7D2E7C20" w14:textId="77777777" w:rsidTr="009B4965">
        <w:tc>
          <w:tcPr>
            <w:cnfStyle w:val="001000000000" w:firstRow="0" w:lastRow="0" w:firstColumn="1" w:lastColumn="0" w:oddVBand="0" w:evenVBand="0" w:oddHBand="0" w:evenHBand="0" w:firstRowFirstColumn="0" w:firstRowLastColumn="0" w:lastRowFirstColumn="0" w:lastRowLastColumn="0"/>
            <w:tcW w:w="620" w:type="pct"/>
          </w:tcPr>
          <w:p w14:paraId="49949C6F" w14:textId="77777777" w:rsidR="00792765" w:rsidRDefault="00792765" w:rsidP="009B4965">
            <w:r>
              <w:t>behaviors</w:t>
            </w:r>
          </w:p>
        </w:tc>
        <w:tc>
          <w:tcPr>
            <w:tcW w:w="1551" w:type="pct"/>
          </w:tcPr>
          <w:p w14:paraId="6542185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win-def:RegistryBehaviors</w:t>
            </w:r>
          </w:p>
        </w:tc>
        <w:tc>
          <w:tcPr>
            <w:tcW w:w="681" w:type="pct"/>
          </w:tcPr>
          <w:p w14:paraId="33AD203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88" w:type="pct"/>
          </w:tcPr>
          <w:p w14:paraId="13B9D0EC" w14:textId="77777777"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560" w:type="pct"/>
          </w:tcPr>
          <w:p w14:paraId="5A90B9A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rPr>
              <w:t>registry</w:t>
            </w:r>
            <w:r w:rsidRPr="00B87D65">
              <w:rPr>
                <w:rFonts w:ascii="Courier New" w:hAnsi="Courier New"/>
              </w:rPr>
              <w:t>_object</w:t>
            </w:r>
            <w:r>
              <w:t xml:space="preserve"> collects </w:t>
            </w:r>
            <w:r>
              <w:rPr>
                <w:rFonts w:ascii="Courier New" w:hAnsi="Courier New"/>
              </w:rPr>
              <w:t>registry</w:t>
            </w:r>
            <w:r w:rsidRPr="00B87D65">
              <w:rPr>
                <w:rFonts w:ascii="Courier New" w:hAnsi="Courier New"/>
              </w:rPr>
              <w:t>_items</w:t>
            </w:r>
            <w:r>
              <w:t xml:space="preserve"> from the system.</w:t>
            </w:r>
          </w:p>
        </w:tc>
      </w:tr>
      <w:tr w:rsidR="00792765" w:rsidRPr="009F2226" w14:paraId="4E93711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7B5CD6A0" w14:textId="77777777" w:rsidR="00792765" w:rsidRPr="009676C4" w:rsidRDefault="00792765" w:rsidP="009B4965">
            <w:r>
              <w:t>hive</w:t>
            </w:r>
          </w:p>
        </w:tc>
        <w:tc>
          <w:tcPr>
            <w:tcW w:w="1551" w:type="pct"/>
          </w:tcPr>
          <w:p w14:paraId="33A2B3D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03D9C807"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EntityObjectRegistryHiveType</w:t>
            </w:r>
          </w:p>
        </w:tc>
        <w:tc>
          <w:tcPr>
            <w:tcW w:w="681" w:type="pct"/>
          </w:tcPr>
          <w:p w14:paraId="54DB5942"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14:paraId="7DFC12F6"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60" w:type="pct"/>
          </w:tcPr>
          <w:p w14:paraId="4A706D5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14:paraId="561F73C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FA88217" w14:textId="77777777" w:rsidR="00792765" w:rsidRPr="00CE569D" w:rsidRDefault="00792765" w:rsidP="0073079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This</w:t>
            </w:r>
            <w:r>
              <w:rPr>
                <w:rFonts w:cstheme="minorHAnsi"/>
                <w:color w:val="000000"/>
              </w:rPr>
              <w:t xml:space="preserve"> SHOULD align with the </w:t>
            </w:r>
            <w:r>
              <w:rPr>
                <w:rFonts w:cstheme="minorHAnsi"/>
                <w:color w:val="000000"/>
              </w:rPr>
              <w:lastRenderedPageBreak/>
              <w:t>guidance provided in the MSDN documentation</w:t>
            </w:r>
            <w:r w:rsidR="00C575B9">
              <w:rPr>
                <w:rStyle w:val="FootnoteReference"/>
                <w:rFonts w:cstheme="minorHAnsi"/>
                <w:color w:val="000000"/>
              </w:rPr>
              <w:footnoteReference w:id="76"/>
            </w:r>
            <w:r>
              <w:rPr>
                <w:rFonts w:cstheme="minorHAnsi"/>
                <w:color w:val="000000"/>
              </w:rPr>
              <w:t>.</w:t>
            </w:r>
          </w:p>
        </w:tc>
      </w:tr>
      <w:tr w:rsidR="00792765" w:rsidRPr="009F2226" w14:paraId="7F267B42" w14:textId="77777777" w:rsidTr="009B4965">
        <w:tc>
          <w:tcPr>
            <w:cnfStyle w:val="001000000000" w:firstRow="0" w:lastRow="0" w:firstColumn="1" w:lastColumn="0" w:oddVBand="0" w:evenVBand="0" w:oddHBand="0" w:evenHBand="0" w:firstRowFirstColumn="0" w:firstRowLastColumn="0" w:lastRowFirstColumn="0" w:lastRowLastColumn="0"/>
            <w:tcW w:w="620" w:type="pct"/>
          </w:tcPr>
          <w:p w14:paraId="0965624F" w14:textId="77777777" w:rsidR="00792765" w:rsidRDefault="00792765" w:rsidP="009B4965">
            <w:r>
              <w:lastRenderedPageBreak/>
              <w:t>key</w:t>
            </w:r>
          </w:p>
        </w:tc>
        <w:tc>
          <w:tcPr>
            <w:tcW w:w="1551" w:type="pct"/>
          </w:tcPr>
          <w:p w14:paraId="11792EF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10B9165"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14:paraId="63D5BD7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88" w:type="pct"/>
          </w:tcPr>
          <w:p w14:paraId="19D235C1"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560" w:type="pct"/>
          </w:tcPr>
          <w:p w14:paraId="3064F77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14:paraId="2C758B1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465871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p w14:paraId="35FC246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50D0285" w14:textId="77777777" w:rsidR="00792765" w:rsidRPr="00E74797" w:rsidRDefault="00792765" w:rsidP="00CF258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1E577B">
              <w:rPr>
                <w:rFonts w:cstheme="minorHAnsi"/>
                <w:b/>
                <w:color w:val="000000"/>
              </w:rPr>
              <w:t>xsi:nil=</w:t>
            </w:r>
            <w:r w:rsidR="00336F22">
              <w:rPr>
                <w:rFonts w:cstheme="minorHAnsi"/>
                <w:b/>
                <w:color w:val="000000"/>
              </w:rPr>
              <w:t>"</w:t>
            </w:r>
            <w:r w:rsidRPr="001E577B">
              <w:rPr>
                <w:rFonts w:cstheme="minorHAnsi"/>
                <w:b/>
                <w:color w:val="000000"/>
              </w:rPr>
              <w:t>true</w:t>
            </w:r>
            <w:r w:rsidR="00336F22">
              <w:rPr>
                <w:rFonts w:cstheme="minorHAnsi"/>
                <w:b/>
                <w:color w:val="000000"/>
              </w:rPr>
              <w:t>"</w:t>
            </w:r>
            <w:r>
              <w:rPr>
                <w:rFonts w:cstheme="minorHAnsi"/>
                <w:color w:val="000000"/>
              </w:rPr>
              <w:t xml:space="preserve"> indicates that the </w:t>
            </w:r>
            <w:r w:rsidRPr="001E577B">
              <w:rPr>
                <w:rFonts w:ascii="Courier New" w:hAnsi="Courier New" w:cs="Courier New"/>
                <w:color w:val="000000"/>
              </w:rPr>
              <w:t>registry_object</w:t>
            </w:r>
            <w:r>
              <w:rPr>
                <w:rFonts w:cstheme="minorHAnsi"/>
                <w:color w:val="000000"/>
              </w:rPr>
              <w:t xml:space="preserve"> must collect the set of hives specified by the h</w:t>
            </w:r>
            <w:r w:rsidR="008271F3">
              <w:rPr>
                <w:rFonts w:cstheme="minorHAnsi"/>
                <w:color w:val="000000"/>
              </w:rPr>
              <w:t>ive entity.</w:t>
            </w:r>
            <w:r w:rsidR="00082405">
              <w:rPr>
                <w:rFonts w:cstheme="minorHAnsi"/>
                <w:color w:val="000000"/>
              </w:rPr>
              <w:t xml:space="preserve">  In this case, a value MUST </w:t>
            </w:r>
            <w:r w:rsidR="00CF2585">
              <w:rPr>
                <w:rFonts w:cstheme="minorHAnsi"/>
                <w:color w:val="000000"/>
              </w:rPr>
              <w:t>NOT</w:t>
            </w:r>
            <w:r w:rsidR="00082405">
              <w:rPr>
                <w:rFonts w:cstheme="minorHAnsi"/>
                <w:color w:val="000000"/>
              </w:rPr>
              <w:t xml:space="preserve"> be specified.</w:t>
            </w:r>
          </w:p>
        </w:tc>
      </w:tr>
      <w:tr w:rsidR="00792765" w:rsidRPr="009F2226" w14:paraId="58CA5D5D"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0253961B" w14:textId="77777777" w:rsidR="00792765" w:rsidRDefault="00792765" w:rsidP="009B4965">
            <w:r>
              <w:t>name</w:t>
            </w:r>
          </w:p>
        </w:tc>
        <w:tc>
          <w:tcPr>
            <w:tcW w:w="1551" w:type="pct"/>
          </w:tcPr>
          <w:p w14:paraId="5BB2387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F2DF378"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681" w:type="pct"/>
          </w:tcPr>
          <w:p w14:paraId="00E22E3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1..1</w:t>
            </w:r>
          </w:p>
        </w:tc>
        <w:tc>
          <w:tcPr>
            <w:tcW w:w="588" w:type="pct"/>
          </w:tcPr>
          <w:p w14:paraId="0012E15A"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60" w:type="pct"/>
          </w:tcPr>
          <w:p w14:paraId="6F5BDB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14:paraId="31F1CD5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45EB83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14:paraId="60CD6E9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4179C0C" w14:textId="77777777" w:rsidR="00792765" w:rsidRPr="00E74797" w:rsidRDefault="00792765" w:rsidP="0008240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registry_object must collect the </w:t>
            </w:r>
            <w:r w:rsidRPr="00CE569D">
              <w:rPr>
                <w:rFonts w:ascii="Courier New" w:hAnsi="Courier New" w:cstheme="minorHAnsi"/>
                <w:color w:val="000000"/>
              </w:rPr>
              <w:t>registry_items</w:t>
            </w:r>
            <w:r>
              <w:rPr>
                <w:rFonts w:cstheme="minorHAnsi"/>
                <w:color w:val="000000"/>
              </w:rPr>
              <w:t xml:space="preserve"> specified by the hive and key properties.  In </w:t>
            </w:r>
            <w:r w:rsidR="00082405">
              <w:rPr>
                <w:rFonts w:cstheme="minorHAnsi"/>
                <w:color w:val="000000"/>
              </w:rPr>
              <w:t>this case</w:t>
            </w:r>
            <w:r>
              <w:rPr>
                <w:rFonts w:cstheme="minorHAnsi"/>
                <w:color w:val="000000"/>
              </w:rPr>
              <w:t>, a value MUST NOT be specified.</w:t>
            </w:r>
          </w:p>
        </w:tc>
      </w:tr>
      <w:tr w:rsidR="00792765" w:rsidRPr="009F2226" w14:paraId="701115BE" w14:textId="77777777" w:rsidTr="009B4965">
        <w:tc>
          <w:tcPr>
            <w:cnfStyle w:val="001000000000" w:firstRow="0" w:lastRow="0" w:firstColumn="1" w:lastColumn="0" w:oddVBand="0" w:evenVBand="0" w:oddHBand="0" w:evenHBand="0" w:firstRowFirstColumn="0" w:firstRowLastColumn="0" w:lastRowFirstColumn="0" w:lastRowLastColumn="0"/>
            <w:tcW w:w="620" w:type="pct"/>
          </w:tcPr>
          <w:p w14:paraId="666C8CED" w14:textId="77777777" w:rsidR="00792765" w:rsidRDefault="00792765" w:rsidP="009B4965">
            <w:r>
              <w:t>filter</w:t>
            </w:r>
          </w:p>
        </w:tc>
        <w:tc>
          <w:tcPr>
            <w:tcW w:w="1551" w:type="pct"/>
          </w:tcPr>
          <w:p w14:paraId="6D675FA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81" w:type="pct"/>
          </w:tcPr>
          <w:p w14:paraId="31CC5CC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88" w:type="pct"/>
          </w:tcPr>
          <w:p w14:paraId="08114965"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60" w:type="pct"/>
          </w:tcPr>
          <w:p w14:paraId="1A39532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694963">
              <w:rPr>
                <w:rFonts w:ascii="Courier New" w:hAnsi="Courier New" w:cs="Courier New"/>
              </w:rPr>
              <w:t>registry_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sidRPr="00694963">
              <w:rPr>
                <w:rFonts w:ascii="Courier New" w:hAnsi="Courier New" w:cs="Courier New"/>
              </w:rPr>
              <w:t>registry_items</w:t>
            </w:r>
            <w:r w:rsidRPr="00E74797">
              <w:rPr>
                <w:rFonts w:cstheme="minorHAnsi"/>
              </w:rPr>
              <w:t xml:space="preserve"> collected by </w:t>
            </w:r>
            <w:r>
              <w:rPr>
                <w:rFonts w:cstheme="minorHAnsi"/>
              </w:rPr>
              <w:t xml:space="preserve">a </w:t>
            </w:r>
            <w:r w:rsidRPr="00694963">
              <w:rPr>
                <w:rFonts w:ascii="Courier New" w:hAnsi="Courier New" w:cs="Courier New"/>
              </w:rPr>
              <w:t>registry_object</w:t>
            </w:r>
            <w:r w:rsidRPr="00E74797">
              <w:rPr>
                <w:rFonts w:cstheme="minorHAnsi"/>
              </w:rPr>
              <w:t xml:space="preserve">.  </w:t>
            </w:r>
          </w:p>
          <w:p w14:paraId="2437C02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14:paraId="09D29E57"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5A7C0552" w14:textId="77777777" w:rsidR="00792765" w:rsidRDefault="00792765" w:rsidP="00792765"/>
    <w:p w14:paraId="62E4F8D2" w14:textId="77777777" w:rsidR="00792765" w:rsidRDefault="00792765" w:rsidP="00BE7B76">
      <w:pPr>
        <w:pStyle w:val="Heading2"/>
        <w:numPr>
          <w:ilvl w:val="1"/>
          <w:numId w:val="6"/>
        </w:numPr>
      </w:pPr>
      <w:bookmarkStart w:id="32" w:name="_Toc334362986"/>
      <w:r>
        <w:lastRenderedPageBreak/>
        <w:t>win-def:RegistryBehaviors</w:t>
      </w:r>
      <w:bookmarkEnd w:id="32"/>
    </w:p>
    <w:p w14:paraId="052A8EEC" w14:textId="77777777" w:rsidR="00792765" w:rsidRDefault="00792765" w:rsidP="00792765">
      <w:pPr>
        <w:rPr>
          <w:i/>
        </w:rPr>
      </w:pPr>
      <w:r>
        <w:t xml:space="preserve">The </w:t>
      </w:r>
      <w:r w:rsidRPr="00403540">
        <w:rPr>
          <w:rFonts w:ascii="Courier New" w:hAnsi="Courier New"/>
        </w:rPr>
        <w:t>RegistryBehaviors</w:t>
      </w:r>
      <w:r>
        <w:t xml:space="preserve"> construct defines the behaviors that direct how the </w:t>
      </w:r>
      <w:r>
        <w:rPr>
          <w:rFonts w:ascii="Courier New" w:hAnsi="Courier New"/>
        </w:rPr>
        <w:t>registry</w:t>
      </w:r>
      <w:r w:rsidRPr="00403540">
        <w:rPr>
          <w:rFonts w:ascii="Courier New" w:hAnsi="Courier New"/>
        </w:rPr>
        <w:t>_object</w:t>
      </w:r>
      <w:r>
        <w:t xml:space="preserve"> collects </w:t>
      </w:r>
      <w:r>
        <w:rPr>
          <w:rFonts w:ascii="Courier New" w:hAnsi="Courier New"/>
        </w:rPr>
        <w:t>registry</w:t>
      </w:r>
      <w:r w:rsidRPr="00403540">
        <w:rPr>
          <w:rFonts w:ascii="Courier New" w:hAnsi="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2039"/>
        <w:gridCol w:w="855"/>
        <w:gridCol w:w="3035"/>
        <w:gridCol w:w="2437"/>
      </w:tblGrid>
      <w:tr w:rsidR="00792765" w14:paraId="2B20C4C5" w14:textId="77777777"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14:paraId="4CB9A629" w14:textId="77777777" w:rsidR="00792765" w:rsidRPr="00B5129E" w:rsidRDefault="00792765" w:rsidP="009B4965">
            <w:pPr>
              <w:jc w:val="center"/>
              <w:rPr>
                <w:rFonts w:cstheme="minorHAnsi"/>
                <w:b w:val="0"/>
                <w:bCs w:val="0"/>
              </w:rPr>
            </w:pPr>
            <w:r w:rsidRPr="00B5129E">
              <w:rPr>
                <w:rFonts w:cstheme="minorHAnsi"/>
              </w:rPr>
              <w:t>Attribute</w:t>
            </w:r>
          </w:p>
        </w:tc>
        <w:tc>
          <w:tcPr>
            <w:tcW w:w="511" w:type="pct"/>
          </w:tcPr>
          <w:p w14:paraId="0928561A"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1814" w:type="pct"/>
          </w:tcPr>
          <w:p w14:paraId="6B7BE9CD"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1456" w:type="pct"/>
          </w:tcPr>
          <w:p w14:paraId="0BC54CD2"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14:paraId="74A4A569" w14:textId="77777777"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14:paraId="2329810D" w14:textId="77777777" w:rsidR="00792765" w:rsidRPr="00B5129E" w:rsidRDefault="00792765" w:rsidP="009B4965">
            <w:pPr>
              <w:rPr>
                <w:rFonts w:cstheme="minorHAnsi"/>
              </w:rPr>
            </w:pPr>
            <w:r w:rsidRPr="00B5129E">
              <w:rPr>
                <w:rFonts w:cstheme="minorHAnsi"/>
              </w:rPr>
              <w:t>max_depth</w:t>
            </w:r>
          </w:p>
        </w:tc>
        <w:tc>
          <w:tcPr>
            <w:tcW w:w="511" w:type="pct"/>
          </w:tcPr>
          <w:p w14:paraId="0A488E24"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1814" w:type="pct"/>
          </w:tcPr>
          <w:p w14:paraId="1C81BA5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14:paraId="37D59AF4" w14:textId="77777777"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8A66134"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-1</w:t>
            </w:r>
          </w:p>
          <w:p w14:paraId="41EBC435" w14:textId="77777777"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CD30790"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0</w:t>
            </w:r>
          </w:p>
          <w:p w14:paraId="16D5DEC8"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5D04C5D"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&gt; 0</w:t>
            </w:r>
          </w:p>
          <w:p w14:paraId="430E5DFB"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1456" w:type="pct"/>
          </w:tcPr>
          <w:p w14:paraId="193849F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w:t>
            </w:r>
            <w:r>
              <w:rPr>
                <w:rFonts w:cstheme="minorHAnsi"/>
                <w:color w:val="000000"/>
                <w:sz w:val="24"/>
                <w:szCs w:val="24"/>
              </w:rPr>
              <w:t>registry</w:t>
            </w:r>
            <w:r w:rsidRPr="00810AEC">
              <w:rPr>
                <w:rFonts w:cstheme="minorHAnsi"/>
                <w:color w:val="000000"/>
                <w:sz w:val="24"/>
                <w:szCs w:val="24"/>
              </w:rPr>
              <w:t xml:space="preserve">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CE569D">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14:paraId="1F7B46A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752430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14:paraId="09E2D6B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i/>
                <w:color w:val="000000"/>
                <w:sz w:val="24"/>
                <w:szCs w:val="24"/>
              </w:rPr>
            </w:pPr>
          </w:p>
          <w:p w14:paraId="5E52E1A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with no limitation.</w:t>
            </w:r>
          </w:p>
          <w:p w14:paraId="2CA8651E" w14:textId="77777777"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33BFD60"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w:t>
            </w:r>
            <w:r>
              <w:rPr>
                <w:rFonts w:cstheme="minorHAnsi"/>
                <w:color w:val="000000"/>
                <w:sz w:val="24"/>
                <w:szCs w:val="24"/>
              </w:rPr>
              <w:t>registry</w:t>
            </w:r>
            <w:r w:rsidRPr="00810AEC">
              <w:rPr>
                <w:rFonts w:cstheme="minorHAnsi"/>
                <w:color w:val="000000"/>
                <w:sz w:val="24"/>
                <w:szCs w:val="24"/>
              </w:rPr>
              <w:t>.</w:t>
            </w:r>
          </w:p>
          <w:p w14:paraId="3F741EA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4C97B4F"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w:t>
            </w:r>
            <w:r>
              <w:rPr>
                <w:rFonts w:cstheme="minorHAnsi"/>
                <w:color w:val="000000"/>
                <w:sz w:val="24"/>
                <w:szCs w:val="24"/>
              </w:rPr>
              <w:t>registry</w:t>
            </w:r>
            <w:r w:rsidRPr="00810AEC">
              <w:rPr>
                <w:rFonts w:cstheme="minorHAnsi"/>
                <w:color w:val="000000"/>
                <w:sz w:val="24"/>
                <w:szCs w:val="24"/>
              </w:rPr>
              <w:t xml:space="preserve"> for the specified number of levels.</w:t>
            </w:r>
          </w:p>
          <w:p w14:paraId="208C62D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44B87D1D"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14:paraId="1CC617D5" w14:textId="77777777" w:rsidTr="00826353">
        <w:tc>
          <w:tcPr>
            <w:cnfStyle w:val="001000000000" w:firstRow="0" w:lastRow="0" w:firstColumn="1" w:lastColumn="0" w:oddVBand="0" w:evenVBand="0" w:oddHBand="0" w:evenHBand="0" w:firstRowFirstColumn="0" w:firstRowLastColumn="0" w:lastRowFirstColumn="0" w:lastRowLastColumn="0"/>
            <w:tcW w:w="1218" w:type="pct"/>
          </w:tcPr>
          <w:p w14:paraId="6B6AB237" w14:textId="77777777" w:rsidR="00792765" w:rsidRPr="00B5129E" w:rsidRDefault="00792765" w:rsidP="009B4965">
            <w:pPr>
              <w:rPr>
                <w:rFonts w:cstheme="minorHAnsi"/>
              </w:rPr>
            </w:pPr>
            <w:r w:rsidRPr="00B5129E">
              <w:rPr>
                <w:rFonts w:cstheme="minorHAnsi"/>
              </w:rPr>
              <w:t>recurse_direction</w:t>
            </w:r>
          </w:p>
        </w:tc>
        <w:tc>
          <w:tcPr>
            <w:tcW w:w="511" w:type="pct"/>
          </w:tcPr>
          <w:p w14:paraId="7743D898" w14:textId="77777777"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1814" w:type="pct"/>
          </w:tcPr>
          <w:p w14:paraId="00D93FBA" w14:textId="77777777"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none</w:t>
            </w:r>
            <w:r>
              <w:rPr>
                <w:rFonts w:cstheme="minorHAnsi"/>
                <w:i/>
                <w:color w:val="000000"/>
                <w:sz w:val="24"/>
                <w:szCs w:val="24"/>
              </w:rPr>
              <w:t>'</w:t>
            </w:r>
          </w:p>
          <w:p w14:paraId="296E637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AEA9C1C"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E569D">
              <w:rPr>
                <w:rFonts w:eastAsiaTheme="minorHAnsi" w:cstheme="minorHAnsi"/>
                <w:color w:val="000000"/>
                <w:sz w:val="24"/>
                <w:szCs w:val="24"/>
              </w:rPr>
              <w:t>up</w:t>
            </w:r>
            <w:r>
              <w:rPr>
                <w:rFonts w:cstheme="minorHAnsi"/>
                <w:color w:val="000000"/>
                <w:sz w:val="24"/>
                <w:szCs w:val="24"/>
              </w:rPr>
              <w:t>'</w:t>
            </w:r>
          </w:p>
          <w:p w14:paraId="65738EE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D3E73B3"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down</w:t>
            </w:r>
            <w:r>
              <w:rPr>
                <w:rFonts w:cstheme="minorHAnsi"/>
                <w:i/>
                <w:color w:val="000000"/>
                <w:sz w:val="24"/>
                <w:szCs w:val="24"/>
              </w:rPr>
              <w:t>'</w:t>
            </w:r>
          </w:p>
        </w:tc>
        <w:tc>
          <w:tcPr>
            <w:tcW w:w="1456" w:type="pct"/>
          </w:tcPr>
          <w:p w14:paraId="7FE95D2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registry</w:t>
            </w:r>
            <w:r w:rsidRPr="00810AEC">
              <w:rPr>
                <w:rFonts w:cstheme="minorHAnsi"/>
                <w:color w:val="000000"/>
                <w:sz w:val="24"/>
                <w:szCs w:val="24"/>
              </w:rPr>
              <w:t xml:space="preserve">. </w:t>
            </w:r>
          </w:p>
          <w:p w14:paraId="36A7E482" w14:textId="77777777" w:rsidR="00792765" w:rsidRPr="00A50EF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br/>
            </w:r>
            <w:r w:rsidR="00336F22">
              <w:rPr>
                <w:rFonts w:cstheme="minorHAnsi"/>
                <w:i/>
                <w:color w:val="000000"/>
                <w:sz w:val="24"/>
                <w:szCs w:val="24"/>
              </w:rPr>
              <w:t>'</w:t>
            </w:r>
            <w:r w:rsidRPr="00216D23">
              <w:rPr>
                <w:rFonts w:eastAsiaTheme="minorHAnsi" w:cstheme="minorHAnsi"/>
                <w:i/>
                <w:color w:val="000000"/>
                <w:sz w:val="24"/>
                <w:szCs w:val="24"/>
              </w:rPr>
              <w:t>none</w:t>
            </w:r>
            <w:r w:rsidR="00336F22">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do not traverse the registry.</w:t>
            </w:r>
          </w:p>
          <w:p w14:paraId="61F6176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8EBE15F"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216D23">
              <w:rPr>
                <w:rFonts w:eastAsiaTheme="minorHAnsi" w:cstheme="minorHAnsi"/>
                <w:color w:val="000000"/>
                <w:sz w:val="24"/>
                <w:szCs w:val="24"/>
              </w:rPr>
              <w:t>up</w:t>
            </w:r>
            <w:r>
              <w:rPr>
                <w:rFonts w:cstheme="minorHAnsi"/>
                <w:color w:val="000000"/>
                <w:sz w:val="24"/>
                <w:szCs w:val="24"/>
              </w:rPr>
              <w:t>'</w:t>
            </w:r>
            <w:r w:rsidR="00792765" w:rsidRPr="00216D23">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parent </w:t>
            </w:r>
            <w:r w:rsidR="00792765">
              <w:rPr>
                <w:rFonts w:cstheme="minorHAnsi"/>
                <w:color w:val="000000"/>
                <w:sz w:val="24"/>
                <w:szCs w:val="24"/>
              </w:rPr>
              <w:t>keys</w:t>
            </w:r>
            <w:r w:rsidR="00792765" w:rsidRPr="00810AEC">
              <w:rPr>
                <w:rFonts w:cstheme="minorHAnsi"/>
                <w:color w:val="000000"/>
                <w:sz w:val="24"/>
                <w:szCs w:val="24"/>
              </w:rPr>
              <w:t>.</w:t>
            </w:r>
          </w:p>
          <w:p w14:paraId="4C31BA0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ABA6115"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r w:rsidR="00792765" w:rsidRPr="00216D23">
              <w:rPr>
                <w:rFonts w:eastAsiaTheme="minorHAnsi" w:cstheme="minorHAnsi"/>
                <w:i/>
                <w:color w:val="000000"/>
                <w:sz w:val="24"/>
                <w:szCs w:val="24"/>
              </w:rPr>
              <w:t>down</w:t>
            </w:r>
            <w:r>
              <w:rPr>
                <w:rFonts w:cstheme="minorHAnsi"/>
                <w:i/>
                <w:color w:val="000000"/>
                <w:sz w:val="24"/>
                <w:szCs w:val="24"/>
              </w:rPr>
              <w:t>'</w:t>
            </w:r>
            <w:r w:rsidR="00792765" w:rsidRPr="00216D23">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child </w:t>
            </w:r>
            <w:r w:rsidR="00792765">
              <w:rPr>
                <w:rFonts w:cstheme="minorHAnsi"/>
                <w:color w:val="000000"/>
                <w:sz w:val="24"/>
                <w:szCs w:val="24"/>
              </w:rPr>
              <w:t>keys</w:t>
            </w:r>
            <w:r w:rsidR="00792765" w:rsidRPr="00810AEC">
              <w:rPr>
                <w:rFonts w:cstheme="minorHAnsi"/>
                <w:color w:val="000000"/>
                <w:sz w:val="24"/>
                <w:szCs w:val="24"/>
              </w:rPr>
              <w:t>.</w:t>
            </w:r>
          </w:p>
          <w:p w14:paraId="4B2B217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0B0C7D2" w14:textId="77777777"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cstheme="minorHAnsi"/>
                <w:color w:val="000000"/>
                <w:sz w:val="24"/>
                <w:szCs w:val="24"/>
              </w:rPr>
              <w:t>Note: It is not an error if max_depth specifies a certain level of traversal and that level does not exist.</w:t>
            </w:r>
          </w:p>
          <w:p w14:paraId="28EEB675" w14:textId="77777777"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8DA60F2" w14:textId="77777777"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14:paraId="7608E375" w14:textId="77777777" w:rsidTr="00826353">
        <w:trPr>
          <w:cnfStyle w:val="000000100000" w:firstRow="0" w:lastRow="0" w:firstColumn="0" w:lastColumn="0" w:oddVBand="0" w:evenVBand="0" w:oddHBand="1" w:evenHBand="0" w:firstRowFirstColumn="0" w:firstRowLastColumn="0" w:lastRowFirstColumn="0" w:lastRowLastColumn="0"/>
          <w:trHeight w:val="2230"/>
        </w:trPr>
        <w:tc>
          <w:tcPr>
            <w:cnfStyle w:val="001000000000" w:firstRow="0" w:lastRow="0" w:firstColumn="1" w:lastColumn="0" w:oddVBand="0" w:evenVBand="0" w:oddHBand="0" w:evenHBand="0" w:firstRowFirstColumn="0" w:firstRowLastColumn="0" w:lastRowFirstColumn="0" w:lastRowLastColumn="0"/>
            <w:tcW w:w="1218" w:type="pct"/>
          </w:tcPr>
          <w:p w14:paraId="768CF9C7" w14:textId="77777777" w:rsidR="00792765" w:rsidRPr="00B5129E" w:rsidRDefault="00792765" w:rsidP="009B4965">
            <w:pPr>
              <w:rPr>
                <w:rFonts w:cstheme="minorHAnsi"/>
              </w:rPr>
            </w:pPr>
            <w:r w:rsidRPr="00B5129E">
              <w:rPr>
                <w:rFonts w:cstheme="minorHAnsi"/>
              </w:rPr>
              <w:lastRenderedPageBreak/>
              <w:t>windows_view</w:t>
            </w:r>
          </w:p>
        </w:tc>
        <w:tc>
          <w:tcPr>
            <w:tcW w:w="511" w:type="pct"/>
          </w:tcPr>
          <w:p w14:paraId="1957385D"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1814" w:type="pct"/>
          </w:tcPr>
          <w:p w14:paraId="4219FF02" w14:textId="77777777"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32_bit</w:t>
            </w:r>
            <w:r>
              <w:rPr>
                <w:rFonts w:cstheme="minorHAnsi"/>
                <w:i/>
                <w:color w:val="000000"/>
                <w:sz w:val="24"/>
                <w:szCs w:val="24"/>
              </w:rPr>
              <w:t>'</w:t>
            </w:r>
          </w:p>
          <w:p w14:paraId="7A58C48B" w14:textId="77777777"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A78FA03"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64_bit</w:t>
            </w:r>
            <w:r>
              <w:rPr>
                <w:rFonts w:cstheme="minorHAnsi"/>
                <w:i/>
                <w:color w:val="000000"/>
                <w:sz w:val="24"/>
                <w:szCs w:val="24"/>
              </w:rPr>
              <w:t>'</w:t>
            </w:r>
          </w:p>
        </w:tc>
        <w:tc>
          <w:tcPr>
            <w:tcW w:w="1456" w:type="pct"/>
          </w:tcPr>
          <w:p w14:paraId="4E1C261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64-bit versions of Windows provide an alternate </w:t>
            </w:r>
            <w:r>
              <w:rPr>
                <w:rFonts w:cstheme="minorHAnsi"/>
                <w:color w:val="000000"/>
                <w:sz w:val="24"/>
                <w:szCs w:val="24"/>
              </w:rPr>
              <w:t>registry</w:t>
            </w:r>
            <w:r w:rsidRPr="00810AEC">
              <w:rPr>
                <w:rFonts w:cstheme="minorHAnsi"/>
                <w:color w:val="000000"/>
                <w:sz w:val="24"/>
                <w:szCs w:val="24"/>
              </w:rPr>
              <w:t xml:space="preserve"> view to 32-bit applications</w:t>
            </w:r>
            <w:r w:rsidR="00840772">
              <w:rPr>
                <w:rStyle w:val="FootnoteReference"/>
                <w:rFonts w:cstheme="minorHAnsi"/>
                <w:color w:val="000000"/>
                <w:sz w:val="24"/>
                <w:szCs w:val="24"/>
              </w:rPr>
              <w:footnoteReference w:id="77"/>
            </w:r>
            <w:r w:rsidRPr="00810AEC">
              <w:rPr>
                <w:rFonts w:cstheme="minorHAnsi"/>
                <w:color w:val="000000"/>
                <w:sz w:val="24"/>
                <w:szCs w:val="24"/>
              </w:rPr>
              <w:t>. This</w:t>
            </w:r>
            <w:r>
              <w:rPr>
                <w:rFonts w:cstheme="minorHAnsi"/>
                <w:color w:val="000000"/>
                <w:sz w:val="24"/>
                <w:szCs w:val="24"/>
              </w:rPr>
              <w:t xml:space="preserve"> b</w:t>
            </w:r>
            <w:r w:rsidRPr="00810AEC">
              <w:rPr>
                <w:rFonts w:cstheme="minorHAnsi"/>
                <w:color w:val="000000"/>
                <w:sz w:val="24"/>
                <w:szCs w:val="24"/>
              </w:rPr>
              <w:t xml:space="preserve">ehavior </w:t>
            </w:r>
            <w:r>
              <w:rPr>
                <w:rFonts w:cstheme="minorHAnsi"/>
                <w:color w:val="000000"/>
                <w:sz w:val="24"/>
                <w:szCs w:val="24"/>
              </w:rPr>
              <w:t>defines</w:t>
            </w:r>
            <w:r w:rsidRPr="00810AEC">
              <w:rPr>
                <w:rFonts w:cstheme="minorHAnsi"/>
                <w:color w:val="000000"/>
                <w:sz w:val="24"/>
                <w:szCs w:val="24"/>
              </w:rPr>
              <w:t xml:space="preserve"> which view should be examined</w:t>
            </w:r>
            <w:r>
              <w:rPr>
                <w:rFonts w:cstheme="minorHAnsi"/>
                <w:color w:val="000000"/>
                <w:sz w:val="24"/>
                <w:szCs w:val="24"/>
              </w:rPr>
              <w:t xml:space="preserve"> by the </w:t>
            </w:r>
            <w:r w:rsidRPr="00CE569D">
              <w:rPr>
                <w:rFonts w:ascii="Courier New" w:hAnsi="Courier New" w:cstheme="minorHAnsi"/>
                <w:color w:val="000000"/>
                <w:sz w:val="24"/>
                <w:szCs w:val="24"/>
              </w:rPr>
              <w:t>registry_object</w:t>
            </w:r>
            <w:r w:rsidRPr="00810AEC">
              <w:rPr>
                <w:rFonts w:cstheme="minorHAnsi"/>
                <w:color w:val="000000"/>
                <w:sz w:val="24"/>
                <w:szCs w:val="24"/>
              </w:rPr>
              <w:t>.</w:t>
            </w:r>
            <w:r>
              <w:rPr>
                <w:rFonts w:cstheme="minorHAnsi"/>
                <w:color w:val="000000"/>
                <w:sz w:val="24"/>
                <w:szCs w:val="24"/>
              </w:rPr>
              <w:t xml:space="preserve"> </w:t>
            </w:r>
          </w:p>
          <w:p w14:paraId="28EF55B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0B84140" w14:textId="77777777"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32_bit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32_bit view of the </w:t>
            </w:r>
            <w:r w:rsidR="00792765">
              <w:rPr>
                <w:rFonts w:cstheme="minorHAnsi"/>
                <w:color w:val="000000"/>
                <w:sz w:val="24"/>
                <w:szCs w:val="24"/>
              </w:rPr>
              <w:t>registry</w:t>
            </w:r>
            <w:r w:rsidR="00792765" w:rsidRPr="00F94FCA">
              <w:rPr>
                <w:rFonts w:cstheme="minorHAnsi"/>
                <w:color w:val="000000"/>
                <w:sz w:val="24"/>
                <w:szCs w:val="24"/>
              </w:rPr>
              <w:t>.</w:t>
            </w:r>
          </w:p>
          <w:p w14:paraId="37ABD9B7" w14:textId="77777777"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6CC146D"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64_bit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64_bit view of the </w:t>
            </w:r>
            <w:r w:rsidR="00792765">
              <w:rPr>
                <w:rFonts w:cstheme="minorHAnsi"/>
                <w:color w:val="000000"/>
                <w:sz w:val="24"/>
                <w:szCs w:val="24"/>
              </w:rPr>
              <w:t>registry</w:t>
            </w:r>
            <w:r w:rsidR="00792765" w:rsidRPr="00F94FCA">
              <w:rPr>
                <w:rFonts w:cstheme="minorHAnsi"/>
                <w:color w:val="000000"/>
                <w:sz w:val="24"/>
                <w:szCs w:val="24"/>
              </w:rPr>
              <w:t>.</w:t>
            </w:r>
          </w:p>
          <w:p w14:paraId="6E3881D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8D94888" w14:textId="77777777" w:rsidR="00792765" w:rsidRPr="00205FD6"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T</w:t>
            </w:r>
            <w:r w:rsidRPr="00CE569D">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E569D">
              <w:rPr>
                <w:rFonts w:eastAsiaTheme="minorHAnsi" w:cstheme="minorHAnsi"/>
                <w:color w:val="000000"/>
                <w:sz w:val="24"/>
                <w:szCs w:val="24"/>
              </w:rPr>
              <w:t xml:space="preserve"> Windows and </w:t>
            </w:r>
            <w:r>
              <w:rPr>
                <w:rFonts w:cstheme="minorHAnsi"/>
                <w:color w:val="000000"/>
                <w:sz w:val="24"/>
                <w:szCs w:val="24"/>
              </w:rPr>
              <w:t>MUST NOT</w:t>
            </w:r>
            <w:r w:rsidRPr="00CE569D">
              <w:rPr>
                <w:rFonts w:eastAsiaTheme="minorHAnsi" w:cstheme="minorHAnsi"/>
                <w:color w:val="000000"/>
                <w:sz w:val="24"/>
                <w:szCs w:val="24"/>
              </w:rPr>
              <w:t xml:space="preserve"> be applied on other platforms.</w:t>
            </w:r>
          </w:p>
          <w:p w14:paraId="12C04AF9"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14:paraId="4E0AF7C3" w14:textId="77777777" w:rsidR="00792765" w:rsidRDefault="00792765" w:rsidP="00792765"/>
    <w:p w14:paraId="15CFE236" w14:textId="77777777" w:rsidR="00792765" w:rsidRDefault="00792765" w:rsidP="00BE7B76">
      <w:pPr>
        <w:pStyle w:val="Heading2"/>
        <w:numPr>
          <w:ilvl w:val="1"/>
          <w:numId w:val="6"/>
        </w:numPr>
      </w:pPr>
      <w:r>
        <w:lastRenderedPageBreak/>
        <w:t xml:space="preserve"> </w:t>
      </w:r>
      <w:bookmarkStart w:id="33" w:name="_Toc334362987"/>
      <w:r>
        <w:t>win-def:registry_state</w:t>
      </w:r>
      <w:bookmarkEnd w:id="33"/>
    </w:p>
    <w:p w14:paraId="6325FA72" w14:textId="77777777" w:rsidR="00792765" w:rsidRDefault="00792765" w:rsidP="00792765">
      <w:r w:rsidRPr="005F2E1E">
        <w:t>The</w:t>
      </w:r>
      <w:r>
        <w:t xml:space="preserve"> </w:t>
      </w:r>
      <w:r>
        <w:rPr>
          <w:rFonts w:ascii="Courier New" w:hAnsi="Courier New"/>
        </w:rPr>
        <w:t>registry</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registry</w:t>
      </w:r>
      <w:r w:rsidRPr="00CE569D">
        <w:rPr>
          <w:rFonts w:ascii="Courier New" w:hAnsi="Courier New"/>
        </w:rPr>
        <w:t>_test</w:t>
      </w:r>
      <w:r>
        <w:t xml:space="preserve"> to specify the system state information, associated with hives or keys, to check in the registry on Microsoft Windows platforms. </w:t>
      </w:r>
    </w:p>
    <w:p w14:paraId="4305D688" w14:textId="77777777" w:rsidR="00792765" w:rsidRDefault="000118F1" w:rsidP="00792765">
      <w:r>
        <w:object w:dxaOrig="4199" w:dyaOrig="5233" w14:anchorId="6B164C4A">
          <v:shape id="_x0000_i1031" type="#_x0000_t75" style="width:210pt;height:264pt" o:ole="">
            <v:imagedata r:id="rId22" o:title=""/>
          </v:shape>
          <o:OLEObject Type="Embed" ProgID="Visio.Drawing.11" ShapeID="_x0000_i1031" DrawAspect="Content" ObjectID="_1408543128" r:id="rId23"/>
        </w:object>
      </w:r>
      <w:r w:rsidR="0079276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792765" w14:paraId="2231E376"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5204078E" w14:textId="77777777" w:rsidR="00792765" w:rsidRDefault="00792765" w:rsidP="009B4965">
            <w:pPr>
              <w:jc w:val="center"/>
              <w:rPr>
                <w:b w:val="0"/>
                <w:bCs w:val="0"/>
              </w:rPr>
            </w:pPr>
            <w:r>
              <w:t>Property</w:t>
            </w:r>
          </w:p>
        </w:tc>
        <w:tc>
          <w:tcPr>
            <w:tcW w:w="1551" w:type="pct"/>
          </w:tcPr>
          <w:p w14:paraId="7FA2BED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2180C375"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63D7288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14:paraId="503BD39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E74797" w14:paraId="485F24A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6EEFECE6" w14:textId="77777777" w:rsidR="00792765" w:rsidRPr="009676C4" w:rsidRDefault="00792765" w:rsidP="009B4965">
            <w:r>
              <w:t>hive</w:t>
            </w:r>
          </w:p>
        </w:tc>
        <w:tc>
          <w:tcPr>
            <w:tcW w:w="1551" w:type="pct"/>
          </w:tcPr>
          <w:p w14:paraId="056014E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520E2081"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EntityStateRegistryHiveType</w:t>
            </w:r>
          </w:p>
        </w:tc>
        <w:tc>
          <w:tcPr>
            <w:tcW w:w="705" w:type="pct"/>
          </w:tcPr>
          <w:p w14:paraId="0301DF1E"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79D924BD"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1A63524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14:paraId="6F57989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E8611A2" w14:textId="77777777" w:rsidR="00792765" w:rsidRPr="00E74797" w:rsidRDefault="00792765" w:rsidP="00220D7A">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w:t>
            </w:r>
            <w:r w:rsidR="00220D7A">
              <w:rPr>
                <w:rFonts w:cstheme="minorHAnsi"/>
                <w:color w:val="000000"/>
              </w:rPr>
              <w:t>, which contains the list of predefined hives</w:t>
            </w:r>
            <w:r w:rsidR="00220D7A">
              <w:rPr>
                <w:rStyle w:val="FootnoteReference"/>
                <w:rFonts w:cstheme="minorHAnsi"/>
                <w:color w:val="000000"/>
              </w:rPr>
              <w:footnoteReference w:id="78"/>
            </w:r>
            <w:r>
              <w:rPr>
                <w:rFonts w:cstheme="minorHAnsi"/>
                <w:color w:val="000000"/>
              </w:rPr>
              <w:t>.</w:t>
            </w:r>
          </w:p>
        </w:tc>
      </w:tr>
      <w:tr w:rsidR="00792765" w:rsidRPr="00E74797" w14:paraId="63427EF2"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050D17D9" w14:textId="77777777" w:rsidR="00792765" w:rsidRDefault="00792765" w:rsidP="009B4965">
            <w:r>
              <w:t>key</w:t>
            </w:r>
          </w:p>
        </w:tc>
        <w:tc>
          <w:tcPr>
            <w:tcW w:w="1551" w:type="pct"/>
          </w:tcPr>
          <w:p w14:paraId="62588DC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A4358F0"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14:paraId="04B7ECF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1F0BA537"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1CCDF9C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14:paraId="24F36BF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9815FBC"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792765" w:rsidRPr="00E74797" w14:paraId="165A9B0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090CE6FB" w14:textId="77777777" w:rsidR="00792765" w:rsidRDefault="00792765" w:rsidP="009B4965">
            <w:r>
              <w:t>name</w:t>
            </w:r>
          </w:p>
        </w:tc>
        <w:tc>
          <w:tcPr>
            <w:tcW w:w="1551" w:type="pct"/>
          </w:tcPr>
          <w:p w14:paraId="4F05CF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2CEBA5B6"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Pr>
          <w:p w14:paraId="6740EF1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41211322"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2CE7C7A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14:paraId="52E35CB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76976E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14:paraId="240472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99A7A81" w14:textId="77777777"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sidR="00147C67">
              <w:rPr>
                <w:rStyle w:val="FootnoteReference"/>
                <w:rFonts w:ascii="Calibri" w:hAnsi="Calibri"/>
                <w:szCs w:val="20"/>
              </w:rPr>
              <w:footnoteReference w:id="79"/>
            </w:r>
            <w:r w:rsidRPr="00CE569D">
              <w:rPr>
                <w:rFonts w:ascii="Calibri" w:hAnsi="Calibri"/>
                <w:szCs w:val="20"/>
              </w:rPr>
              <w:t>.</w:t>
            </w:r>
          </w:p>
        </w:tc>
      </w:tr>
      <w:tr w:rsidR="00792765" w:rsidRPr="00E74797" w14:paraId="18EE5BB2"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2CF93DAC" w14:textId="77777777" w:rsidR="00792765" w:rsidRDefault="00792765" w:rsidP="009B4965">
            <w:r>
              <w:lastRenderedPageBreak/>
              <w:t>last_write_time</w:t>
            </w:r>
          </w:p>
        </w:tc>
        <w:tc>
          <w:tcPr>
            <w:tcW w:w="1551" w:type="pct"/>
          </w:tcPr>
          <w:p w14:paraId="70BFADD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5" w:type="pct"/>
          </w:tcPr>
          <w:p w14:paraId="047C564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3107183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7839E7A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sidR="00451309">
              <w:rPr>
                <w:rFonts w:cstheme="minorHAnsi"/>
                <w:color w:val="000000"/>
              </w:rPr>
              <w:t>ere</w:t>
            </w:r>
            <w:r w:rsidRPr="006D5F15">
              <w:rPr>
                <w:rFonts w:cstheme="minorHAnsi"/>
                <w:color w:val="000000"/>
              </w:rPr>
              <w:t xml:space="preserve"> modified. </w:t>
            </w:r>
          </w:p>
          <w:p w14:paraId="6079B9E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8DEB07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w:t>
            </w:r>
            <w:r w:rsidR="00147C67">
              <w:rPr>
                <w:rFonts w:cstheme="minorHAnsi"/>
                <w:color w:val="000000"/>
              </w:rPr>
              <w:t>ed since January 1, 1601 (UTC)</w:t>
            </w:r>
            <w:r w:rsidR="00147C67">
              <w:rPr>
                <w:rStyle w:val="FootnoteReference"/>
                <w:rFonts w:cstheme="minorHAnsi"/>
                <w:color w:val="000000"/>
              </w:rPr>
              <w:footnoteReference w:id="80"/>
            </w:r>
            <w:r>
              <w:rPr>
                <w:rFonts w:cstheme="minorHAnsi"/>
                <w:color w:val="000000"/>
              </w:rPr>
              <w:t xml:space="preserve">. </w:t>
            </w:r>
          </w:p>
          <w:p w14:paraId="52245FE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880143B"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Last write time can be queried on any key, with hives being classified as a type of key. </w:t>
            </w:r>
          </w:p>
          <w:p w14:paraId="44950A2D"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When collecting only information about a registry hive or key the last write time will </w:t>
            </w:r>
          </w:p>
          <w:p w14:paraId="24B44C06"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be the time the key or any of its entries were modified. When collecting only information </w:t>
            </w:r>
          </w:p>
          <w:p w14:paraId="33D53655"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about a registry name the last write time will be the time the containing key was </w:t>
            </w:r>
            <w:r w:rsidRPr="008573D7">
              <w:rPr>
                <w:rFonts w:cstheme="minorHAnsi"/>
                <w:color w:val="000000"/>
              </w:rPr>
              <w:lastRenderedPageBreak/>
              <w:t xml:space="preserve">modified. </w:t>
            </w:r>
          </w:p>
          <w:p w14:paraId="15921E8B"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Thus when collecting information about a registry name, the last write time does not correlate </w:t>
            </w:r>
          </w:p>
          <w:p w14:paraId="21AA6ECC" w14:textId="77777777" w:rsidR="00792765"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directly to the specified name.</w:t>
            </w:r>
          </w:p>
          <w:p w14:paraId="226959B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EA3472D" w14:textId="77777777" w:rsidR="00792765" w:rsidRPr="00DE42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sidR="00CA1267">
              <w:rPr>
                <w:rStyle w:val="FootnoteReference"/>
                <w:rFonts w:cstheme="minorHAnsi"/>
                <w:color w:val="000000"/>
              </w:rPr>
              <w:footnoteReference w:id="81"/>
            </w:r>
            <w:r>
              <w:rPr>
                <w:rFonts w:cstheme="minorHAnsi"/>
                <w:color w:val="000000"/>
              </w:rPr>
              <w:t>.</w:t>
            </w:r>
          </w:p>
        </w:tc>
      </w:tr>
      <w:tr w:rsidR="00792765" w:rsidRPr="00E74797" w14:paraId="3A9D63A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0B40870C" w14:textId="77777777" w:rsidR="00792765" w:rsidRDefault="00792765" w:rsidP="009B4965">
            <w:r>
              <w:lastRenderedPageBreak/>
              <w:t>type</w:t>
            </w:r>
          </w:p>
        </w:tc>
        <w:tc>
          <w:tcPr>
            <w:tcW w:w="1551" w:type="pct"/>
          </w:tcPr>
          <w:p w14:paraId="4589807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4713574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EntityStateRegistryTypeType</w:t>
            </w:r>
          </w:p>
        </w:tc>
        <w:tc>
          <w:tcPr>
            <w:tcW w:w="705" w:type="pct"/>
          </w:tcPr>
          <w:p w14:paraId="4C0777F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5592E5C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7F86A87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14:paraId="6BFA940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70DE1D5" w14:textId="77777777" w:rsidR="00792765" w:rsidRPr="000E1978" w:rsidRDefault="00792765" w:rsidP="009B4965">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sidR="00CA1267">
              <w:rPr>
                <w:rStyle w:val="FootnoteReference"/>
              </w:rPr>
              <w:footnoteReference w:id="82"/>
            </w:r>
            <w:r w:rsidRPr="00CE569D">
              <w:t>.</w:t>
            </w:r>
          </w:p>
        </w:tc>
      </w:tr>
      <w:tr w:rsidR="00792765" w:rsidRPr="00E74797" w14:paraId="41FADA4B"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4304A4C8" w14:textId="77777777" w:rsidR="00792765" w:rsidRDefault="00792765" w:rsidP="009B4965">
            <w:r>
              <w:t>value</w:t>
            </w:r>
          </w:p>
        </w:tc>
        <w:tc>
          <w:tcPr>
            <w:tcW w:w="1551" w:type="pct"/>
          </w:tcPr>
          <w:p w14:paraId="24325F7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3B84B3F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EntityStateAnySimpleType</w:t>
            </w:r>
          </w:p>
        </w:tc>
        <w:tc>
          <w:tcPr>
            <w:tcW w:w="705" w:type="pct"/>
          </w:tcPr>
          <w:p w14:paraId="6CF8E7D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14:paraId="23E4010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7D0800D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14:paraId="37154B1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14:paraId="46EF800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sidR="00CA1267">
              <w:rPr>
                <w:rStyle w:val="FootnoteReference"/>
                <w:rFonts w:cstheme="minorHAnsi"/>
                <w:color w:val="000000"/>
              </w:rPr>
              <w:footnoteReference w:id="83"/>
            </w:r>
            <w:r w:rsidRPr="00CE569D">
              <w:rPr>
                <w:rFonts w:cstheme="minorHAnsi"/>
                <w:color w:val="000000"/>
              </w:rPr>
              <w:t>.</w:t>
            </w:r>
          </w:p>
          <w:p w14:paraId="6D10A83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31183D2" w14:textId="77777777" w:rsidR="00792765" w:rsidRPr="000E1978"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77B63">
              <w:rPr>
                <w:rFonts w:cstheme="minorHAnsi"/>
                <w:color w:val="000000"/>
              </w:rPr>
              <w:t xml:space="preserve">Please see the OVAL Language Specification </w:t>
            </w:r>
            <w:r w:rsidR="00F22018">
              <w:rPr>
                <w:rFonts w:cstheme="minorHAnsi"/>
                <w:color w:val="000000"/>
              </w:rPr>
              <w:t>[2]</w:t>
            </w:r>
            <w:r w:rsidRPr="00C77B63">
              <w:rPr>
                <w:rFonts w:cstheme="minorHAnsi"/>
                <w:color w:val="000000"/>
              </w:rPr>
              <w:t xml:space="preserve"> for more information about how datatypes are assigned to OVAL Item Entities.</w:t>
            </w:r>
          </w:p>
        </w:tc>
      </w:tr>
      <w:tr w:rsidR="00792765" w:rsidRPr="00E74797" w14:paraId="7CD6BD5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4F954244" w14:textId="77777777" w:rsidR="00792765" w:rsidRDefault="00792765" w:rsidP="009B4965">
            <w:r>
              <w:t>windows_view</w:t>
            </w:r>
          </w:p>
        </w:tc>
        <w:tc>
          <w:tcPr>
            <w:tcW w:w="1551" w:type="pct"/>
          </w:tcPr>
          <w:p w14:paraId="2C1C0E6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4B62891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5" w:type="pct"/>
          </w:tcPr>
          <w:p w14:paraId="1E32569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0C30451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32D6FDE3" w14:textId="77777777" w:rsidR="00792765" w:rsidRPr="00091DBF"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sidR="00CA1267">
              <w:rPr>
                <w:rStyle w:val="FootnoteReference"/>
                <w:rFonts w:cstheme="minorHAnsi"/>
                <w:color w:val="000000"/>
                <w:sz w:val="24"/>
                <w:szCs w:val="24"/>
              </w:rPr>
              <w:footnoteReference w:id="84"/>
            </w:r>
            <w:r>
              <w:rPr>
                <w:rFonts w:cstheme="minorHAnsi"/>
                <w:color w:val="000000"/>
                <w:sz w:val="24"/>
                <w:szCs w:val="24"/>
              </w:rPr>
              <w:t xml:space="preserve"> where the hive </w:t>
            </w:r>
            <w:r>
              <w:rPr>
                <w:rFonts w:cstheme="minorHAnsi"/>
                <w:color w:val="000000"/>
                <w:sz w:val="24"/>
                <w:szCs w:val="24"/>
              </w:rPr>
              <w:lastRenderedPageBreak/>
              <w:t>or registry key was collected</w:t>
            </w:r>
            <w:r w:rsidRPr="00810AEC">
              <w:rPr>
                <w:rFonts w:cstheme="minorHAnsi"/>
                <w:color w:val="000000"/>
                <w:sz w:val="24"/>
                <w:szCs w:val="24"/>
              </w:rPr>
              <w:t>.</w:t>
            </w:r>
          </w:p>
        </w:tc>
      </w:tr>
    </w:tbl>
    <w:p w14:paraId="552A7E35" w14:textId="77777777" w:rsidR="00792765" w:rsidRDefault="00792765" w:rsidP="00792765"/>
    <w:p w14:paraId="5A389BBB" w14:textId="77777777" w:rsidR="00792765" w:rsidRDefault="00792765" w:rsidP="00BE7B76">
      <w:pPr>
        <w:pStyle w:val="Heading2"/>
        <w:numPr>
          <w:ilvl w:val="1"/>
          <w:numId w:val="6"/>
        </w:numPr>
      </w:pPr>
      <w:bookmarkStart w:id="34" w:name="_Toc334362988"/>
      <w:r>
        <w:t>win-sc:registry_item</w:t>
      </w:r>
      <w:bookmarkEnd w:id="34"/>
    </w:p>
    <w:p w14:paraId="48BB4507" w14:textId="77777777" w:rsidR="00792765" w:rsidRDefault="00792765" w:rsidP="00792765">
      <w:r w:rsidRPr="006D5F15">
        <w:t xml:space="preserve">The </w:t>
      </w:r>
      <w:r w:rsidRPr="00910FE5">
        <w:rPr>
          <w:rFonts w:ascii="Courier New" w:hAnsi="Courier New" w:cs="Courier New"/>
        </w:rPr>
        <w:t>registry_item</w:t>
      </w:r>
      <w:r>
        <w:rPr>
          <w:rFonts w:ascii="Courier New" w:hAnsi="Courier New" w:cs="Courier New"/>
        </w:rPr>
        <w:t xml:space="preserve"> </w:t>
      </w:r>
      <w:r>
        <w:t>construct</w:t>
      </w:r>
      <w:r w:rsidRPr="006D5F15">
        <w:t xml:space="preserve"> specifies information that can be collected about a particular</w:t>
      </w:r>
      <w:r>
        <w:t xml:space="preserve"> hive or</w:t>
      </w:r>
      <w:r w:rsidRPr="006D5F15">
        <w:t xml:space="preserve"> registry key</w:t>
      </w:r>
      <w:r>
        <w:t xml:space="preserve"> on a Windows system</w:t>
      </w:r>
      <w:r w:rsidRPr="006D5F15">
        <w:t>.</w:t>
      </w:r>
    </w:p>
    <w:p w14:paraId="5353ED31" w14:textId="77777777" w:rsidR="00792765" w:rsidRDefault="000118F1" w:rsidP="00792765">
      <w:r>
        <w:object w:dxaOrig="4136" w:dyaOrig="3609" w14:anchorId="517991E4">
          <v:shape id="_x0000_i1032" type="#_x0000_t75" style="width:211pt;height:181pt" o:ole="">
            <v:imagedata r:id="rId24" o:title=""/>
          </v:shape>
          <o:OLEObject Type="Embed" ProgID="Visio.Drawing.11" ShapeID="_x0000_i1032" DrawAspect="Content" ObjectID="_1408543129" r:id="rId2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792765" w14:paraId="42E9BBCF"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55BF4DDC" w14:textId="77777777" w:rsidR="00792765" w:rsidRDefault="00792765" w:rsidP="009B4965">
            <w:pPr>
              <w:jc w:val="center"/>
              <w:rPr>
                <w:b w:val="0"/>
                <w:bCs w:val="0"/>
              </w:rPr>
            </w:pPr>
            <w:r>
              <w:t>Property</w:t>
            </w:r>
          </w:p>
        </w:tc>
        <w:tc>
          <w:tcPr>
            <w:tcW w:w="1551" w:type="pct"/>
          </w:tcPr>
          <w:p w14:paraId="271AE1B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4D5104F0"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3837498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14:paraId="3C0C6775"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A1267" w:rsidRPr="00E74797" w14:paraId="5218B12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1BD6D8E8" w14:textId="77777777" w:rsidR="00CA1267" w:rsidRPr="009676C4" w:rsidRDefault="00CA1267" w:rsidP="009B4965">
            <w:r>
              <w:t>hive</w:t>
            </w:r>
          </w:p>
        </w:tc>
        <w:tc>
          <w:tcPr>
            <w:tcW w:w="1551" w:type="pct"/>
          </w:tcPr>
          <w:p w14:paraId="1C4BF48E"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14:paraId="28F1AEE0" w14:textId="77777777"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EntityItemRegistryHiveType</w:t>
            </w:r>
          </w:p>
        </w:tc>
        <w:tc>
          <w:tcPr>
            <w:tcW w:w="705" w:type="pct"/>
          </w:tcPr>
          <w:p w14:paraId="5ACE7F32" w14:textId="77777777"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3EF2875E" w14:textId="77777777"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793FF1B1"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14:paraId="25281D9F"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F051C3B" w14:textId="77777777" w:rsidR="00CA1267" w:rsidRPr="00E7479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 which contains the list of predefined hives</w:t>
            </w:r>
            <w:r>
              <w:rPr>
                <w:rStyle w:val="FootnoteReference"/>
                <w:rFonts w:cstheme="minorHAnsi"/>
                <w:color w:val="000000"/>
              </w:rPr>
              <w:footnoteReference w:id="85"/>
            </w:r>
            <w:r>
              <w:rPr>
                <w:rFonts w:cstheme="minorHAnsi"/>
                <w:color w:val="000000"/>
              </w:rPr>
              <w:t>.</w:t>
            </w:r>
          </w:p>
        </w:tc>
      </w:tr>
      <w:tr w:rsidR="00CA1267" w:rsidRPr="00E74797" w14:paraId="6A92E701" w14:textId="77777777" w:rsidTr="009B4965">
        <w:tc>
          <w:tcPr>
            <w:cnfStyle w:val="001000000000" w:firstRow="0" w:lastRow="0" w:firstColumn="1" w:lastColumn="0" w:oddVBand="0" w:evenVBand="0" w:oddHBand="0" w:evenHBand="0" w:firstRowFirstColumn="0" w:firstRowLastColumn="0" w:lastRowFirstColumn="0" w:lastRowLastColumn="0"/>
            <w:tcW w:w="902" w:type="pct"/>
          </w:tcPr>
          <w:p w14:paraId="18508447" w14:textId="77777777" w:rsidR="00CA1267" w:rsidRDefault="00CA1267" w:rsidP="009B4965">
            <w:r>
              <w:t>key</w:t>
            </w:r>
          </w:p>
        </w:tc>
        <w:tc>
          <w:tcPr>
            <w:tcW w:w="1551" w:type="pct"/>
          </w:tcPr>
          <w:p w14:paraId="63EF553B" w14:textId="77777777" w:rsidR="00CA1267" w:rsidRPr="0031429A" w:rsidRDefault="00CA1267" w:rsidP="009B4965">
            <w:pPr>
              <w:cnfStyle w:val="000000000000" w:firstRow="0" w:lastRow="0" w:firstColumn="0" w:lastColumn="0" w:oddVBand="0" w:evenVBand="0" w:oddHBand="0" w:evenHBand="0" w:firstRowFirstColumn="0" w:firstRowLastColumn="0" w:lastRowFirstColumn="0" w:lastRowLastColumn="0"/>
            </w:pPr>
            <w:r>
              <w:t>oval-sc:EntityItemStringType</w:t>
            </w:r>
          </w:p>
        </w:tc>
        <w:tc>
          <w:tcPr>
            <w:tcW w:w="705" w:type="pct"/>
          </w:tcPr>
          <w:p w14:paraId="6FA5B689"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43589A82" w14:textId="77777777" w:rsidR="00CA1267" w:rsidRPr="00E7479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325" w:type="pct"/>
          </w:tcPr>
          <w:p w14:paraId="392C4711"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14:paraId="72AF28D8"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4BEE639" w14:textId="77777777" w:rsidR="00CA1267" w:rsidRPr="00E7479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CA1267" w:rsidRPr="00E74797" w14:paraId="131DAB4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20B50A73" w14:textId="77777777" w:rsidR="00CA1267" w:rsidRDefault="00CA1267" w:rsidP="009B4965">
            <w:r>
              <w:t>name</w:t>
            </w:r>
          </w:p>
        </w:tc>
        <w:tc>
          <w:tcPr>
            <w:tcW w:w="1551" w:type="pct"/>
          </w:tcPr>
          <w:p w14:paraId="5C5EA5A2" w14:textId="77777777"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oval-sc:EntityItemStringType</w:t>
            </w:r>
          </w:p>
        </w:tc>
        <w:tc>
          <w:tcPr>
            <w:tcW w:w="705" w:type="pct"/>
          </w:tcPr>
          <w:p w14:paraId="3605191C"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7CA1182A" w14:textId="77777777"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325" w:type="pct"/>
          </w:tcPr>
          <w:p w14:paraId="4B291106"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14:paraId="017EE023"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B6940BB"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 xml:space="preserve">If an empty string is </w:t>
            </w:r>
            <w:r w:rsidRPr="00DE42C7">
              <w:rPr>
                <w:rFonts w:cstheme="minorHAnsi"/>
                <w:color w:val="000000"/>
              </w:rPr>
              <w:lastRenderedPageBreak/>
              <w:t>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14:paraId="0FE5319C"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6ACED6F" w14:textId="77777777" w:rsidR="00CA1267" w:rsidRPr="00CE569D" w:rsidRDefault="00CA1267" w:rsidP="00336F22">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Pr>
                <w:rStyle w:val="FootnoteReference"/>
                <w:rFonts w:ascii="Calibri" w:hAnsi="Calibri"/>
                <w:szCs w:val="20"/>
              </w:rPr>
              <w:footnoteReference w:id="86"/>
            </w:r>
            <w:r w:rsidRPr="00CE569D">
              <w:rPr>
                <w:rFonts w:ascii="Calibri" w:hAnsi="Calibri"/>
                <w:szCs w:val="20"/>
              </w:rPr>
              <w:t>.</w:t>
            </w:r>
          </w:p>
        </w:tc>
      </w:tr>
      <w:tr w:rsidR="00CA1267" w:rsidRPr="00DE42C7" w14:paraId="2EBBB277" w14:textId="77777777" w:rsidTr="009B4965">
        <w:tc>
          <w:tcPr>
            <w:cnfStyle w:val="001000000000" w:firstRow="0" w:lastRow="0" w:firstColumn="1" w:lastColumn="0" w:oddVBand="0" w:evenVBand="0" w:oddHBand="0" w:evenHBand="0" w:firstRowFirstColumn="0" w:firstRowLastColumn="0" w:lastRowFirstColumn="0" w:lastRowLastColumn="0"/>
            <w:tcW w:w="902" w:type="pct"/>
          </w:tcPr>
          <w:p w14:paraId="744037C7" w14:textId="77777777" w:rsidR="00CA1267" w:rsidRDefault="00CA1267" w:rsidP="009B4965">
            <w:r>
              <w:lastRenderedPageBreak/>
              <w:t>last_write_time</w:t>
            </w:r>
          </w:p>
        </w:tc>
        <w:tc>
          <w:tcPr>
            <w:tcW w:w="1551" w:type="pct"/>
          </w:tcPr>
          <w:p w14:paraId="5EA8B298"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705" w:type="pct"/>
          </w:tcPr>
          <w:p w14:paraId="08D8613E"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701729D7"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43ACFE4A"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Pr>
                <w:rFonts w:cstheme="minorHAnsi"/>
                <w:color w:val="000000"/>
              </w:rPr>
              <w:t>ere last</w:t>
            </w:r>
            <w:r w:rsidRPr="006D5F15">
              <w:rPr>
                <w:rFonts w:cstheme="minorHAnsi"/>
                <w:color w:val="000000"/>
              </w:rPr>
              <w:t xml:space="preserve"> modified. </w:t>
            </w:r>
          </w:p>
          <w:p w14:paraId="5EA426FC"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A788409"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87"/>
            </w:r>
            <w:r>
              <w:rPr>
                <w:rFonts w:cstheme="minorHAnsi"/>
                <w:color w:val="000000"/>
              </w:rPr>
              <w:t xml:space="preserve">. </w:t>
            </w:r>
          </w:p>
          <w:p w14:paraId="5C6E3C16"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C040AA3"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Last write time can be queried on any key, with hives being classified as a type of key. </w:t>
            </w:r>
          </w:p>
          <w:p w14:paraId="1218BF3F"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When collecting only information about a registry hive or key the last write time will </w:t>
            </w:r>
          </w:p>
          <w:p w14:paraId="5A6D97EC"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be the time the key or any of its entries were modified. When collecting only information </w:t>
            </w:r>
          </w:p>
          <w:p w14:paraId="396A0FE0"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about a registry name the last write time will be the time the containing key was modified. </w:t>
            </w:r>
          </w:p>
          <w:p w14:paraId="34EFE7BB"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Thus when collecting information about a </w:t>
            </w:r>
            <w:r w:rsidRPr="00593386">
              <w:rPr>
                <w:rFonts w:cstheme="minorHAnsi"/>
                <w:color w:val="000000"/>
              </w:rPr>
              <w:lastRenderedPageBreak/>
              <w:t xml:space="preserve">registry name, the last write time does not correlate </w:t>
            </w:r>
          </w:p>
          <w:p w14:paraId="7299C53A" w14:textId="77777777" w:rsidR="00CA1267"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directly to the specified name.</w:t>
            </w:r>
          </w:p>
          <w:p w14:paraId="1030292D"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2A8546E" w14:textId="77777777" w:rsidR="00CA1267" w:rsidRPr="00DE42C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Pr>
                <w:rStyle w:val="FootnoteReference"/>
                <w:rFonts w:cstheme="minorHAnsi"/>
                <w:color w:val="000000"/>
              </w:rPr>
              <w:footnoteReference w:id="88"/>
            </w:r>
            <w:r>
              <w:rPr>
                <w:rFonts w:cstheme="minorHAnsi"/>
                <w:color w:val="000000"/>
              </w:rPr>
              <w:t>.</w:t>
            </w:r>
          </w:p>
        </w:tc>
      </w:tr>
      <w:tr w:rsidR="00CA1267" w:rsidRPr="006D5F15" w14:paraId="59F8F02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71BA430A" w14:textId="77777777" w:rsidR="00CA1267" w:rsidRDefault="006C6BB7" w:rsidP="009B4965">
            <w:r>
              <w:lastRenderedPageBreak/>
              <w:t>t</w:t>
            </w:r>
            <w:r w:rsidR="00CA1267">
              <w:t>ype</w:t>
            </w:r>
          </w:p>
        </w:tc>
        <w:tc>
          <w:tcPr>
            <w:tcW w:w="1551" w:type="pct"/>
          </w:tcPr>
          <w:p w14:paraId="11AABF3C"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14:paraId="5E772A26"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EntityItemRegistryTypeType</w:t>
            </w:r>
          </w:p>
        </w:tc>
        <w:tc>
          <w:tcPr>
            <w:tcW w:w="705" w:type="pct"/>
          </w:tcPr>
          <w:p w14:paraId="1C98ED57"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31D5EDE9"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7714CC2C"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14:paraId="73E9AD97"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6B57290" w14:textId="77777777" w:rsidR="00CA1267" w:rsidRPr="000E1978" w:rsidRDefault="00CA1267" w:rsidP="00336F22">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Pr>
                <w:rStyle w:val="FootnoteReference"/>
              </w:rPr>
              <w:footnoteReference w:id="89"/>
            </w:r>
            <w:r w:rsidRPr="00CE569D">
              <w:t>.</w:t>
            </w:r>
          </w:p>
        </w:tc>
      </w:tr>
      <w:tr w:rsidR="00CA1267" w:rsidRPr="006D5F15" w14:paraId="550E2B83" w14:textId="77777777" w:rsidTr="009B4965">
        <w:tc>
          <w:tcPr>
            <w:cnfStyle w:val="001000000000" w:firstRow="0" w:lastRow="0" w:firstColumn="1" w:lastColumn="0" w:oddVBand="0" w:evenVBand="0" w:oddHBand="0" w:evenHBand="0" w:firstRowFirstColumn="0" w:firstRowLastColumn="0" w:lastRowFirstColumn="0" w:lastRowLastColumn="0"/>
            <w:tcW w:w="902" w:type="pct"/>
          </w:tcPr>
          <w:p w14:paraId="3E20F875" w14:textId="77777777" w:rsidR="00CA1267" w:rsidRDefault="00CA1267" w:rsidP="009B4965">
            <w:r>
              <w:t>value</w:t>
            </w:r>
          </w:p>
        </w:tc>
        <w:tc>
          <w:tcPr>
            <w:tcW w:w="1551" w:type="pct"/>
          </w:tcPr>
          <w:p w14:paraId="11E86B83"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oval-sc:</w:t>
            </w:r>
          </w:p>
          <w:p w14:paraId="1C712D40"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EntityItemAnySimpleType</w:t>
            </w:r>
          </w:p>
        </w:tc>
        <w:tc>
          <w:tcPr>
            <w:tcW w:w="705" w:type="pct"/>
          </w:tcPr>
          <w:p w14:paraId="3CE1AD9E"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14:paraId="38CE572C"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5EF3057B"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14:paraId="2C261900"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14:paraId="4C99DC42"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Pr>
                <w:rStyle w:val="FootnoteReference"/>
                <w:rFonts w:cstheme="minorHAnsi"/>
                <w:color w:val="000000"/>
              </w:rPr>
              <w:footnoteReference w:id="90"/>
            </w:r>
            <w:r w:rsidRPr="00CE569D">
              <w:rPr>
                <w:rFonts w:cstheme="minorHAnsi"/>
                <w:color w:val="000000"/>
              </w:rPr>
              <w:t>.</w:t>
            </w:r>
          </w:p>
          <w:p w14:paraId="45A39FDA"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13839CD" w14:textId="77777777" w:rsidR="00CA1267" w:rsidRPr="000E1978"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4B51DA">
              <w:rPr>
                <w:rFonts w:cstheme="minorHAnsi"/>
                <w:color w:val="000000"/>
              </w:rPr>
              <w:t xml:space="preserve">Please see the OVAL Language Specification </w:t>
            </w:r>
            <w:r w:rsidR="00F22018">
              <w:rPr>
                <w:rFonts w:cstheme="minorHAnsi"/>
                <w:color w:val="000000"/>
              </w:rPr>
              <w:t>[2]</w:t>
            </w:r>
            <w:r w:rsidRPr="004B51DA">
              <w:rPr>
                <w:rFonts w:cstheme="minorHAnsi"/>
                <w:color w:val="000000"/>
              </w:rPr>
              <w:t xml:space="preserve"> for more information about how datatypes are assigned to OVAL Item Entities.</w:t>
            </w:r>
          </w:p>
        </w:tc>
      </w:tr>
      <w:tr w:rsidR="00CA1267" w:rsidRPr="006D5F15" w14:paraId="6C661CA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1BA829B7" w14:textId="77777777" w:rsidR="00CA1267" w:rsidRDefault="00CA1267" w:rsidP="009B4965">
            <w:r>
              <w:t>windows_view</w:t>
            </w:r>
          </w:p>
        </w:tc>
        <w:tc>
          <w:tcPr>
            <w:tcW w:w="1551" w:type="pct"/>
          </w:tcPr>
          <w:p w14:paraId="1D552541"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14:paraId="6682E4EF"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705" w:type="pct"/>
          </w:tcPr>
          <w:p w14:paraId="4695991D"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741FC3C6"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01A685C2" w14:textId="77777777" w:rsidR="00CA1267" w:rsidRPr="00091DBF" w:rsidRDefault="00CA1267" w:rsidP="00336F22">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Pr>
                <w:rStyle w:val="FootnoteReference"/>
                <w:rFonts w:cstheme="minorHAnsi"/>
                <w:color w:val="000000"/>
                <w:sz w:val="24"/>
                <w:szCs w:val="24"/>
              </w:rPr>
              <w:footnoteReference w:id="91"/>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14:paraId="2465D67D" w14:textId="77777777" w:rsidR="00792765" w:rsidRDefault="00792765" w:rsidP="00BE7B76">
      <w:pPr>
        <w:pStyle w:val="Heading2"/>
        <w:numPr>
          <w:ilvl w:val="1"/>
          <w:numId w:val="6"/>
        </w:numPr>
      </w:pPr>
      <w:bookmarkStart w:id="35" w:name="_Toc334362989"/>
      <w:r>
        <w:lastRenderedPageBreak/>
        <w:t>win-def:EntityObjectRegistryHiveType</w:t>
      </w:r>
      <w:bookmarkEnd w:id="35"/>
    </w:p>
    <w:p w14:paraId="71E231AE" w14:textId="77777777" w:rsidR="00792765" w:rsidRPr="0084145C" w:rsidRDefault="00792765" w:rsidP="00792765">
      <w:r w:rsidRPr="00BD4CA7">
        <w:t xml:space="preserve">The </w:t>
      </w:r>
      <w:r>
        <w:rPr>
          <w:rFonts w:ascii="Courier New" w:hAnsi="Courier New"/>
        </w:rPr>
        <w:t>EntityObjectRegistryHive</w:t>
      </w:r>
      <w:r w:rsidRPr="00305005">
        <w:rPr>
          <w:rFonts w:ascii="Courier New" w:hAnsi="Courier New"/>
        </w:rPr>
        <w:t>Type</w:t>
      </w:r>
      <w:r w:rsidRPr="00BD4CA7">
        <w:t xml:space="preserve"> </w:t>
      </w:r>
      <w:r>
        <w:t>defines the enumeration of possible hive types for the registry supported on Microsoft Windows platforms</w:t>
      </w:r>
      <w:r w:rsidR="00CA1267">
        <w:rPr>
          <w:rStyle w:val="FootnoteReference"/>
        </w:rPr>
        <w:footnoteReference w:id="92"/>
      </w:r>
      <w:r>
        <w:t>.</w:t>
      </w:r>
      <w:r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14:paraId="38DC40C1"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0D98C9DD"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3984DB42"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17C2930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4ACF46B" w14:textId="77777777" w:rsidR="00792765" w:rsidRPr="00A719C5" w:rsidRDefault="00792765" w:rsidP="009B4965">
            <w:r>
              <w:t>HKEY_CLASSES_ROOT</w:t>
            </w:r>
          </w:p>
        </w:tc>
        <w:tc>
          <w:tcPr>
            <w:tcW w:w="3675" w:type="pct"/>
            <w:tcBorders>
              <w:left w:val="single" w:sz="4" w:space="0" w:color="auto"/>
            </w:tcBorders>
          </w:tcPr>
          <w:p w14:paraId="2A299194"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14:paraId="44487FCA"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1E8FA9EC" w14:textId="77777777"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14:paraId="08767A8F"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14:paraId="24CB563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2C5B38EF" w14:textId="77777777" w:rsidR="00792765" w:rsidRDefault="00792765" w:rsidP="009B4965">
            <w:r>
              <w:t>HKEY_CURRENT_USER</w:t>
            </w:r>
          </w:p>
        </w:tc>
        <w:tc>
          <w:tcPr>
            <w:tcW w:w="3675" w:type="pct"/>
            <w:tcBorders>
              <w:left w:val="single" w:sz="4" w:space="0" w:color="auto"/>
            </w:tcBorders>
          </w:tcPr>
          <w:p w14:paraId="42A3E66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14:paraId="5CAFB760"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27B63592" w14:textId="77777777" w:rsidR="00792765" w:rsidRDefault="00792765" w:rsidP="009B4965">
            <w:r>
              <w:t>HKEY_LOCAL_MACHINE</w:t>
            </w:r>
          </w:p>
        </w:tc>
        <w:tc>
          <w:tcPr>
            <w:tcW w:w="3675" w:type="pct"/>
            <w:tcBorders>
              <w:left w:val="single" w:sz="4" w:space="0" w:color="auto"/>
            </w:tcBorders>
          </w:tcPr>
          <w:p w14:paraId="1431FC7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14:paraId="7321335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C1ABCA8" w14:textId="77777777" w:rsidR="00792765" w:rsidRDefault="00792765" w:rsidP="009B4965">
            <w:r>
              <w:t>HKEY_USERS</w:t>
            </w:r>
          </w:p>
        </w:tc>
        <w:tc>
          <w:tcPr>
            <w:tcW w:w="3675" w:type="pct"/>
            <w:tcBorders>
              <w:left w:val="single" w:sz="4" w:space="0" w:color="auto"/>
            </w:tcBorders>
          </w:tcPr>
          <w:p w14:paraId="08C4709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14:paraId="40C76CFD"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BBB778E" w14:textId="77777777" w:rsidR="00792765" w:rsidRPr="00BD4CA7" w:rsidRDefault="00792765" w:rsidP="009B4965">
            <w:pPr>
              <w:rPr>
                <w:i/>
              </w:rPr>
            </w:pPr>
            <w:r>
              <w:rPr>
                <w:i/>
              </w:rPr>
              <w:t>&lt;empty string&gt;</w:t>
            </w:r>
          </w:p>
        </w:tc>
        <w:tc>
          <w:tcPr>
            <w:tcW w:w="3675" w:type="pct"/>
            <w:tcBorders>
              <w:left w:val="single" w:sz="4" w:space="0" w:color="auto"/>
            </w:tcBorders>
          </w:tcPr>
          <w:p w14:paraId="41E6729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3DAD0718" w14:textId="77777777" w:rsidR="00792765" w:rsidRDefault="00792765" w:rsidP="00BE7B76">
      <w:pPr>
        <w:pStyle w:val="Heading2"/>
        <w:numPr>
          <w:ilvl w:val="1"/>
          <w:numId w:val="6"/>
        </w:numPr>
      </w:pPr>
      <w:bookmarkStart w:id="36" w:name="_Toc334362990"/>
      <w:r>
        <w:t>win-def:EntityStateRegistryHiveType</w:t>
      </w:r>
      <w:bookmarkEnd w:id="36"/>
    </w:p>
    <w:p w14:paraId="31F5EDC0" w14:textId="77777777" w:rsidR="00CA1267" w:rsidRPr="0084145C" w:rsidRDefault="00792765" w:rsidP="00CA1267">
      <w:r w:rsidRPr="00BD4CA7">
        <w:t xml:space="preserve">The </w:t>
      </w:r>
      <w:r w:rsidRPr="000A2020">
        <w:rPr>
          <w:rFonts w:ascii="Courier New" w:hAnsi="Courier New"/>
        </w:rPr>
        <w:t>Entity</w:t>
      </w:r>
      <w:r>
        <w:rPr>
          <w:rFonts w:ascii="Courier New" w:hAnsi="Courier New"/>
        </w:rPr>
        <w:t>State</w:t>
      </w:r>
      <w:r w:rsidRPr="000A2020">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3"/>
      </w:r>
      <w:r w:rsidR="00CA1267">
        <w:t>.</w:t>
      </w:r>
      <w:r w:rsidR="00CA1267"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14:paraId="7709CC9B"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42AEA3E9"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40D2EE3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280D9A9F"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DFB5696" w14:textId="77777777" w:rsidR="00792765" w:rsidRPr="00A719C5" w:rsidRDefault="00792765" w:rsidP="009B4965">
            <w:r>
              <w:t>HKEY_CLASSES_ROOT</w:t>
            </w:r>
          </w:p>
        </w:tc>
        <w:tc>
          <w:tcPr>
            <w:tcW w:w="3675" w:type="pct"/>
            <w:tcBorders>
              <w:left w:val="single" w:sz="4" w:space="0" w:color="auto"/>
            </w:tcBorders>
          </w:tcPr>
          <w:p w14:paraId="3E359122"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14:paraId="7B03832F"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2CF1945D" w14:textId="77777777"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14:paraId="4AD57C04"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14:paraId="13085A5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0CCAB31" w14:textId="77777777" w:rsidR="00792765" w:rsidRDefault="00792765" w:rsidP="009B4965">
            <w:r>
              <w:t>HKEY_CURRENT_USER</w:t>
            </w:r>
          </w:p>
        </w:tc>
        <w:tc>
          <w:tcPr>
            <w:tcW w:w="3675" w:type="pct"/>
            <w:tcBorders>
              <w:left w:val="single" w:sz="4" w:space="0" w:color="auto"/>
            </w:tcBorders>
          </w:tcPr>
          <w:p w14:paraId="56D060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6B136B" w:rsidRPr="00A719C5" w14:paraId="0952452E" w14:textId="77777777" w:rsidTr="00B0351F">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0016CE05" w14:textId="77777777" w:rsidR="006B136B" w:rsidRDefault="006B136B" w:rsidP="00B0351F">
            <w:r>
              <w:t>HKEY_CURRENT_USER_LOCAL_SETTINGS</w:t>
            </w:r>
          </w:p>
        </w:tc>
        <w:tc>
          <w:tcPr>
            <w:tcW w:w="3675" w:type="pct"/>
            <w:tcBorders>
              <w:left w:val="single" w:sz="4" w:space="0" w:color="auto"/>
            </w:tcBorders>
          </w:tcPr>
          <w:p w14:paraId="05EA51D6" w14:textId="77777777" w:rsidR="006B136B" w:rsidRPr="002A5F75" w:rsidRDefault="006B136B" w:rsidP="00B0351F">
            <w:pPr>
              <w:cnfStyle w:val="000000000000" w:firstRow="0" w:lastRow="0" w:firstColumn="0" w:lastColumn="0" w:oddVBand="0" w:evenVBand="0" w:oddHBand="0" w:evenHBand="0" w:firstRowFirstColumn="0" w:firstRowLastColumn="0" w:lastRowFirstColumn="0" w:lastRowLastColumn="0"/>
            </w:pPr>
            <w:r>
              <w:t>This value indicates configuration data for the current user not included in a roaming profile.</w:t>
            </w:r>
          </w:p>
        </w:tc>
      </w:tr>
      <w:tr w:rsidR="00792765" w14:paraId="7A071D5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27EFAE6" w14:textId="77777777" w:rsidR="00792765" w:rsidRDefault="00792765" w:rsidP="009B4965">
            <w:r>
              <w:t>HKEY_LOCAL_MACHINE</w:t>
            </w:r>
          </w:p>
        </w:tc>
        <w:tc>
          <w:tcPr>
            <w:tcW w:w="3675" w:type="pct"/>
            <w:tcBorders>
              <w:left w:val="single" w:sz="4" w:space="0" w:color="auto"/>
            </w:tcBorders>
          </w:tcPr>
          <w:p w14:paraId="1C6C18F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14:paraId="54ABA6AE"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DFD695E" w14:textId="77777777" w:rsidR="00792765" w:rsidRDefault="00792765" w:rsidP="009B4965">
            <w:r>
              <w:t>HKEY_USERS</w:t>
            </w:r>
          </w:p>
        </w:tc>
        <w:tc>
          <w:tcPr>
            <w:tcW w:w="3675" w:type="pct"/>
            <w:tcBorders>
              <w:left w:val="single" w:sz="4" w:space="0" w:color="auto"/>
            </w:tcBorders>
          </w:tcPr>
          <w:p w14:paraId="7DC0488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user-specific data.</w:t>
            </w:r>
          </w:p>
        </w:tc>
      </w:tr>
      <w:tr w:rsidR="00792765" w14:paraId="2A8CC43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826453D" w14:textId="77777777" w:rsidR="00792765" w:rsidRPr="00BD4CA7" w:rsidRDefault="00792765" w:rsidP="009B4965">
            <w:pPr>
              <w:rPr>
                <w:i/>
              </w:rPr>
            </w:pPr>
            <w:r>
              <w:rPr>
                <w:i/>
              </w:rPr>
              <w:t>&lt;empty string&gt;</w:t>
            </w:r>
          </w:p>
        </w:tc>
        <w:tc>
          <w:tcPr>
            <w:tcW w:w="3675" w:type="pct"/>
            <w:tcBorders>
              <w:left w:val="single" w:sz="4" w:space="0" w:color="auto"/>
            </w:tcBorders>
          </w:tcPr>
          <w:p w14:paraId="4F3B21C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550266D" w14:textId="77777777" w:rsidR="00792765" w:rsidRDefault="00792765" w:rsidP="00BE7B76">
      <w:pPr>
        <w:pStyle w:val="Heading2"/>
        <w:numPr>
          <w:ilvl w:val="1"/>
          <w:numId w:val="6"/>
        </w:numPr>
      </w:pPr>
      <w:bookmarkStart w:id="37" w:name="_Toc334362991"/>
      <w:r>
        <w:t>win-sc:EntityItemRegistryHiveType</w:t>
      </w:r>
      <w:bookmarkEnd w:id="37"/>
    </w:p>
    <w:p w14:paraId="1EDF297F" w14:textId="77777777" w:rsidR="00792765" w:rsidRPr="0084145C" w:rsidRDefault="00792765" w:rsidP="00792765">
      <w:r w:rsidRPr="00BD4CA7">
        <w:t xml:space="preserve">The </w:t>
      </w:r>
      <w:r w:rsidRPr="00C0309A">
        <w:rPr>
          <w:rFonts w:ascii="Courier New" w:hAnsi="Courier New"/>
        </w:rPr>
        <w:t>Entity</w:t>
      </w:r>
      <w:r>
        <w:rPr>
          <w:rFonts w:ascii="Courier New" w:hAnsi="Courier New"/>
        </w:rPr>
        <w:t>Item</w:t>
      </w:r>
      <w:r w:rsidRPr="00C0309A">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4"/>
      </w:r>
      <w:r w:rsidR="00CA1267">
        <w:t>.</w:t>
      </w:r>
    </w:p>
    <w:tbl>
      <w:tblPr>
        <w:tblStyle w:val="LightList1"/>
        <w:tblW w:w="5000" w:type="pct"/>
        <w:tblLayout w:type="fixed"/>
        <w:tblLook w:val="04A0" w:firstRow="1" w:lastRow="0" w:firstColumn="1" w:lastColumn="0" w:noHBand="0" w:noVBand="1"/>
      </w:tblPr>
      <w:tblGrid>
        <w:gridCol w:w="2538"/>
        <w:gridCol w:w="7038"/>
      </w:tblGrid>
      <w:tr w:rsidR="00792765" w14:paraId="4B66500E"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7247B763"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4453516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4B5D065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2F1A040D" w14:textId="77777777" w:rsidR="00792765" w:rsidRPr="00A719C5" w:rsidRDefault="00792765" w:rsidP="009B4965">
            <w:r>
              <w:t>HKEY_CLASSES_ROOT</w:t>
            </w:r>
          </w:p>
        </w:tc>
        <w:tc>
          <w:tcPr>
            <w:tcW w:w="3675" w:type="pct"/>
            <w:tcBorders>
              <w:left w:val="single" w:sz="4" w:space="0" w:color="auto"/>
            </w:tcBorders>
          </w:tcPr>
          <w:p w14:paraId="141A2DD5"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14:paraId="7AAAA202"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4AC82545" w14:textId="77777777"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14:paraId="7B4AABB8"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14:paraId="12FE544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F1623C7" w14:textId="77777777" w:rsidR="00792765" w:rsidRDefault="00792765" w:rsidP="009B4965">
            <w:r>
              <w:lastRenderedPageBreak/>
              <w:t>HKEY_CURRENT_USER</w:t>
            </w:r>
          </w:p>
        </w:tc>
        <w:tc>
          <w:tcPr>
            <w:tcW w:w="3675" w:type="pct"/>
            <w:tcBorders>
              <w:left w:val="single" w:sz="4" w:space="0" w:color="auto"/>
            </w:tcBorders>
          </w:tcPr>
          <w:p w14:paraId="0F678FA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6B136B" w:rsidRPr="00A719C5" w14:paraId="623B6483" w14:textId="77777777" w:rsidTr="00B0351F">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7AC0FC2" w14:textId="77777777" w:rsidR="006B136B" w:rsidRDefault="006B136B" w:rsidP="00B0351F">
            <w:r>
              <w:t>HKEY_CURRENT_USER_LOCAL_SETTINGS</w:t>
            </w:r>
          </w:p>
        </w:tc>
        <w:tc>
          <w:tcPr>
            <w:tcW w:w="3675" w:type="pct"/>
            <w:tcBorders>
              <w:left w:val="single" w:sz="4" w:space="0" w:color="auto"/>
            </w:tcBorders>
          </w:tcPr>
          <w:p w14:paraId="1EE56AB5" w14:textId="77777777" w:rsidR="006B136B" w:rsidRPr="002A5F75" w:rsidRDefault="006B136B" w:rsidP="00B0351F">
            <w:pPr>
              <w:cnfStyle w:val="000000000000" w:firstRow="0" w:lastRow="0" w:firstColumn="0" w:lastColumn="0" w:oddVBand="0" w:evenVBand="0" w:oddHBand="0" w:evenHBand="0" w:firstRowFirstColumn="0" w:firstRowLastColumn="0" w:lastRowFirstColumn="0" w:lastRowLastColumn="0"/>
            </w:pPr>
            <w:r>
              <w:t>This value indicates configuration data for the current user not included in a roaming profile.</w:t>
            </w:r>
          </w:p>
        </w:tc>
      </w:tr>
      <w:tr w:rsidR="00792765" w14:paraId="565EF4D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1F40F7E" w14:textId="77777777" w:rsidR="00792765" w:rsidRDefault="00792765" w:rsidP="009B4965">
            <w:r>
              <w:t>HKEY_LOCAL_MACHINE</w:t>
            </w:r>
          </w:p>
        </w:tc>
        <w:tc>
          <w:tcPr>
            <w:tcW w:w="3675" w:type="pct"/>
            <w:tcBorders>
              <w:left w:val="single" w:sz="4" w:space="0" w:color="auto"/>
            </w:tcBorders>
          </w:tcPr>
          <w:p w14:paraId="4B033D9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14:paraId="2D76C9AD"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13E3C947" w14:textId="77777777" w:rsidR="00792765" w:rsidRDefault="00792765" w:rsidP="009B4965">
            <w:r>
              <w:t>HKEY_USERS</w:t>
            </w:r>
          </w:p>
        </w:tc>
        <w:tc>
          <w:tcPr>
            <w:tcW w:w="3675" w:type="pct"/>
            <w:tcBorders>
              <w:left w:val="single" w:sz="4" w:space="0" w:color="auto"/>
            </w:tcBorders>
          </w:tcPr>
          <w:p w14:paraId="24AD753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user-specific data.</w:t>
            </w:r>
          </w:p>
        </w:tc>
      </w:tr>
      <w:tr w:rsidR="00792765" w14:paraId="14548BE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123ADA4" w14:textId="77777777" w:rsidR="00792765" w:rsidRPr="00BD4CA7" w:rsidRDefault="00792765" w:rsidP="009B4965">
            <w:pPr>
              <w:rPr>
                <w:i/>
              </w:rPr>
            </w:pPr>
            <w:r>
              <w:rPr>
                <w:i/>
              </w:rPr>
              <w:t>&lt;empty string&gt;</w:t>
            </w:r>
          </w:p>
        </w:tc>
        <w:tc>
          <w:tcPr>
            <w:tcW w:w="3675" w:type="pct"/>
            <w:tcBorders>
              <w:left w:val="single" w:sz="4" w:space="0" w:color="auto"/>
            </w:tcBorders>
          </w:tcPr>
          <w:p w14:paraId="10C9447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0A8814BB" w14:textId="77777777" w:rsidR="00792765" w:rsidRDefault="00792765" w:rsidP="00792765"/>
    <w:p w14:paraId="21900E6C" w14:textId="77777777" w:rsidR="00792765" w:rsidRDefault="00792765" w:rsidP="00BE7B76">
      <w:pPr>
        <w:pStyle w:val="Heading2"/>
        <w:numPr>
          <w:ilvl w:val="1"/>
          <w:numId w:val="6"/>
        </w:numPr>
      </w:pPr>
      <w:bookmarkStart w:id="38" w:name="_Toc334362992"/>
      <w:r>
        <w:t>win-def:EntityStateRegistryTypeType</w:t>
      </w:r>
      <w:bookmarkEnd w:id="38"/>
      <w:r>
        <w:t xml:space="preserve"> </w:t>
      </w:r>
    </w:p>
    <w:p w14:paraId="2E85F976" w14:textId="77777777" w:rsidR="00792765" w:rsidRPr="0084145C" w:rsidRDefault="00792765" w:rsidP="00792765">
      <w:r>
        <w:t xml:space="preserve">The </w:t>
      </w:r>
      <w:r w:rsidRPr="00CE569D">
        <w:rPr>
          <w:rFonts w:ascii="Courier New" w:hAnsi="Courier New"/>
        </w:rPr>
        <w:t>EntityStateRegistryTypeType</w:t>
      </w:r>
      <w:r w:rsidR="00450AAB">
        <w:t xml:space="preserve"> defines the types</w:t>
      </w:r>
      <w:r w:rsidR="00CA1267">
        <w:rPr>
          <w:rStyle w:val="FootnoteReference"/>
        </w:rPr>
        <w:footnoteReference w:id="95"/>
      </w:r>
      <w:r>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538"/>
        <w:gridCol w:w="7038"/>
      </w:tblGrid>
      <w:tr w:rsidR="00792765" w14:paraId="10166930" w14:textId="77777777" w:rsidTr="00DA21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64BFEE7E"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322D54AE"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1E59B391"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6CDFEF9" w14:textId="77777777" w:rsidR="00792765" w:rsidRPr="00A719C5" w:rsidRDefault="00792765" w:rsidP="009B4965">
            <w:r>
              <w:t>reg_binary</w:t>
            </w:r>
          </w:p>
        </w:tc>
        <w:tc>
          <w:tcPr>
            <w:tcW w:w="3675" w:type="pct"/>
            <w:tcBorders>
              <w:left w:val="single" w:sz="4" w:space="0" w:color="auto"/>
            </w:tcBorders>
          </w:tcPr>
          <w:p w14:paraId="67BB7A8F"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14:paraId="161CD260"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724A7F90" w14:textId="77777777" w:rsidR="00792765" w:rsidRPr="00A719C5" w:rsidRDefault="00792765" w:rsidP="009B4965">
            <w:r>
              <w:t>reg_dword</w:t>
            </w:r>
          </w:p>
        </w:tc>
        <w:tc>
          <w:tcPr>
            <w:tcW w:w="3675" w:type="pct"/>
            <w:tcBorders>
              <w:top w:val="single" w:sz="8" w:space="0" w:color="000000" w:themeColor="text1"/>
              <w:left w:val="single" w:sz="4" w:space="0" w:color="auto"/>
              <w:bottom w:val="single" w:sz="8" w:space="0" w:color="000000" w:themeColor="text1"/>
            </w:tcBorders>
          </w:tcPr>
          <w:p w14:paraId="2F0CB8DD"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DA2180" w:rsidRPr="00A719C5" w14:paraId="34A7B24F"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6ABF696A" w14:textId="77777777" w:rsidR="00DA2180" w:rsidRDefault="00DA2180" w:rsidP="009377A7">
            <w:r>
              <w:t>reg_dword_little_endian</w:t>
            </w:r>
          </w:p>
        </w:tc>
        <w:tc>
          <w:tcPr>
            <w:tcW w:w="3675" w:type="pct"/>
            <w:tcBorders>
              <w:left w:val="single" w:sz="4" w:space="0" w:color="auto"/>
            </w:tcBorders>
          </w:tcPr>
          <w:p w14:paraId="4C3BFEB8" w14:textId="77777777" w:rsidR="00DA2180" w:rsidRPr="00CD1AB4" w:rsidRDefault="00DA2180" w:rsidP="009B4965">
            <w:pPr>
              <w:cnfStyle w:val="000000100000" w:firstRow="0" w:lastRow="0" w:firstColumn="0" w:lastColumn="0" w:oddVBand="0" w:evenVBand="0" w:oddHBand="1" w:evenHBand="0" w:firstRowFirstColumn="0" w:firstRowLastColumn="0" w:lastRowFirstColumn="0" w:lastRowLastColumn="0"/>
            </w:pPr>
            <w:r w:rsidRPr="00B8478F">
              <w:t>The reg_dword_little_endian type is used by registry keys that specify a 32-bit little-endian number. It is designed to run on little-endian computer architectures.</w:t>
            </w:r>
          </w:p>
        </w:tc>
      </w:tr>
      <w:tr w:rsidR="00DA2180" w:rsidRPr="00A719C5" w14:paraId="4ACBE001"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207055E5" w14:textId="77777777" w:rsidR="00DA2180" w:rsidRDefault="00DA2180" w:rsidP="009377A7">
            <w:r>
              <w:t>reg_dword_big_endian</w:t>
            </w:r>
          </w:p>
        </w:tc>
        <w:tc>
          <w:tcPr>
            <w:tcW w:w="3675" w:type="pct"/>
            <w:tcBorders>
              <w:top w:val="single" w:sz="8" w:space="0" w:color="000000" w:themeColor="text1"/>
              <w:left w:val="single" w:sz="4" w:space="0" w:color="auto"/>
              <w:bottom w:val="single" w:sz="8" w:space="0" w:color="000000" w:themeColor="text1"/>
            </w:tcBorders>
          </w:tcPr>
          <w:p w14:paraId="109BF9D3" w14:textId="77777777" w:rsidR="00DA2180" w:rsidRPr="00B8478F" w:rsidRDefault="00DA2180" w:rsidP="009B4965">
            <w:pPr>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DA2180" w:rsidRPr="00A719C5" w14:paraId="72E4EA8F"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0A5D63BA" w14:textId="77777777" w:rsidR="00DA2180" w:rsidRDefault="00DA2180" w:rsidP="009B4965">
            <w:r>
              <w:t>reg_expand_sz</w:t>
            </w:r>
          </w:p>
        </w:tc>
        <w:tc>
          <w:tcPr>
            <w:tcW w:w="3675" w:type="pct"/>
            <w:tcBorders>
              <w:left w:val="single" w:sz="4" w:space="0" w:color="auto"/>
            </w:tcBorders>
          </w:tcPr>
          <w:p w14:paraId="3BC7967C" w14:textId="77777777"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B431C8" w:rsidRPr="00A719C5" w14:paraId="6A955D9E"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3077625" w14:textId="77777777" w:rsidR="00B431C8" w:rsidRDefault="00B431C8" w:rsidP="009B4965">
            <w:r>
              <w:t>reg_link</w:t>
            </w:r>
          </w:p>
        </w:tc>
        <w:tc>
          <w:tcPr>
            <w:tcW w:w="3675" w:type="pct"/>
            <w:tcBorders>
              <w:left w:val="single" w:sz="4" w:space="0" w:color="auto"/>
            </w:tcBorders>
          </w:tcPr>
          <w:p w14:paraId="604C4F91" w14:textId="77777777" w:rsidR="00B431C8" w:rsidRPr="00CD1AB4" w:rsidRDefault="00B431C8" w:rsidP="009B4965">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DA2180" w14:paraId="79B32CFE"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F355E78" w14:textId="77777777" w:rsidR="00DA2180" w:rsidRDefault="00DA2180" w:rsidP="009B4965">
            <w:r>
              <w:t>reg_multi_sz</w:t>
            </w:r>
          </w:p>
        </w:tc>
        <w:tc>
          <w:tcPr>
            <w:tcW w:w="3675" w:type="pct"/>
            <w:tcBorders>
              <w:left w:val="single" w:sz="4" w:space="0" w:color="auto"/>
            </w:tcBorders>
          </w:tcPr>
          <w:p w14:paraId="3D762D43" w14:textId="77777777"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DA2180" w14:paraId="0B057172"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69D1FB51" w14:textId="77777777" w:rsidR="00DA2180" w:rsidRDefault="00DA2180" w:rsidP="009B4965">
            <w:r>
              <w:t>reg_none</w:t>
            </w:r>
          </w:p>
        </w:tc>
        <w:tc>
          <w:tcPr>
            <w:tcW w:w="3675" w:type="pct"/>
            <w:tcBorders>
              <w:left w:val="single" w:sz="4" w:space="0" w:color="auto"/>
            </w:tcBorders>
          </w:tcPr>
          <w:p w14:paraId="37A333C2" w14:textId="77777777" w:rsidR="00DA2180" w:rsidRDefault="00DA2180"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r w:rsidR="00DA2180" w14:paraId="54AEEF1D"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6ADDDF54" w14:textId="77777777" w:rsidR="00DA2180" w:rsidRDefault="00DA2180" w:rsidP="009B4965">
            <w:r>
              <w:t>reg_qword</w:t>
            </w:r>
          </w:p>
        </w:tc>
        <w:tc>
          <w:tcPr>
            <w:tcW w:w="3675" w:type="pct"/>
            <w:tcBorders>
              <w:left w:val="single" w:sz="4" w:space="0" w:color="auto"/>
            </w:tcBorders>
          </w:tcPr>
          <w:p w14:paraId="5CCD8D34" w14:textId="77777777"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64-bit number.</w:t>
            </w:r>
          </w:p>
        </w:tc>
      </w:tr>
      <w:tr w:rsidR="005631BE" w14:paraId="1D1B574C"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618029A" w14:textId="77777777" w:rsidR="005631BE" w:rsidRDefault="005631BE" w:rsidP="009B4965">
            <w:r>
              <w:t>reg_qword_little_endian</w:t>
            </w:r>
          </w:p>
        </w:tc>
        <w:tc>
          <w:tcPr>
            <w:tcW w:w="3675" w:type="pct"/>
            <w:tcBorders>
              <w:left w:val="single" w:sz="4" w:space="0" w:color="auto"/>
            </w:tcBorders>
          </w:tcPr>
          <w:p w14:paraId="7228AA54" w14:textId="77777777" w:rsidR="005631BE" w:rsidRPr="00CD1AB4" w:rsidRDefault="000266B3" w:rsidP="000266B3">
            <w:pPr>
              <w:cnfStyle w:val="000000000000" w:firstRow="0" w:lastRow="0" w:firstColumn="0" w:lastColumn="0" w:oddVBand="0" w:evenVBand="0" w:oddHBand="0" w:evenHBand="0" w:firstRowFirstColumn="0" w:firstRowLastColumn="0" w:lastRowFirstColumn="0" w:lastRowLastColumn="0"/>
            </w:pPr>
            <w:r>
              <w:t>The reg_q</w:t>
            </w:r>
            <w:r w:rsidRPr="00B8478F">
              <w:t xml:space="preserve">word_little_endian type is used by registry keys that specify a </w:t>
            </w:r>
            <w:r>
              <w:t>64</w:t>
            </w:r>
            <w:r w:rsidRPr="00B8478F">
              <w:t>-bit little-endian number. It is designed to run on little-endian computer architectures.</w:t>
            </w:r>
          </w:p>
        </w:tc>
      </w:tr>
      <w:tr w:rsidR="00DA2180" w14:paraId="4603C357"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3CF0BEF9" w14:textId="77777777" w:rsidR="00DA2180" w:rsidRDefault="00DA2180" w:rsidP="009B4965">
            <w:r>
              <w:t>reg_sz</w:t>
            </w:r>
          </w:p>
        </w:tc>
        <w:tc>
          <w:tcPr>
            <w:tcW w:w="3675" w:type="pct"/>
            <w:tcBorders>
              <w:left w:val="single" w:sz="4" w:space="0" w:color="auto"/>
            </w:tcBorders>
          </w:tcPr>
          <w:p w14:paraId="7ADB316B" w14:textId="77777777" w:rsidR="00DA2180" w:rsidRPr="00CD1AB4"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DA2180" w14:paraId="3EE8592C"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1969C8FC" w14:textId="77777777" w:rsidR="00DA2180" w:rsidRPr="00BD4CA7" w:rsidRDefault="00DA2180" w:rsidP="009B4965">
            <w:pPr>
              <w:rPr>
                <w:i/>
              </w:rPr>
            </w:pPr>
            <w:r>
              <w:rPr>
                <w:i/>
              </w:rPr>
              <w:t>&lt;empty string&gt;</w:t>
            </w:r>
          </w:p>
        </w:tc>
        <w:tc>
          <w:tcPr>
            <w:tcW w:w="3675" w:type="pct"/>
            <w:tcBorders>
              <w:left w:val="single" w:sz="4" w:space="0" w:color="auto"/>
            </w:tcBorders>
          </w:tcPr>
          <w:p w14:paraId="0A502000" w14:textId="77777777" w:rsidR="00DA2180" w:rsidRDefault="00DA2180"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2B1B729" w14:textId="77777777" w:rsidR="00792765" w:rsidRDefault="00792765" w:rsidP="00792765"/>
    <w:p w14:paraId="26CC995B" w14:textId="77777777" w:rsidR="00102605" w:rsidRPr="00102605" w:rsidRDefault="00792765" w:rsidP="00BE7B76">
      <w:pPr>
        <w:pStyle w:val="Heading2"/>
        <w:numPr>
          <w:ilvl w:val="1"/>
          <w:numId w:val="6"/>
        </w:numPr>
      </w:pPr>
      <w:bookmarkStart w:id="39" w:name="_Toc334362993"/>
      <w:r>
        <w:lastRenderedPageBreak/>
        <w:t>win-sc:EntityItemRegistryTypeType</w:t>
      </w:r>
      <w:bookmarkEnd w:id="39"/>
    </w:p>
    <w:p w14:paraId="1223FC79" w14:textId="77777777" w:rsidR="00450AAB" w:rsidRPr="0084145C" w:rsidRDefault="00792765" w:rsidP="00450AAB">
      <w:r>
        <w:t xml:space="preserve">The </w:t>
      </w:r>
      <w:r>
        <w:rPr>
          <w:rFonts w:ascii="Courier New" w:hAnsi="Courier New"/>
        </w:rPr>
        <w:t>EntityItem</w:t>
      </w:r>
      <w:r w:rsidRPr="00D76617">
        <w:rPr>
          <w:rFonts w:ascii="Courier New" w:hAnsi="Courier New"/>
        </w:rPr>
        <w:t>RegistryTypeType</w:t>
      </w:r>
      <w:r>
        <w:t xml:space="preserve"> defines the </w:t>
      </w:r>
      <w:r w:rsidR="00450AAB">
        <w:t>types</w:t>
      </w:r>
      <w:r w:rsidR="00450AAB">
        <w:rPr>
          <w:rStyle w:val="FootnoteReference"/>
        </w:rPr>
        <w:footnoteReference w:id="96"/>
      </w:r>
      <w:r w:rsidR="00450AAB">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718"/>
        <w:gridCol w:w="6858"/>
      </w:tblGrid>
      <w:tr w:rsidR="00792765" w14:paraId="382DAB1A" w14:textId="77777777" w:rsidTr="00325F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bottom w:val="single" w:sz="8" w:space="0" w:color="000000" w:themeColor="text1"/>
            </w:tcBorders>
          </w:tcPr>
          <w:p w14:paraId="09995B38" w14:textId="77777777" w:rsidR="00792765" w:rsidRDefault="00792765" w:rsidP="009B4965">
            <w:pPr>
              <w:rPr>
                <w:b w:val="0"/>
                <w:bCs w:val="0"/>
              </w:rPr>
            </w:pPr>
            <w:r w:rsidRPr="00A719C5">
              <w:t>Enumeration Value</w:t>
            </w:r>
          </w:p>
        </w:tc>
        <w:tc>
          <w:tcPr>
            <w:tcW w:w="3581" w:type="pct"/>
            <w:tcBorders>
              <w:bottom w:val="single" w:sz="8" w:space="0" w:color="000000" w:themeColor="text1"/>
            </w:tcBorders>
          </w:tcPr>
          <w:p w14:paraId="5B4D1BB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5332FB88"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4B09D9F0" w14:textId="77777777" w:rsidR="00792765" w:rsidRPr="00A719C5" w:rsidRDefault="00792765" w:rsidP="009B4965">
            <w:r>
              <w:t>reg_binary</w:t>
            </w:r>
          </w:p>
        </w:tc>
        <w:tc>
          <w:tcPr>
            <w:tcW w:w="3581" w:type="pct"/>
            <w:tcBorders>
              <w:left w:val="single" w:sz="4" w:space="0" w:color="auto"/>
            </w:tcBorders>
          </w:tcPr>
          <w:p w14:paraId="53FAAFB1"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14:paraId="4C2F3203"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top w:val="single" w:sz="8" w:space="0" w:color="000000" w:themeColor="text1"/>
              <w:bottom w:val="single" w:sz="8" w:space="0" w:color="000000" w:themeColor="text1"/>
              <w:right w:val="single" w:sz="4" w:space="0" w:color="auto"/>
            </w:tcBorders>
          </w:tcPr>
          <w:p w14:paraId="65E86F43" w14:textId="77777777" w:rsidR="00792765" w:rsidRPr="00A719C5" w:rsidRDefault="00792765" w:rsidP="009B4965">
            <w:r>
              <w:t>reg_dword</w:t>
            </w:r>
          </w:p>
        </w:tc>
        <w:tc>
          <w:tcPr>
            <w:tcW w:w="3581" w:type="pct"/>
            <w:tcBorders>
              <w:top w:val="single" w:sz="8" w:space="0" w:color="000000" w:themeColor="text1"/>
              <w:left w:val="single" w:sz="4" w:space="0" w:color="auto"/>
              <w:bottom w:val="single" w:sz="8" w:space="0" w:color="000000" w:themeColor="text1"/>
            </w:tcBorders>
          </w:tcPr>
          <w:p w14:paraId="21015BE5"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325FEE" w:rsidRPr="00A719C5" w14:paraId="0C221810"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499E846A" w14:textId="77777777" w:rsidR="00325FEE" w:rsidRDefault="00325FEE" w:rsidP="009377A7">
            <w:r>
              <w:t>reg_dword_little_endian</w:t>
            </w:r>
          </w:p>
        </w:tc>
        <w:tc>
          <w:tcPr>
            <w:tcW w:w="3581" w:type="pct"/>
            <w:tcBorders>
              <w:left w:val="single" w:sz="4" w:space="0" w:color="auto"/>
            </w:tcBorders>
          </w:tcPr>
          <w:p w14:paraId="614AC2DA" w14:textId="77777777" w:rsidR="00325FEE" w:rsidRPr="00CD1AB4" w:rsidRDefault="00325FEE" w:rsidP="009B4965">
            <w:pPr>
              <w:cnfStyle w:val="000000100000" w:firstRow="0" w:lastRow="0" w:firstColumn="0" w:lastColumn="0" w:oddVBand="0" w:evenVBand="0" w:oddHBand="1" w:evenHBand="0" w:firstRowFirstColumn="0" w:firstRowLastColumn="0" w:lastRowFirstColumn="0" w:lastRowLastColumn="0"/>
            </w:pPr>
            <w:r w:rsidRPr="00B8478F">
              <w:t>The reg_dword_little_endian type is used by registry keys that specify a 32-bit little-endian number. It is designed to run on little-endian computer architectures.</w:t>
            </w:r>
          </w:p>
        </w:tc>
      </w:tr>
      <w:tr w:rsidR="00325FEE" w:rsidRPr="00A719C5" w14:paraId="1011E281"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top w:val="single" w:sz="8" w:space="0" w:color="000000" w:themeColor="text1"/>
              <w:bottom w:val="single" w:sz="8" w:space="0" w:color="000000" w:themeColor="text1"/>
              <w:right w:val="single" w:sz="4" w:space="0" w:color="auto"/>
            </w:tcBorders>
          </w:tcPr>
          <w:p w14:paraId="1301E2C0" w14:textId="77777777" w:rsidR="00325FEE" w:rsidRDefault="000B4AED" w:rsidP="009B4965">
            <w:r>
              <w:t>reg_dword_big_endian</w:t>
            </w:r>
          </w:p>
        </w:tc>
        <w:tc>
          <w:tcPr>
            <w:tcW w:w="3581" w:type="pct"/>
            <w:tcBorders>
              <w:top w:val="single" w:sz="8" w:space="0" w:color="000000" w:themeColor="text1"/>
              <w:left w:val="single" w:sz="4" w:space="0" w:color="auto"/>
              <w:bottom w:val="single" w:sz="8" w:space="0" w:color="000000" w:themeColor="text1"/>
            </w:tcBorders>
          </w:tcPr>
          <w:p w14:paraId="4A64976C" w14:textId="77777777" w:rsidR="00325FEE" w:rsidRPr="00CD1AB4" w:rsidRDefault="000B4AED" w:rsidP="000B4AED">
            <w:pPr>
              <w:tabs>
                <w:tab w:val="left" w:pos="970"/>
              </w:tabs>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325FEE" w:rsidRPr="00A719C5" w14:paraId="3B1BF3B7"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192B214B" w14:textId="77777777" w:rsidR="00325FEE" w:rsidRDefault="00325FEE" w:rsidP="009B4965">
            <w:r>
              <w:t>reg_expand_sz</w:t>
            </w:r>
          </w:p>
        </w:tc>
        <w:tc>
          <w:tcPr>
            <w:tcW w:w="3581" w:type="pct"/>
            <w:tcBorders>
              <w:left w:val="single" w:sz="4" w:space="0" w:color="auto"/>
            </w:tcBorders>
          </w:tcPr>
          <w:p w14:paraId="26A8F717" w14:textId="77777777"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AB1484" w:rsidRPr="00A719C5" w14:paraId="500CFADB"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3A617C76" w14:textId="77777777" w:rsidR="00AB1484" w:rsidRDefault="00AB1484" w:rsidP="009B4965">
            <w:r>
              <w:t>reg_link</w:t>
            </w:r>
          </w:p>
        </w:tc>
        <w:tc>
          <w:tcPr>
            <w:tcW w:w="3581" w:type="pct"/>
            <w:tcBorders>
              <w:left w:val="single" w:sz="4" w:space="0" w:color="auto"/>
            </w:tcBorders>
          </w:tcPr>
          <w:p w14:paraId="48F0918F" w14:textId="77777777" w:rsidR="00AB1484" w:rsidRPr="00CD1AB4" w:rsidRDefault="00AB1484" w:rsidP="009B4965">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325FEE" w14:paraId="4B4F33F8"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1D009095" w14:textId="77777777" w:rsidR="00325FEE" w:rsidRDefault="00325FEE" w:rsidP="009B4965">
            <w:r>
              <w:t>reg_multi_sz</w:t>
            </w:r>
          </w:p>
        </w:tc>
        <w:tc>
          <w:tcPr>
            <w:tcW w:w="3581" w:type="pct"/>
            <w:tcBorders>
              <w:left w:val="single" w:sz="4" w:space="0" w:color="auto"/>
            </w:tcBorders>
          </w:tcPr>
          <w:p w14:paraId="39B7629F" w14:textId="77777777"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325FEE" w14:paraId="1A7DDC7C"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38899280" w14:textId="77777777" w:rsidR="00325FEE" w:rsidRDefault="00325FEE" w:rsidP="009B4965">
            <w:r>
              <w:t>reg_none</w:t>
            </w:r>
          </w:p>
        </w:tc>
        <w:tc>
          <w:tcPr>
            <w:tcW w:w="3581" w:type="pct"/>
            <w:tcBorders>
              <w:left w:val="single" w:sz="4" w:space="0" w:color="auto"/>
            </w:tcBorders>
          </w:tcPr>
          <w:p w14:paraId="10C61770" w14:textId="77777777" w:rsidR="00325FEE" w:rsidRDefault="00325FEE"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r w:rsidR="00325FEE" w14:paraId="64837DD1"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69804EBF" w14:textId="77777777" w:rsidR="00325FEE" w:rsidRDefault="00325FEE" w:rsidP="009B4965">
            <w:r>
              <w:t>reg_qword</w:t>
            </w:r>
          </w:p>
        </w:tc>
        <w:tc>
          <w:tcPr>
            <w:tcW w:w="3581" w:type="pct"/>
            <w:tcBorders>
              <w:left w:val="single" w:sz="4" w:space="0" w:color="auto"/>
            </w:tcBorders>
          </w:tcPr>
          <w:p w14:paraId="7A59DD16" w14:textId="77777777"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64-bit number.</w:t>
            </w:r>
          </w:p>
        </w:tc>
      </w:tr>
      <w:tr w:rsidR="00DD7251" w14:paraId="52C8E034"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237E9943" w14:textId="77777777" w:rsidR="00DD7251" w:rsidRDefault="00DD7251" w:rsidP="009377A7">
            <w:r>
              <w:t>reg_qword_little_endian</w:t>
            </w:r>
          </w:p>
        </w:tc>
        <w:tc>
          <w:tcPr>
            <w:tcW w:w="3581" w:type="pct"/>
            <w:tcBorders>
              <w:left w:val="single" w:sz="4" w:space="0" w:color="auto"/>
            </w:tcBorders>
          </w:tcPr>
          <w:p w14:paraId="4ACA6D1D" w14:textId="77777777" w:rsidR="00DD7251" w:rsidRPr="00CD1AB4" w:rsidRDefault="00422A9C" w:rsidP="009B4965">
            <w:pPr>
              <w:cnfStyle w:val="000000000000" w:firstRow="0" w:lastRow="0" w:firstColumn="0" w:lastColumn="0" w:oddVBand="0" w:evenVBand="0" w:oddHBand="0" w:evenHBand="0" w:firstRowFirstColumn="0" w:firstRowLastColumn="0" w:lastRowFirstColumn="0" w:lastRowLastColumn="0"/>
            </w:pPr>
            <w:r>
              <w:t>The reg_q</w:t>
            </w:r>
            <w:r w:rsidRPr="00B8478F">
              <w:t xml:space="preserve">word_little_endian type is used by registry keys that specify a </w:t>
            </w:r>
            <w:r>
              <w:t>64</w:t>
            </w:r>
            <w:r w:rsidRPr="00B8478F">
              <w:t>-bit little-endian number. It is designed to run on little-endian computer architectures.</w:t>
            </w:r>
          </w:p>
        </w:tc>
      </w:tr>
      <w:tr w:rsidR="00DD7251" w14:paraId="07FB4CEC"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7F4E0F97" w14:textId="77777777" w:rsidR="00DD7251" w:rsidRDefault="00DD7251" w:rsidP="009B4965">
            <w:r>
              <w:t>reg_sz</w:t>
            </w:r>
          </w:p>
        </w:tc>
        <w:tc>
          <w:tcPr>
            <w:tcW w:w="3581" w:type="pct"/>
            <w:tcBorders>
              <w:left w:val="single" w:sz="4" w:space="0" w:color="auto"/>
            </w:tcBorders>
          </w:tcPr>
          <w:p w14:paraId="70B918DA" w14:textId="77777777" w:rsidR="00DD7251" w:rsidRPr="00CD1AB4" w:rsidRDefault="00DD7251"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DD7251" w14:paraId="29A849A8"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4EC2B899" w14:textId="77777777" w:rsidR="00DD7251" w:rsidRPr="00BD4CA7" w:rsidRDefault="00DD7251" w:rsidP="009B4965">
            <w:pPr>
              <w:rPr>
                <w:i/>
              </w:rPr>
            </w:pPr>
            <w:r>
              <w:rPr>
                <w:i/>
              </w:rPr>
              <w:t>&lt;empty string&gt;</w:t>
            </w:r>
          </w:p>
        </w:tc>
        <w:tc>
          <w:tcPr>
            <w:tcW w:w="3581" w:type="pct"/>
            <w:tcBorders>
              <w:left w:val="single" w:sz="4" w:space="0" w:color="auto"/>
            </w:tcBorders>
          </w:tcPr>
          <w:p w14:paraId="1F30AEA2" w14:textId="77777777" w:rsidR="00DD7251" w:rsidRDefault="00DD7251"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381E6C7A" w14:textId="77777777" w:rsidR="00792765" w:rsidRDefault="00792765" w:rsidP="00792765"/>
    <w:p w14:paraId="023451E0" w14:textId="77777777" w:rsidR="00792765" w:rsidRDefault="00792765" w:rsidP="00792765"/>
    <w:p w14:paraId="2C35B1C7" w14:textId="77777777" w:rsidR="00792765" w:rsidRDefault="00792765" w:rsidP="00792765"/>
    <w:p w14:paraId="22F1EA00" w14:textId="77777777" w:rsidR="00792765" w:rsidRPr="007D21D8" w:rsidRDefault="00792765" w:rsidP="00BE7B76">
      <w:pPr>
        <w:pStyle w:val="Heading2"/>
        <w:numPr>
          <w:ilvl w:val="1"/>
          <w:numId w:val="6"/>
        </w:numPr>
      </w:pPr>
      <w:bookmarkStart w:id="40" w:name="_Toc334362994"/>
      <w:r w:rsidRPr="007D21D8">
        <w:t>win-def:fileeffectiverights53_test</w:t>
      </w:r>
      <w:bookmarkEnd w:id="40"/>
    </w:p>
    <w:p w14:paraId="35AAD027" w14:textId="77777777" w:rsidR="00792765" w:rsidRDefault="00792765" w:rsidP="00792765">
      <w:r w:rsidRPr="007D21D8">
        <w:t xml:space="preserve">The </w:t>
      </w:r>
      <w:r w:rsidRPr="007D21D8">
        <w:rPr>
          <w:rFonts w:ascii="Courier New" w:hAnsi="Courier New" w:cs="Courier New"/>
        </w:rPr>
        <w:t xml:space="preserve">fileeffectiverights53_test </w:t>
      </w:r>
      <w:r w:rsidRPr="007D21D8">
        <w:t>is used to make assertions about the effective rights of files on Microsoft Windows operating systems</w:t>
      </w:r>
      <w:r w:rsidR="00450AAB" w:rsidRPr="007D21D8">
        <w:rPr>
          <w:rStyle w:val="FootnoteReference"/>
        </w:rPr>
        <w:footnoteReference w:id="97"/>
      </w:r>
      <w:r w:rsidRPr="007D21D8">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Pr="007D21D8">
        <w:rPr>
          <w:rFonts w:ascii="Courier New" w:hAnsi="Courier New"/>
        </w:rPr>
        <w:t>fileeffectiverights53_test</w:t>
      </w:r>
      <w:r w:rsidRPr="007D21D8">
        <w:t xml:space="preserve"> MUST reference one </w:t>
      </w:r>
      <w:r w:rsidRPr="007D21D8">
        <w:rPr>
          <w:rFonts w:ascii="Courier New" w:hAnsi="Courier New"/>
        </w:rPr>
        <w:t>fileeffectiverights53_object</w:t>
      </w:r>
      <w:r w:rsidRPr="007D21D8">
        <w:t xml:space="preserve"> and zero or more </w:t>
      </w:r>
      <w:r w:rsidRPr="007D21D8">
        <w:rPr>
          <w:rFonts w:ascii="Courier New" w:hAnsi="Courier New"/>
        </w:rPr>
        <w:lastRenderedPageBreak/>
        <w:t>fileeffectiverights53_states</w:t>
      </w:r>
      <w:r w:rsidRPr="007D21D8">
        <w:t>.</w:t>
      </w:r>
      <w:r>
        <w:br/>
      </w:r>
      <w:r>
        <w:object w:dxaOrig="7714" w:dyaOrig="4175" w14:anchorId="3FDEBDF5">
          <v:shape id="_x0000_i1033" type="#_x0000_t75" style="width:384pt;height:210pt" o:ole="">
            <v:imagedata r:id="rId26" o:title=""/>
          </v:shape>
          <o:OLEObject Type="Embed" ProgID="Visio.Drawing.11" ShapeID="_x0000_i1033" DrawAspect="Content" ObjectID="_1408543130" r:id="rId27"/>
        </w:object>
      </w:r>
    </w:p>
    <w:p w14:paraId="75002CF3" w14:textId="77777777" w:rsidR="00792765" w:rsidRDefault="00792765" w:rsidP="00BE7B76">
      <w:pPr>
        <w:pStyle w:val="Heading3"/>
        <w:numPr>
          <w:ilvl w:val="2"/>
          <w:numId w:val="6"/>
        </w:numPr>
        <w:rPr>
          <w:rStyle w:val="Emphasis"/>
          <w:i w:val="0"/>
        </w:rPr>
      </w:pPr>
      <w:r>
        <w:rPr>
          <w:rStyle w:val="Emphasis"/>
          <w:i w:val="0"/>
        </w:rPr>
        <w:tab/>
      </w:r>
      <w:bookmarkStart w:id="41" w:name="_Toc334362995"/>
      <w:commentRangeStart w:id="42"/>
      <w:r w:rsidRPr="00143ED0">
        <w:rPr>
          <w:rStyle w:val="Emphasis"/>
          <w:i w:val="0"/>
        </w:rPr>
        <w:t xml:space="preserve">Known </w:t>
      </w:r>
      <w:r>
        <w:rPr>
          <w:rStyle w:val="Emphasis"/>
          <w:i w:val="0"/>
        </w:rPr>
        <w:t>Supported Platforms</w:t>
      </w:r>
      <w:commentRangeEnd w:id="42"/>
      <w:r>
        <w:rPr>
          <w:rStyle w:val="CommentReference"/>
          <w:rFonts w:asciiTheme="minorHAnsi" w:eastAsiaTheme="minorHAnsi" w:hAnsiTheme="minorHAnsi" w:cstheme="minorBidi"/>
          <w:b w:val="0"/>
          <w:bCs w:val="0"/>
          <w:color w:val="auto"/>
        </w:rPr>
        <w:commentReference w:id="42"/>
      </w:r>
      <w:bookmarkEnd w:id="41"/>
    </w:p>
    <w:p w14:paraId="22C95CBE" w14:textId="77777777" w:rsidR="00792765" w:rsidRDefault="00792765" w:rsidP="00BE7B76">
      <w:pPr>
        <w:pStyle w:val="ListParagraph"/>
        <w:numPr>
          <w:ilvl w:val="0"/>
          <w:numId w:val="3"/>
        </w:numPr>
      </w:pPr>
      <w:r>
        <w:t>Windows XP</w:t>
      </w:r>
    </w:p>
    <w:p w14:paraId="21F79F3F" w14:textId="77777777" w:rsidR="00792765" w:rsidRDefault="00792765" w:rsidP="00BE7B76">
      <w:pPr>
        <w:pStyle w:val="ListParagraph"/>
        <w:numPr>
          <w:ilvl w:val="0"/>
          <w:numId w:val="3"/>
        </w:numPr>
      </w:pPr>
      <w:r>
        <w:t>Windows Vista</w:t>
      </w:r>
    </w:p>
    <w:p w14:paraId="33A4EC89" w14:textId="77777777" w:rsidR="00792765" w:rsidRPr="00CD0931" w:rsidRDefault="00792765" w:rsidP="00BE7B76">
      <w:pPr>
        <w:pStyle w:val="ListParagraph"/>
        <w:numPr>
          <w:ilvl w:val="0"/>
          <w:numId w:val="3"/>
        </w:numPr>
      </w:pPr>
      <w:r>
        <w:t>Windows 7</w:t>
      </w:r>
    </w:p>
    <w:p w14:paraId="59130388" w14:textId="77777777" w:rsidR="00792765" w:rsidRDefault="00792765" w:rsidP="00BE7B76">
      <w:pPr>
        <w:pStyle w:val="Heading2"/>
        <w:numPr>
          <w:ilvl w:val="1"/>
          <w:numId w:val="6"/>
        </w:numPr>
      </w:pPr>
      <w:bookmarkStart w:id="43" w:name="_Toc334362996"/>
      <w:r>
        <w:t>win-def:fileeffectiverights53_object</w:t>
      </w:r>
      <w:bookmarkEnd w:id="43"/>
      <w:r w:rsidDel="00341AB3">
        <w:t xml:space="preserve"> </w:t>
      </w:r>
    </w:p>
    <w:p w14:paraId="497B6859" w14:textId="77777777" w:rsidR="00792765" w:rsidRDefault="00792765" w:rsidP="00792765">
      <w:r>
        <w:t xml:space="preserve">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construct defines the set of files and directories and the trustee SID(s)</w:t>
      </w:r>
      <w:r w:rsidR="00336F22">
        <w:rPr>
          <w:rStyle w:val="FootnoteReference"/>
        </w:rPr>
        <w:footnoteReference w:id="98"/>
      </w:r>
      <w:r>
        <w:t xml:space="preserve"> </w:t>
      </w:r>
      <w:hyperlink r:id="rId29" w:history="1"/>
      <w:r>
        <w:t xml:space="preserve">whose associated effective rights information should be collected and represented as </w:t>
      </w:r>
      <w:r w:rsidRPr="00415240">
        <w:rPr>
          <w:rFonts w:ascii="Courier New" w:hAnsi="Courier New" w:cs="Courier New"/>
        </w:rPr>
        <w:t>fileeffectiverights53</w:t>
      </w:r>
      <w:r w:rsidRPr="005E098C">
        <w:rPr>
          <w:rFonts w:ascii="Courier New" w:hAnsi="Courier New" w:cs="Courier New"/>
        </w:rPr>
        <w:t>_items</w:t>
      </w:r>
      <w:r>
        <w:t xml:space="preserve">. The fileeffectiverights53_object is capable of collecting </w:t>
      </w:r>
      <w:r>
        <w:lastRenderedPageBreak/>
        <w:t xml:space="preserve">directiories and all file types as defined in the EntityStateFileTypeType </w:t>
      </w:r>
      <w:r>
        <w:object w:dxaOrig="8716" w:dyaOrig="4611" w14:anchorId="5F2A2995">
          <v:shape id="_x0000_i1034" type="#_x0000_t75" style="width:6in;height:229pt" o:ole="">
            <v:imagedata r:id="rId30" o:title=""/>
          </v:shape>
          <o:OLEObject Type="Embed" ProgID="Visio.Drawing.11" ShapeID="_x0000_i1034" DrawAspect="Content" ObjectID="_1408543131" r:id="rId3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792765" w14:paraId="4F55ADF6"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1E5F0669" w14:textId="77777777" w:rsidR="00792765" w:rsidRDefault="00792765" w:rsidP="009B4965">
            <w:pPr>
              <w:jc w:val="center"/>
              <w:rPr>
                <w:b w:val="0"/>
                <w:bCs w:val="0"/>
              </w:rPr>
            </w:pPr>
            <w:r>
              <w:t>Property</w:t>
            </w:r>
          </w:p>
        </w:tc>
        <w:tc>
          <w:tcPr>
            <w:tcW w:w="1551" w:type="pct"/>
          </w:tcPr>
          <w:p w14:paraId="3E85A91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28B47AA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14:paraId="2ED1FAFD"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14:paraId="489676B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09D04AB1" w14:textId="77777777"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14:paraId="24FFA1E4" w14:textId="77777777" w:rsidR="00792765" w:rsidRDefault="00D142D6" w:rsidP="009B4965">
            <w:r>
              <w:t>S</w:t>
            </w:r>
            <w:r w:rsidR="00792765">
              <w:t>et</w:t>
            </w:r>
          </w:p>
        </w:tc>
        <w:tc>
          <w:tcPr>
            <w:tcW w:w="1551" w:type="pct"/>
          </w:tcPr>
          <w:p w14:paraId="7DF274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14:paraId="596885A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14:paraId="19DD649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14:paraId="5D67C7E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fileeffectiverights53</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634E48">
              <w:t>.</w:t>
            </w:r>
          </w:p>
          <w:p w14:paraId="716D79E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0FE9A21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filepath, path, filename, trustee_sid, and filter properties MUST NOT be specified when this property is specified.</w:t>
            </w:r>
          </w:p>
          <w:p w14:paraId="10FB9E2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1FEE08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 xml:space="preserve">Please see the OVAL Language Specification </w:t>
            </w:r>
            <w:r w:rsidR="00F22018">
              <w:t>[2]</w:t>
            </w:r>
            <w:r>
              <w:t xml:space="preserve"> for additional information.</w:t>
            </w:r>
          </w:p>
        </w:tc>
      </w:tr>
      <w:tr w:rsidR="00792765" w:rsidRPr="009F2226" w14:paraId="42F6CC26" w14:textId="77777777" w:rsidTr="009B4965">
        <w:tc>
          <w:tcPr>
            <w:cnfStyle w:val="001000000000" w:firstRow="0" w:lastRow="0" w:firstColumn="1" w:lastColumn="0" w:oddVBand="0" w:evenVBand="0" w:oddHBand="0" w:evenHBand="0" w:firstRowFirstColumn="0" w:firstRowLastColumn="0" w:lastRowFirstColumn="0" w:lastRowLastColumn="0"/>
            <w:tcW w:w="714" w:type="pct"/>
          </w:tcPr>
          <w:p w14:paraId="16CE1A5B" w14:textId="77777777" w:rsidR="00792765" w:rsidRDefault="00792765" w:rsidP="009B4965">
            <w:r>
              <w:t>behaviors</w:t>
            </w:r>
          </w:p>
        </w:tc>
        <w:tc>
          <w:tcPr>
            <w:tcW w:w="1551" w:type="pct"/>
          </w:tcPr>
          <w:p w14:paraId="7BD5D56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14:paraId="55696B3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FileEffectiveRights53Behaviors</w:t>
            </w:r>
          </w:p>
        </w:tc>
        <w:tc>
          <w:tcPr>
            <w:tcW w:w="705" w:type="pct"/>
          </w:tcPr>
          <w:p w14:paraId="48424AC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14:paraId="323BD0E5" w14:textId="77777777"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14:paraId="3BC9ACC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 xml:space="preserve">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w:t>
            </w:r>
          </w:p>
        </w:tc>
      </w:tr>
      <w:tr w:rsidR="00792765" w:rsidRPr="009F2226" w14:paraId="2DD834C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1102B6EF" w14:textId="77777777" w:rsidR="00792765" w:rsidRPr="009676C4" w:rsidRDefault="00D142D6" w:rsidP="009B4965">
            <w:r>
              <w:lastRenderedPageBreak/>
              <w:t>f</w:t>
            </w:r>
            <w:r w:rsidR="00792765">
              <w:t>ilepath</w:t>
            </w:r>
          </w:p>
        </w:tc>
        <w:tc>
          <w:tcPr>
            <w:tcW w:w="1551" w:type="pct"/>
          </w:tcPr>
          <w:p w14:paraId="30309C3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3E6601E"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14:paraId="48025330"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14:paraId="1C3E2EAF"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14:paraId="1891A5A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268D96D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0E1A54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w:t>
            </w:r>
            <w:r w:rsidR="00907B53">
              <w:rPr>
                <w:rFonts w:cstheme="minorHAnsi"/>
                <w:color w:val="000000"/>
              </w:rPr>
              <w:t>ovided in the MSDN documentation</w:t>
            </w:r>
            <w:r w:rsidR="003A7468">
              <w:rPr>
                <w:rStyle w:val="FootnoteReference"/>
                <w:rFonts w:cstheme="minorHAnsi"/>
                <w:color w:val="000000"/>
              </w:rPr>
              <w:footnoteReference w:id="99"/>
            </w:r>
            <w:r w:rsidRPr="00E74797">
              <w:rPr>
                <w:rFonts w:cstheme="minorHAnsi"/>
                <w:color w:val="000000"/>
              </w:rPr>
              <w:t xml:space="preserve">. </w:t>
            </w:r>
          </w:p>
          <w:p w14:paraId="0B8D89F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FF2193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14:paraId="15BE99C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C1DC9EC" w14:textId="77777777"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792765" w:rsidRPr="009F2226" w14:paraId="59BB8FD8" w14:textId="77777777" w:rsidTr="009B4965">
        <w:tc>
          <w:tcPr>
            <w:cnfStyle w:val="001000000000" w:firstRow="0" w:lastRow="0" w:firstColumn="1" w:lastColumn="0" w:oddVBand="0" w:evenVBand="0" w:oddHBand="0" w:evenHBand="0" w:firstRowFirstColumn="0" w:firstRowLastColumn="0" w:lastRowFirstColumn="0" w:lastRowLastColumn="0"/>
            <w:tcW w:w="714" w:type="pct"/>
          </w:tcPr>
          <w:p w14:paraId="5A6DB286" w14:textId="77777777" w:rsidR="00792765" w:rsidRDefault="00D142D6" w:rsidP="009B4965">
            <w:r>
              <w:t>p</w:t>
            </w:r>
            <w:r w:rsidR="00792765">
              <w:t>ath</w:t>
            </w:r>
          </w:p>
        </w:tc>
        <w:tc>
          <w:tcPr>
            <w:tcW w:w="1551" w:type="pct"/>
          </w:tcPr>
          <w:p w14:paraId="3D669EA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24E1AD63"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14:paraId="00C569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14:paraId="3066CED3"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14:paraId="7319528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2D804DF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E3BC61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w:t>
            </w:r>
            <w:r w:rsidR="00907B53">
              <w:rPr>
                <w:rFonts w:cstheme="minorHAnsi"/>
                <w:color w:val="000000"/>
              </w:rPr>
              <w:t>ed in the MSDN documentation</w:t>
            </w:r>
            <w:r w:rsidR="00907B53">
              <w:rPr>
                <w:rStyle w:val="FootnoteReference"/>
                <w:rFonts w:cstheme="minorHAnsi"/>
                <w:color w:val="000000"/>
              </w:rPr>
              <w:footnoteReference w:id="100"/>
            </w:r>
            <w:r w:rsidRPr="00E74797">
              <w:rPr>
                <w:rFonts w:cstheme="minorHAnsi"/>
                <w:color w:val="000000"/>
              </w:rPr>
              <w:t>.</w:t>
            </w:r>
          </w:p>
          <w:p w14:paraId="462B0D2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CA4CF8F"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792765" w:rsidRPr="009F2226" w14:paraId="75AF529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0B8A24B8" w14:textId="77777777" w:rsidR="00792765" w:rsidRDefault="00792765" w:rsidP="009B4965">
            <w:r>
              <w:t>filename</w:t>
            </w:r>
          </w:p>
        </w:tc>
        <w:tc>
          <w:tcPr>
            <w:tcW w:w="1551" w:type="pct"/>
          </w:tcPr>
          <w:p w14:paraId="4DAF52C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A067A8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14:paraId="45973A4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14:paraId="55A46AB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6" w:type="pct"/>
          </w:tcPr>
          <w:p w14:paraId="1F9F116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346A655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0BFAAA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6C6BB7">
              <w:rPr>
                <w:rFonts w:cstheme="minorHAnsi"/>
                <w:color w:val="000000"/>
              </w:rPr>
              <w:t>{</w:t>
            </w:r>
            <w:r>
              <w:rPr>
                <w:rFonts w:cstheme="minorHAnsi"/>
                <w:color w:val="000000"/>
              </w:rPr>
              <w:t xml:space="preserve"> /, \, ?, |, &gt;, :, *</w:t>
            </w:r>
            <w:r w:rsidR="006C6BB7">
              <w:rPr>
                <w:rFonts w:cstheme="minorHAnsi"/>
                <w:color w:val="000000"/>
              </w:rPr>
              <w:t>}</w:t>
            </w:r>
            <w:r>
              <w:rPr>
                <w:rFonts w:cstheme="minorHAnsi"/>
                <w:color w:val="000000"/>
              </w:rPr>
              <w:t xml:space="preserve">.  The filename SHOULD also align with the guidance provided in the MSDN </w:t>
            </w:r>
            <w:r>
              <w:rPr>
                <w:rFonts w:cstheme="minorHAnsi"/>
                <w:color w:val="000000"/>
              </w:rPr>
              <w:lastRenderedPageBreak/>
              <w:t>documentation, as there are more conventions when naming files beyond the characters listed above</w:t>
            </w:r>
            <w:r w:rsidR="00336F22">
              <w:rPr>
                <w:rStyle w:val="FootnoteReference"/>
                <w:rFonts w:cstheme="minorHAnsi"/>
                <w:color w:val="000000"/>
              </w:rPr>
              <w:footnoteReference w:id="101"/>
            </w:r>
            <w:r>
              <w:rPr>
                <w:rFonts w:cstheme="minorHAnsi"/>
                <w:color w:val="000000"/>
              </w:rPr>
              <w:t xml:space="preserve">.  </w:t>
            </w:r>
          </w:p>
          <w:p w14:paraId="0402AAE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563187C"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Pr>
                <w:rFonts w:ascii="Courier New" w:hAnsi="Courier New" w:cstheme="minorHAnsi"/>
                <w:color w:val="000000"/>
              </w:rPr>
              <w:t>fileeffectiverights53</w:t>
            </w:r>
            <w:r w:rsidRPr="00CE569D">
              <w:rPr>
                <w:rFonts w:ascii="Courier New" w:hAnsi="Courier New" w:cstheme="minorHAnsi"/>
                <w:color w:val="000000"/>
              </w:rPr>
              <w:t>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tc>
      </w:tr>
      <w:tr w:rsidR="00792765" w:rsidRPr="009F2226" w14:paraId="185D84F6" w14:textId="77777777" w:rsidTr="009B4965">
        <w:tc>
          <w:tcPr>
            <w:cnfStyle w:val="001000000000" w:firstRow="0" w:lastRow="0" w:firstColumn="1" w:lastColumn="0" w:oddVBand="0" w:evenVBand="0" w:oddHBand="0" w:evenHBand="0" w:firstRowFirstColumn="0" w:firstRowLastColumn="0" w:lastRowFirstColumn="0" w:lastRowLastColumn="0"/>
            <w:tcW w:w="714" w:type="pct"/>
          </w:tcPr>
          <w:p w14:paraId="61FF78E3" w14:textId="77777777" w:rsidR="00792765" w:rsidRDefault="00792765" w:rsidP="009B4965">
            <w:r>
              <w:lastRenderedPageBreak/>
              <w:t>trustee_sid</w:t>
            </w:r>
          </w:p>
        </w:tc>
        <w:tc>
          <w:tcPr>
            <w:tcW w:w="1551" w:type="pct"/>
          </w:tcPr>
          <w:p w14:paraId="20CD922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096DAFE7"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14:paraId="5001E57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64" w:type="pct"/>
          </w:tcPr>
          <w:p w14:paraId="73CC068D"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14:paraId="75243BA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14:paraId="0A10FC7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8B30F44"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w:t>
            </w:r>
            <w:r w:rsidR="00336F22">
              <w:rPr>
                <w:rFonts w:cstheme="minorHAnsi"/>
                <w:color w:val="000000"/>
              </w:rPr>
              <w:t>ctory's security descriptor</w:t>
            </w:r>
            <w:r w:rsidR="00336F22">
              <w:rPr>
                <w:rStyle w:val="FootnoteReference"/>
                <w:rFonts w:cstheme="minorHAnsi"/>
                <w:color w:val="000000"/>
              </w:rPr>
              <w:footnoteReference w:id="102"/>
            </w:r>
            <w:r>
              <w:rPr>
                <w:rFonts w:cstheme="minorHAnsi"/>
                <w:color w:val="000000"/>
              </w:rPr>
              <w:t>.</w:t>
            </w:r>
          </w:p>
        </w:tc>
      </w:tr>
      <w:tr w:rsidR="00792765" w:rsidRPr="009F2226" w14:paraId="0903DED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56C2A25D" w14:textId="77777777" w:rsidR="00792765" w:rsidRDefault="00792765" w:rsidP="009B4965">
            <w:r>
              <w:t>filter</w:t>
            </w:r>
          </w:p>
        </w:tc>
        <w:tc>
          <w:tcPr>
            <w:tcW w:w="1551" w:type="pct"/>
          </w:tcPr>
          <w:p w14:paraId="03DBB13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oval-def:filter</w:t>
            </w:r>
          </w:p>
        </w:tc>
        <w:tc>
          <w:tcPr>
            <w:tcW w:w="705" w:type="pct"/>
          </w:tcPr>
          <w:p w14:paraId="1E294B6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w:t>
            </w:r>
          </w:p>
        </w:tc>
        <w:tc>
          <w:tcPr>
            <w:tcW w:w="564" w:type="pct"/>
          </w:tcPr>
          <w:p w14:paraId="313E03B6"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66" w:type="pct"/>
          </w:tcPr>
          <w:p w14:paraId="3321226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Pr="00415240">
              <w:rPr>
                <w:rFonts w:ascii="Courier New" w:hAnsi="Courier New" w:cs="Courier New"/>
              </w:rPr>
              <w:t>fileeffectiverights53</w:t>
            </w:r>
            <w:r w:rsidRPr="005E098C">
              <w:rPr>
                <w:rFonts w:ascii="Courier New" w:hAnsi="Courier New" w:cs="Courier New"/>
              </w:rPr>
              <w:t>_object</w:t>
            </w:r>
            <w:r w:rsidRPr="00E74797">
              <w:rPr>
                <w:rFonts w:cstheme="minorHAnsi"/>
              </w:rPr>
              <w:t xml:space="preserve">.  </w:t>
            </w:r>
          </w:p>
          <w:p w14:paraId="19328A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p>
          <w:p w14:paraId="42E93E32"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74883C9C" w14:textId="77777777" w:rsidR="00792765" w:rsidRDefault="00792765" w:rsidP="00792765"/>
    <w:p w14:paraId="298A2575" w14:textId="77777777" w:rsidR="00792765" w:rsidRDefault="00792765" w:rsidP="00BE7B76">
      <w:pPr>
        <w:pStyle w:val="Heading2"/>
        <w:numPr>
          <w:ilvl w:val="1"/>
          <w:numId w:val="6"/>
        </w:numPr>
      </w:pPr>
      <w:bookmarkStart w:id="44" w:name="_Toc334362997"/>
      <w:r>
        <w:t>FileEffectiveRights53Behaviors</w:t>
      </w:r>
      <w:bookmarkEnd w:id="44"/>
    </w:p>
    <w:p w14:paraId="33CBCBDA" w14:textId="77777777" w:rsidR="00792765" w:rsidRPr="00BA65C7" w:rsidRDefault="00792765" w:rsidP="00792765">
      <w:r>
        <w:t xml:space="preserve">The </w:t>
      </w:r>
      <w:r w:rsidRPr="00CE569D">
        <w:rPr>
          <w:rFonts w:ascii="Courier New" w:hAnsi="Courier New"/>
        </w:rPr>
        <w:t>FileEffectiveRights53Behaviors</w:t>
      </w:r>
      <w:r>
        <w:t xml:space="preserve"> construct defines the behaviors that direct how the </w:t>
      </w:r>
      <w:r w:rsidRPr="00415240">
        <w:rPr>
          <w:rFonts w:ascii="Courier New" w:hAnsi="Courier New" w:cs="Courier New"/>
        </w:rPr>
        <w:t>fileeffectiverights53</w:t>
      </w:r>
      <w:r w:rsidRPr="005E098C">
        <w:rPr>
          <w:rFonts w:ascii="Courier New" w:hAnsi="Courier New" w:cs="Courier New"/>
        </w:rPr>
        <w:t>_object</w:t>
      </w:r>
      <w:r>
        <w:t xml:space="preserve"> 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CE569D">
        <w:rPr>
          <w:rFonts w:ascii="Courier New" w:hAnsi="Courier New"/>
        </w:rPr>
        <w:t>FileEffectsRights53Behaviors</w:t>
      </w:r>
      <w:r>
        <w:t xml:space="preserve"> construct extends the </w:t>
      </w:r>
      <w:r w:rsidRPr="00CE569D">
        <w:rPr>
          <w:rFonts w:ascii="Courier New" w:hAnsi="Courier New"/>
        </w:rPr>
        <w:t>FileBehaviors</w:t>
      </w:r>
      <w:r w:rsidRPr="00CE569D">
        <w:t xml:space="preserve"> construct</w:t>
      </w:r>
      <w:r>
        <w:t xml:space="preserve"> so the max_depth and recurse_direction behaviors are not listed here.</w:t>
      </w:r>
    </w:p>
    <w:p w14:paraId="2C583593" w14:textId="77777777" w:rsidR="00792765" w:rsidRPr="00810AEC" w:rsidRDefault="00792765" w:rsidP="00792765">
      <w:pPr>
        <w:rPr>
          <w:i/>
        </w:rPr>
      </w:pPr>
      <w:r>
        <w:object w:dxaOrig="4239" w:dyaOrig="2829" w14:anchorId="6F8A2134">
          <v:shape id="_x0000_i1035" type="#_x0000_t75" style="width:211pt;height:2in" o:ole="">
            <v:imagedata r:id="rId32" o:title=""/>
          </v:shape>
          <o:OLEObject Type="Embed" ProgID="Visio.Drawing.11" ShapeID="_x0000_i1035" DrawAspect="Content" ObjectID="_1408543132" r:id="rId33"/>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792765" w14:paraId="2F0F1C65"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4F0C17E7" w14:textId="77777777" w:rsidR="00792765" w:rsidRPr="00BA65C7" w:rsidRDefault="00792765" w:rsidP="009B4965">
            <w:pPr>
              <w:jc w:val="center"/>
              <w:rPr>
                <w:rFonts w:cstheme="minorHAnsi"/>
                <w:b w:val="0"/>
                <w:bCs w:val="0"/>
              </w:rPr>
            </w:pPr>
            <w:r w:rsidRPr="00BA65C7">
              <w:rPr>
                <w:rFonts w:cstheme="minorHAnsi"/>
              </w:rPr>
              <w:t>Attribute</w:t>
            </w:r>
          </w:p>
        </w:tc>
        <w:tc>
          <w:tcPr>
            <w:tcW w:w="463" w:type="pct"/>
          </w:tcPr>
          <w:p w14:paraId="1DFDC80B" w14:textId="77777777"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2BF020A5" w14:textId="77777777"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3" w:type="pct"/>
          </w:tcPr>
          <w:p w14:paraId="36211AD5" w14:textId="77777777"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792765" w:rsidRPr="009F2226" w14:paraId="5DCE4EA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71C11F50" w14:textId="77777777" w:rsidR="00792765" w:rsidRPr="00BA65C7" w:rsidRDefault="00792765" w:rsidP="009B4965">
            <w:pPr>
              <w:rPr>
                <w:rFonts w:cstheme="minorHAnsi"/>
              </w:rPr>
            </w:pPr>
            <w:r>
              <w:rPr>
                <w:rFonts w:cstheme="minorHAnsi"/>
              </w:rPr>
              <w:t>include_group</w:t>
            </w:r>
          </w:p>
        </w:tc>
        <w:tc>
          <w:tcPr>
            <w:tcW w:w="463" w:type="pct"/>
          </w:tcPr>
          <w:p w14:paraId="18DB2AFD"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14:paraId="2B0CE72E" w14:textId="77777777"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p>
          <w:p w14:paraId="290D9D3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A540D3D" w14:textId="77777777"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14:paraId="558C859F"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0AEF01E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E28A5E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487258FA"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w:t>
            </w:r>
            <w:r w:rsidR="00792765" w:rsidRPr="008629A7">
              <w:rPr>
                <w:rFonts w:cstheme="minorHAnsi"/>
                <w:color w:val="000000"/>
                <w:sz w:val="24"/>
                <w:szCs w:val="24"/>
              </w:rPr>
              <w:t xml:space="preserve"> </w:t>
            </w:r>
            <w:r w:rsidR="00792765">
              <w:rPr>
                <w:rFonts w:cstheme="minorHAnsi"/>
                <w:color w:val="000000"/>
                <w:sz w:val="24"/>
                <w:szCs w:val="24"/>
              </w:rPr>
              <w:t>be collected when the trustee_sid property specifies a group SID.</w:t>
            </w:r>
          </w:p>
          <w:p w14:paraId="65CC4D8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9C724A8"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 NOT</w:t>
            </w:r>
            <w:r w:rsidR="00792765">
              <w:rPr>
                <w:rFonts w:cstheme="minorHAnsi"/>
                <w:color w:val="000000"/>
                <w:sz w:val="24"/>
                <w:szCs w:val="24"/>
              </w:rPr>
              <w:t xml:space="preserve"> be collected when the trustee_sid property specifies a group SID.</w:t>
            </w:r>
          </w:p>
          <w:p w14:paraId="17D64176"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19A0C15"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792765" w:rsidRPr="009F2226" w14:paraId="3F5499DC" w14:textId="77777777" w:rsidTr="009B4965">
        <w:tc>
          <w:tcPr>
            <w:cnfStyle w:val="001000000000" w:firstRow="0" w:lastRow="0" w:firstColumn="1" w:lastColumn="0" w:oddVBand="0" w:evenVBand="0" w:oddHBand="0" w:evenHBand="0" w:firstRowFirstColumn="0" w:firstRowLastColumn="0" w:lastRowFirstColumn="0" w:lastRowLastColumn="0"/>
            <w:tcW w:w="1174" w:type="pct"/>
          </w:tcPr>
          <w:p w14:paraId="4EAC5261" w14:textId="77777777" w:rsidR="00792765" w:rsidRPr="00BA65C7" w:rsidRDefault="00792765" w:rsidP="009B4965">
            <w:pPr>
              <w:rPr>
                <w:rFonts w:cstheme="minorHAnsi"/>
              </w:rPr>
            </w:pPr>
            <w:r>
              <w:rPr>
                <w:rFonts w:cstheme="minorHAnsi"/>
              </w:rPr>
              <w:t>resolve_group</w:t>
            </w:r>
          </w:p>
        </w:tc>
        <w:tc>
          <w:tcPr>
            <w:tcW w:w="463" w:type="pct"/>
          </w:tcPr>
          <w:p w14:paraId="43E13ACA" w14:textId="77777777"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14:paraId="32993246"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3A7F95">
              <w:rPr>
                <w:rFonts w:eastAsiaTheme="minorHAnsi" w:cstheme="minorHAnsi"/>
                <w:i/>
                <w:color w:val="000000"/>
                <w:sz w:val="24"/>
                <w:szCs w:val="24"/>
              </w:rPr>
              <w:t>true</w:t>
            </w:r>
            <w:r>
              <w:rPr>
                <w:rFonts w:cstheme="minorHAnsi"/>
                <w:i/>
                <w:color w:val="000000"/>
                <w:sz w:val="24"/>
                <w:szCs w:val="24"/>
              </w:rPr>
              <w:t>'</w:t>
            </w:r>
          </w:p>
          <w:p w14:paraId="3A2A679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7D4121A" w14:textId="77777777" w:rsidR="00792765" w:rsidRPr="00CE569D"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14:paraId="6DC71C8D" w14:textId="77777777"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0A9F3467" w14:textId="77777777"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8AA0B8B" w14:textId="77777777"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w:t>
            </w:r>
            <w:r w:rsidRPr="005132A0">
              <w:rPr>
                <w:rFonts w:cstheme="minorHAnsi"/>
                <w:color w:val="000000"/>
                <w:sz w:val="24"/>
                <w:szCs w:val="24"/>
              </w:rPr>
              <w:lastRenderedPageBreak/>
              <w:t xml:space="preserve">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4E8988D8" w14:textId="77777777"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D53ACE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14:paraId="5E1CB2A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DFE3B89"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Pr>
                <w:rFonts w:eastAsiaTheme="minorHAnsi" w:cstheme="minorHAnsi"/>
                <w:i/>
                <w:color w:val="000000"/>
                <w:sz w:val="24"/>
                <w:szCs w:val="24"/>
              </w:rPr>
              <w:t>true</w:t>
            </w:r>
            <w:r>
              <w:rPr>
                <w:rFonts w:cstheme="minorHAnsi"/>
                <w:i/>
                <w:color w:val="000000"/>
                <w:sz w:val="24"/>
                <w:szCs w:val="24"/>
              </w:rPr>
              <w:t>'</w:t>
            </w:r>
            <w:r w:rsidR="00792765" w:rsidRPr="00EB0526">
              <w:rPr>
                <w:rFonts w:eastAsiaTheme="minorHAnsi" w:cstheme="minorHAnsi"/>
                <w:color w:val="000000"/>
                <w:sz w:val="24"/>
                <w:szCs w:val="24"/>
              </w:rPr>
              <w:t>:</w:t>
            </w:r>
            <w:r w:rsidR="00792765">
              <w:rPr>
                <w:rFonts w:eastAsiaTheme="minorHAnsi" w:cstheme="minorHAnsi"/>
                <w:color w:val="000000"/>
                <w:sz w:val="24"/>
                <w:szCs w:val="24"/>
              </w:rPr>
              <w:t xml:space="preserve"> </w:t>
            </w:r>
            <w:r w:rsidR="00792765" w:rsidRPr="00BA65C7">
              <w:rPr>
                <w:rFonts w:cstheme="minorHAnsi"/>
                <w:color w:val="000000"/>
                <w:sz w:val="24"/>
                <w:szCs w:val="24"/>
              </w:rPr>
              <w:t xml:space="preserve"> </w:t>
            </w:r>
            <w:r w:rsidR="00792765">
              <w:rPr>
                <w:rFonts w:cstheme="minorHAnsi"/>
                <w:color w:val="000000"/>
                <w:sz w:val="24"/>
                <w:szCs w:val="24"/>
              </w:rPr>
              <w:t xml:space="preserve">The members of a group SID </w:t>
            </w:r>
            <w:r w:rsidR="00792765" w:rsidRPr="00CE569D">
              <w:rPr>
                <w:rFonts w:cstheme="minorHAnsi"/>
                <w:color w:val="000000"/>
                <w:sz w:val="24"/>
                <w:szCs w:val="24"/>
                <w:u w:val="single"/>
              </w:rPr>
              <w:t>MUST</w:t>
            </w:r>
            <w:r w:rsidR="00792765" w:rsidRPr="00420ACA">
              <w:rPr>
                <w:rFonts w:cstheme="minorHAnsi"/>
                <w:color w:val="000000"/>
                <w:sz w:val="24"/>
                <w:szCs w:val="24"/>
              </w:rPr>
              <w:t xml:space="preserve"> be resolved and collected</w:t>
            </w:r>
            <w:r w:rsidR="00792765">
              <w:rPr>
                <w:rFonts w:cstheme="minorHAnsi"/>
                <w:color w:val="000000"/>
                <w:sz w:val="24"/>
                <w:szCs w:val="24"/>
              </w:rPr>
              <w:t>.</w:t>
            </w:r>
          </w:p>
          <w:p w14:paraId="6D3EB73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A074E30"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Pr>
                <w:rFonts w:cstheme="minorHAnsi"/>
                <w:color w:val="000000"/>
                <w:sz w:val="24"/>
                <w:szCs w:val="24"/>
              </w:rPr>
              <w:t>false</w:t>
            </w:r>
            <w:r>
              <w:rPr>
                <w:rFonts w:cstheme="minorHAnsi"/>
                <w:color w:val="000000"/>
                <w:sz w:val="24"/>
                <w:szCs w:val="24"/>
              </w:rPr>
              <w:t>'</w:t>
            </w:r>
            <w:r w:rsidR="00792765">
              <w:rPr>
                <w:rFonts w:cstheme="minorHAnsi"/>
                <w:color w:val="000000"/>
                <w:sz w:val="24"/>
                <w:szCs w:val="24"/>
              </w:rPr>
              <w:t xml:space="preserve">: The members of a group SID </w:t>
            </w:r>
            <w:r w:rsidR="00792765" w:rsidRPr="00420ACA">
              <w:rPr>
                <w:rFonts w:cstheme="minorHAnsi"/>
                <w:color w:val="000000"/>
                <w:sz w:val="24"/>
                <w:szCs w:val="24"/>
                <w:u w:val="single"/>
              </w:rPr>
              <w:t>MUST NOT</w:t>
            </w:r>
            <w:r w:rsidR="00792765">
              <w:rPr>
                <w:rFonts w:cstheme="minorHAnsi"/>
                <w:color w:val="000000"/>
                <w:sz w:val="24"/>
                <w:szCs w:val="24"/>
              </w:rPr>
              <w:t xml:space="preserve"> be resolved or collected.</w:t>
            </w:r>
          </w:p>
          <w:p w14:paraId="254F4A80" w14:textId="77777777" w:rsidR="00792765" w:rsidRPr="005132A0"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6DE9D9C7" w14:textId="77777777"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2B9F5C6C" w14:textId="77777777" w:rsidR="00792765" w:rsidRDefault="00792765" w:rsidP="00792765"/>
    <w:p w14:paraId="1BA96A5C" w14:textId="77777777" w:rsidR="00792765" w:rsidRDefault="00792765" w:rsidP="00BE7B76">
      <w:pPr>
        <w:pStyle w:val="Heading2"/>
        <w:numPr>
          <w:ilvl w:val="1"/>
          <w:numId w:val="6"/>
        </w:numPr>
      </w:pPr>
      <w:r>
        <w:t xml:space="preserve"> </w:t>
      </w:r>
      <w:bookmarkStart w:id="45" w:name="_Toc334362998"/>
      <w:r>
        <w:t>win-def:fileeffectiverights53_state</w:t>
      </w:r>
      <w:bookmarkEnd w:id="45"/>
    </w:p>
    <w:p w14:paraId="4D621E11" w14:textId="77777777" w:rsidR="00792765" w:rsidRDefault="00792765" w:rsidP="00792765">
      <w:r w:rsidRPr="005F2E1E">
        <w:t>The</w:t>
      </w:r>
      <w:r>
        <w:t xml:space="preserve"> </w:t>
      </w:r>
      <w:r>
        <w:rPr>
          <w:rFonts w:ascii="Courier New" w:hAnsi="Courier New"/>
        </w:rPr>
        <w:t>fileeffectiverights53</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fileeffectiverights53</w:t>
      </w:r>
      <w:r w:rsidRPr="00CE569D">
        <w:rPr>
          <w:rFonts w:ascii="Courier New" w:hAnsi="Courier New"/>
        </w:rPr>
        <w:t>_test</w:t>
      </w:r>
      <w:r>
        <w:t xml:space="preserve"> to specify the different effective rights that are associated with a trustee_sid for files and directories on Microsoft Windows platforms.</w:t>
      </w:r>
      <w:r w:rsidR="00762ED3">
        <w:t xml:space="preserve"> The GetNamedSecurityInfo function can be used to identify various file permissions</w:t>
      </w:r>
      <w:r w:rsidR="00762ED3">
        <w:rPr>
          <w:rStyle w:val="FootnoteReference"/>
        </w:rPr>
        <w:footnoteReference w:id="103"/>
      </w:r>
      <w:r w:rsidR="00762ED3">
        <w:t>.</w:t>
      </w:r>
    </w:p>
    <w:p w14:paraId="4828596D" w14:textId="77777777" w:rsidR="00792765" w:rsidRDefault="00792765" w:rsidP="00792765">
      <w:r>
        <w:object w:dxaOrig="4234" w:dyaOrig="7137" w14:anchorId="2128AD32">
          <v:shape id="_x0000_i1036" type="#_x0000_t75" style="width:210pt;height:353pt" o:ole="">
            <v:imagedata r:id="rId34" o:title=""/>
          </v:shape>
          <o:OLEObject Type="Embed" ProgID="Visio.Drawing.11" ShapeID="_x0000_i1036" DrawAspect="Content" ObjectID="_1408543133" r:id="rId35"/>
        </w:object>
      </w:r>
      <w:r w:rsidDel="00C858A5">
        <w:t xml:space="preserve"> </w:t>
      </w:r>
    </w:p>
    <w:tbl>
      <w:tblPr>
        <w:tblStyle w:val="LightList1"/>
        <w:tblW w:w="5179" w:type="pct"/>
        <w:tblBorders>
          <w:insideH w:val="single" w:sz="8" w:space="0" w:color="000000" w:themeColor="text1"/>
          <w:insideV w:val="single" w:sz="4" w:space="0" w:color="auto"/>
        </w:tblBorders>
        <w:tblLayout w:type="fixed"/>
        <w:tblLook w:val="04A0" w:firstRow="1" w:lastRow="0" w:firstColumn="1" w:lastColumn="0" w:noHBand="0" w:noVBand="1"/>
      </w:tblPr>
      <w:tblGrid>
        <w:gridCol w:w="2444"/>
        <w:gridCol w:w="2970"/>
        <w:gridCol w:w="1353"/>
        <w:gridCol w:w="992"/>
        <w:gridCol w:w="2144"/>
        <w:gridCol w:w="16"/>
      </w:tblGrid>
      <w:tr w:rsidR="00792765" w14:paraId="331C1049"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pct"/>
          </w:tcPr>
          <w:p w14:paraId="4EFB8FFA" w14:textId="77777777" w:rsidR="00792765" w:rsidRDefault="00792765" w:rsidP="009B4965">
            <w:pPr>
              <w:jc w:val="center"/>
              <w:rPr>
                <w:b w:val="0"/>
                <w:bCs w:val="0"/>
              </w:rPr>
            </w:pPr>
            <w:r>
              <w:t>Property</w:t>
            </w:r>
          </w:p>
        </w:tc>
        <w:tc>
          <w:tcPr>
            <w:tcW w:w="1497" w:type="pct"/>
          </w:tcPr>
          <w:p w14:paraId="23CF3A72"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2" w:type="pct"/>
          </w:tcPr>
          <w:p w14:paraId="6001EBF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00" w:type="pct"/>
          </w:tcPr>
          <w:p w14:paraId="44C6910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089" w:type="pct"/>
            <w:gridSpan w:val="2"/>
          </w:tcPr>
          <w:p w14:paraId="10B60CF7"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36F22" w:rsidRPr="00E74797" w14:paraId="2DCBCAAC"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56A98EF8" w14:textId="77777777" w:rsidR="00336F22" w:rsidRPr="009676C4" w:rsidRDefault="00E91B41" w:rsidP="009B4965">
            <w:r>
              <w:t>f</w:t>
            </w:r>
            <w:r w:rsidR="00336F22">
              <w:t>ilepath</w:t>
            </w:r>
          </w:p>
        </w:tc>
        <w:tc>
          <w:tcPr>
            <w:tcW w:w="1497" w:type="pct"/>
          </w:tcPr>
          <w:p w14:paraId="41DEA0C0" w14:textId="77777777"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14:paraId="14C9CBBB" w14:textId="77777777"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14:paraId="1C998094" w14:textId="77777777"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47E677B8" w14:textId="77777777"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6F8BB265"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5D47C3C0"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52D8EB8"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04"/>
            </w:r>
            <w:r w:rsidRPr="00E74797">
              <w:rPr>
                <w:rFonts w:cstheme="minorHAnsi"/>
                <w:color w:val="000000"/>
              </w:rPr>
              <w:t xml:space="preserve">. </w:t>
            </w:r>
          </w:p>
          <w:p w14:paraId="5FC8E6E2"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94E553A"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14:paraId="0D2865D8"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1D7C5CA" w14:textId="77777777" w:rsidR="00336F22" w:rsidRPr="008D1704"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w:t>
            </w:r>
            <w:r w:rsidRPr="008D1704">
              <w:rPr>
                <w:rFonts w:cstheme="minorHAnsi"/>
                <w:color w:val="000000"/>
              </w:rPr>
              <w:lastRenderedPageBreak/>
              <w:t>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336F22" w:rsidRPr="00E74797" w14:paraId="7CE0030C"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7E2AFEB9" w14:textId="77777777" w:rsidR="00336F22" w:rsidRDefault="00E91B41" w:rsidP="009B4965">
            <w:r>
              <w:lastRenderedPageBreak/>
              <w:t>p</w:t>
            </w:r>
            <w:r w:rsidR="00336F22">
              <w:t>ath</w:t>
            </w:r>
          </w:p>
        </w:tc>
        <w:tc>
          <w:tcPr>
            <w:tcW w:w="1497" w:type="pct"/>
          </w:tcPr>
          <w:p w14:paraId="527B0208"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14:paraId="5409CC70" w14:textId="77777777" w:rsidR="00336F22" w:rsidRPr="0031429A"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14:paraId="16F4D53C"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49A50B87" w14:textId="77777777" w:rsidR="00336F22" w:rsidRPr="00E74797"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5BB824BD"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426659AD"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B8B14B7"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5"/>
            </w:r>
            <w:r w:rsidRPr="00E74797">
              <w:rPr>
                <w:rFonts w:cstheme="minorHAnsi"/>
                <w:color w:val="000000"/>
              </w:rPr>
              <w:t>.</w:t>
            </w:r>
          </w:p>
          <w:p w14:paraId="51A6ACA3"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239C24F" w14:textId="77777777"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336F22" w:rsidRPr="00E74797" w14:paraId="176D7E6B"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38E1E5F6" w14:textId="77777777" w:rsidR="00336F22" w:rsidRDefault="00336F22" w:rsidP="009B4965">
            <w:r>
              <w:t>filename</w:t>
            </w:r>
          </w:p>
        </w:tc>
        <w:tc>
          <w:tcPr>
            <w:tcW w:w="1497" w:type="pct"/>
          </w:tcPr>
          <w:p w14:paraId="4D3FEFD9" w14:textId="77777777"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14:paraId="28E13DBC" w14:textId="77777777"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14:paraId="640A3055" w14:textId="77777777" w:rsidR="00336F22"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75ED2151" w14:textId="77777777"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2524049B"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71D1829A"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D8C350D"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w:t>
            </w:r>
            <w:r>
              <w:rPr>
                <w:rFonts w:cstheme="minorHAnsi"/>
                <w:color w:val="000000"/>
              </w:rPr>
              <w:t xml:space="preserve"> /,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06"/>
            </w:r>
            <w:r>
              <w:rPr>
                <w:rFonts w:cstheme="minorHAnsi"/>
                <w:color w:val="000000"/>
              </w:rPr>
              <w:t xml:space="preserve">.  </w:t>
            </w:r>
          </w:p>
          <w:p w14:paraId="56DBE4CD"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CE56556" w14:textId="77777777" w:rsidR="00336F22" w:rsidRPr="00E74797"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336F22" w:rsidRPr="00E74797" w14:paraId="29893262"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5E97911B" w14:textId="77777777" w:rsidR="00336F22" w:rsidRDefault="00336F22" w:rsidP="009B4965">
            <w:r>
              <w:lastRenderedPageBreak/>
              <w:t>trustee_sid</w:t>
            </w:r>
          </w:p>
        </w:tc>
        <w:tc>
          <w:tcPr>
            <w:tcW w:w="1497" w:type="pct"/>
          </w:tcPr>
          <w:p w14:paraId="77A6A886"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14:paraId="4F9C1636"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14:paraId="320D076F"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38E303CB"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78154DBF"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14:paraId="645491C5"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B69164C" w14:textId="77777777"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07"/>
            </w:r>
            <w:r>
              <w:rPr>
                <w:rFonts w:cstheme="minorHAnsi"/>
                <w:color w:val="000000"/>
              </w:rPr>
              <w:t>.</w:t>
            </w:r>
          </w:p>
        </w:tc>
      </w:tr>
      <w:tr w:rsidR="00792765" w:rsidRPr="00E74797" w14:paraId="45A1CF25"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0F5EAC1A" w14:textId="77777777" w:rsidR="00792765" w:rsidRDefault="00792765" w:rsidP="009B4965">
            <w:r>
              <w:t>standard_delete</w:t>
            </w:r>
          </w:p>
        </w:tc>
        <w:tc>
          <w:tcPr>
            <w:tcW w:w="1497" w:type="pct"/>
          </w:tcPr>
          <w:p w14:paraId="3DFD146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310454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0E2350F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7BE4D2C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147773CA" w14:textId="77777777"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sidR="00E91B41">
              <w:rPr>
                <w:rStyle w:val="FootnoteReference"/>
                <w:rFonts w:cstheme="minorHAnsi"/>
                <w:color w:val="000000"/>
              </w:rPr>
              <w:footnoteReference w:id="108"/>
            </w:r>
            <w:r>
              <w:rPr>
                <w:rFonts w:cstheme="minorHAnsi"/>
                <w:color w:val="000000"/>
              </w:rPr>
              <w:t>.</w:t>
            </w:r>
          </w:p>
        </w:tc>
      </w:tr>
      <w:tr w:rsidR="00792765" w:rsidRPr="00E74797" w14:paraId="7B887222"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B949235" w14:textId="77777777" w:rsidR="00792765" w:rsidRDefault="00792765" w:rsidP="009B4965">
            <w:r>
              <w:t>standard_read_control</w:t>
            </w:r>
          </w:p>
        </w:tc>
        <w:tc>
          <w:tcPr>
            <w:tcW w:w="1497" w:type="pct"/>
          </w:tcPr>
          <w:p w14:paraId="3DB9FE4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235DC4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5F41F47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004BDE7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79A2F470" w14:textId="77777777" w:rsidR="00792765" w:rsidRPr="006D5F15" w:rsidRDefault="00792765" w:rsidP="000F620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w:t>
            </w:r>
            <w:r w:rsidR="00336F22">
              <w:rPr>
                <w:rFonts w:cstheme="minorHAnsi"/>
                <w:color w:val="000000"/>
              </w:rPr>
              <w: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09"/>
            </w:r>
            <w:r w:rsidR="000F6203">
              <w:rPr>
                <w:rFonts w:cstheme="minorHAnsi"/>
                <w:color w:val="000000"/>
              </w:rPr>
              <w:t>.</w:t>
            </w:r>
          </w:p>
        </w:tc>
      </w:tr>
      <w:tr w:rsidR="00792765" w:rsidRPr="00E74797" w14:paraId="250FE172"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3C8F7DE9" w14:textId="77777777" w:rsidR="00792765" w:rsidRDefault="00792765" w:rsidP="009B4965">
            <w:r>
              <w:t>standard_write_dac</w:t>
            </w:r>
          </w:p>
        </w:tc>
        <w:tc>
          <w:tcPr>
            <w:tcW w:w="1497" w:type="pct"/>
          </w:tcPr>
          <w:p w14:paraId="67DE1B5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4ECC1F0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07CEB5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201D2DF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1A78BDA3" w14:textId="77777777" w:rsidR="00792765" w:rsidRPr="006D5F1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w:t>
            </w:r>
            <w:r w:rsidR="00336F22">
              <w:rPr>
                <w:rFonts w:cstheme="minorHAnsi"/>
                <w:color w:val="000000"/>
              </w:rPr>
              <w:t>'</w:t>
            </w:r>
            <w:r>
              <w:rPr>
                <w:rFonts w:cstheme="minorHAnsi"/>
                <w:color w:val="000000"/>
              </w:rPr>
              <w:t>s Security Descriptor</w:t>
            </w:r>
            <w:r w:rsidR="00762ED3">
              <w:rPr>
                <w:rStyle w:val="FootnoteReference"/>
                <w:rFonts w:cstheme="minorHAnsi"/>
                <w:color w:val="000000"/>
              </w:rPr>
              <w:footnoteReference w:id="110"/>
            </w:r>
            <w:r>
              <w:rPr>
                <w:rFonts w:cstheme="minorHAnsi"/>
                <w:color w:val="000000"/>
              </w:rPr>
              <w:t>.</w:t>
            </w:r>
          </w:p>
        </w:tc>
      </w:tr>
      <w:tr w:rsidR="00792765" w:rsidRPr="00E74797" w14:paraId="74A42749"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D4893F9" w14:textId="77777777" w:rsidR="00792765" w:rsidRDefault="00792765" w:rsidP="009B4965">
            <w:r>
              <w:t>standard_write_owner</w:t>
            </w:r>
          </w:p>
        </w:tc>
        <w:tc>
          <w:tcPr>
            <w:tcW w:w="1497" w:type="pct"/>
          </w:tcPr>
          <w:p w14:paraId="1461B53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0370C47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182E9EE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4F9356F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627D1BE6" w14:textId="77777777" w:rsidR="0079276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w:t>
            </w:r>
            <w:r w:rsidR="00336F22">
              <w:rPr>
                <w:rFonts w:cstheme="minorHAnsi"/>
                <w:color w:val="000000"/>
              </w:rPr>
              <w:t>'</w:t>
            </w:r>
            <w:r w:rsidR="00762ED3">
              <w:rPr>
                <w:rFonts w:cstheme="minorHAnsi"/>
                <w:color w:val="000000"/>
              </w:rPr>
              <w:t>s Security Descriptor</w:t>
            </w:r>
            <w:r w:rsidR="00762ED3">
              <w:rPr>
                <w:rStyle w:val="FootnoteReference"/>
                <w:rFonts w:cstheme="minorHAnsi"/>
                <w:color w:val="000000"/>
              </w:rPr>
              <w:footnoteReference w:id="111"/>
            </w:r>
            <w:r>
              <w:rPr>
                <w:rFonts w:cstheme="minorHAnsi"/>
                <w:color w:val="000000"/>
              </w:rPr>
              <w:t>.</w:t>
            </w:r>
          </w:p>
        </w:tc>
      </w:tr>
      <w:tr w:rsidR="00792765" w:rsidRPr="00E74797" w14:paraId="699B1551"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58840877" w14:textId="77777777" w:rsidR="00792765" w:rsidRDefault="00792765" w:rsidP="009B4965">
            <w:r>
              <w:t>standard_synchronize</w:t>
            </w:r>
          </w:p>
        </w:tc>
        <w:tc>
          <w:tcPr>
            <w:tcW w:w="1497" w:type="pct"/>
          </w:tcPr>
          <w:p w14:paraId="5C459B4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756257F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58D59DE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1616CA6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035EDEEE" w14:textId="77777777"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file for synchronization. This enables a thread to </w:t>
            </w:r>
            <w:r>
              <w:rPr>
                <w:rFonts w:cstheme="minorHAnsi"/>
                <w:color w:val="000000"/>
              </w:rPr>
              <w:lastRenderedPageBreak/>
              <w:t>wait until the file is in the signaled state</w:t>
            </w:r>
            <w:r w:rsidR="00762ED3">
              <w:rPr>
                <w:rStyle w:val="FootnoteReference"/>
                <w:rFonts w:cstheme="minorHAnsi"/>
                <w:color w:val="000000"/>
              </w:rPr>
              <w:footnoteReference w:id="112"/>
            </w:r>
            <w:r w:rsidR="00762ED3">
              <w:rPr>
                <w:rFonts w:cstheme="minorHAnsi"/>
                <w:color w:val="000000"/>
              </w:rPr>
              <w:t>.</w:t>
            </w:r>
          </w:p>
        </w:tc>
      </w:tr>
      <w:tr w:rsidR="00792765" w:rsidRPr="00E74797" w14:paraId="4EB41D9F"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7D8DC1DA" w14:textId="77777777" w:rsidR="00792765" w:rsidRDefault="00792765" w:rsidP="009B4965">
            <w:r>
              <w:lastRenderedPageBreak/>
              <w:t>access_system_security</w:t>
            </w:r>
          </w:p>
        </w:tc>
        <w:tc>
          <w:tcPr>
            <w:tcW w:w="1497" w:type="pct"/>
          </w:tcPr>
          <w:p w14:paraId="4252CAF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D407E6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2E3E231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20D5E66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48F3DEB8" w14:textId="77777777" w:rsidR="00792765" w:rsidRPr="006D5F1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sidR="00762ED3">
              <w:rPr>
                <w:rStyle w:val="FootnoteReference"/>
                <w:rFonts w:cstheme="minorHAnsi"/>
                <w:color w:val="000000"/>
              </w:rPr>
              <w:footnoteReference w:id="113"/>
            </w:r>
            <w:r>
              <w:rPr>
                <w:rFonts w:cstheme="minorHAnsi"/>
                <w:color w:val="000000"/>
              </w:rPr>
              <w:t>.</w:t>
            </w:r>
          </w:p>
        </w:tc>
      </w:tr>
      <w:tr w:rsidR="00792765" w:rsidRPr="00E74797" w14:paraId="148B2CE8"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EE1425D" w14:textId="77777777" w:rsidR="00792765" w:rsidRDefault="00792765" w:rsidP="009B4965">
            <w:r>
              <w:t>generic_read</w:t>
            </w:r>
          </w:p>
        </w:tc>
        <w:tc>
          <w:tcPr>
            <w:tcW w:w="1497" w:type="pct"/>
          </w:tcPr>
          <w:p w14:paraId="52BBCF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0A0D0EB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31F9AC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5254573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08A3F218" w14:textId="77777777"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sidR="00D718A9">
              <w:rPr>
                <w:rStyle w:val="FootnoteReference"/>
                <w:rFonts w:cstheme="minorHAnsi"/>
                <w:color w:val="000000"/>
              </w:rPr>
              <w:footnoteReference w:id="114"/>
            </w:r>
            <w:r w:rsidR="00D718A9">
              <w:rPr>
                <w:rFonts w:cstheme="minorHAnsi"/>
                <w:color w:val="000000"/>
              </w:rPr>
              <w:t>.</w:t>
            </w:r>
          </w:p>
        </w:tc>
      </w:tr>
      <w:tr w:rsidR="00792765" w:rsidRPr="00E74797" w14:paraId="3E7D4B0B"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3A467DDF" w14:textId="77777777" w:rsidR="00792765" w:rsidRDefault="00792765" w:rsidP="009B4965">
            <w:r>
              <w:t>generic_write</w:t>
            </w:r>
          </w:p>
        </w:tc>
        <w:tc>
          <w:tcPr>
            <w:tcW w:w="1497" w:type="pct"/>
          </w:tcPr>
          <w:p w14:paraId="3D57B9B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697B816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422159C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147D70E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2B60DFF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sidR="00D718A9">
              <w:rPr>
                <w:rStyle w:val="FootnoteReference"/>
                <w:rFonts w:cstheme="minorHAnsi"/>
                <w:color w:val="000000"/>
              </w:rPr>
              <w:footnoteReference w:id="115"/>
            </w:r>
            <w:r w:rsidR="00D718A9">
              <w:rPr>
                <w:rFonts w:cstheme="minorHAnsi"/>
                <w:color w:val="000000"/>
              </w:rPr>
              <w:t>.</w:t>
            </w:r>
          </w:p>
        </w:tc>
      </w:tr>
      <w:tr w:rsidR="00792765" w:rsidRPr="00E74797" w14:paraId="547E831D"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7B4BAF0" w14:textId="77777777" w:rsidR="00792765" w:rsidRDefault="00792765" w:rsidP="009B4965">
            <w:r>
              <w:t>generic_execute</w:t>
            </w:r>
          </w:p>
        </w:tc>
        <w:tc>
          <w:tcPr>
            <w:tcW w:w="1497" w:type="pct"/>
          </w:tcPr>
          <w:p w14:paraId="1B74702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CFEDE9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38ADDB3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00C0763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728431F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sidR="00D718A9">
              <w:rPr>
                <w:rStyle w:val="FootnoteReference"/>
                <w:rFonts w:cstheme="minorHAnsi"/>
                <w:color w:val="000000"/>
              </w:rPr>
              <w:footnoteReference w:id="116"/>
            </w:r>
            <w:r w:rsidR="00D718A9">
              <w:rPr>
                <w:rFonts w:cstheme="minorHAnsi"/>
                <w:color w:val="000000"/>
              </w:rPr>
              <w:t>.</w:t>
            </w:r>
          </w:p>
        </w:tc>
      </w:tr>
      <w:tr w:rsidR="00792765" w:rsidRPr="00E74797" w14:paraId="22B5054C"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1478CA93" w14:textId="77777777" w:rsidR="00792765" w:rsidRDefault="00792765" w:rsidP="009B4965">
            <w:r>
              <w:t>generic_all</w:t>
            </w:r>
          </w:p>
        </w:tc>
        <w:tc>
          <w:tcPr>
            <w:tcW w:w="1497" w:type="pct"/>
          </w:tcPr>
          <w:p w14:paraId="7900377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185D278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48C12DC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3606ABD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38FB7B46" w14:textId="77777777"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sidR="00D718A9">
              <w:rPr>
                <w:rStyle w:val="FootnoteReference"/>
                <w:rFonts w:cstheme="minorHAnsi"/>
                <w:color w:val="000000"/>
              </w:rPr>
              <w:footnoteReference w:id="117"/>
            </w:r>
            <w:r w:rsidR="00D718A9">
              <w:rPr>
                <w:rFonts w:cstheme="minorHAnsi"/>
                <w:color w:val="000000"/>
              </w:rPr>
              <w:t>.</w:t>
            </w:r>
          </w:p>
        </w:tc>
      </w:tr>
      <w:tr w:rsidR="00792765" w:rsidRPr="00E74797" w14:paraId="6F6D3410"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Height w:val="1150"/>
        </w:trPr>
        <w:tc>
          <w:tcPr>
            <w:cnfStyle w:val="001000000000" w:firstRow="0" w:lastRow="0" w:firstColumn="1" w:lastColumn="0" w:oddVBand="0" w:evenVBand="0" w:oddHBand="0" w:evenHBand="0" w:firstRowFirstColumn="0" w:firstRowLastColumn="0" w:lastRowFirstColumn="0" w:lastRowLastColumn="0"/>
            <w:tcW w:w="1232" w:type="pct"/>
          </w:tcPr>
          <w:p w14:paraId="1598F86C" w14:textId="77777777" w:rsidR="00792765" w:rsidRDefault="00792765" w:rsidP="009B4965">
            <w:r>
              <w:t>file_read_data</w:t>
            </w:r>
          </w:p>
        </w:tc>
        <w:tc>
          <w:tcPr>
            <w:tcW w:w="1497" w:type="pct"/>
          </w:tcPr>
          <w:p w14:paraId="287F097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2C9B30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5899403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0A42091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2263F2FA" w14:textId="77777777" w:rsidR="00792765" w:rsidRPr="00BB3308"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sidR="00D718A9">
              <w:rPr>
                <w:rStyle w:val="FootnoteReference"/>
                <w:rFonts w:cstheme="minorHAnsi"/>
                <w:color w:val="000000"/>
              </w:rPr>
              <w:footnoteReference w:id="118"/>
            </w:r>
            <w:r w:rsidR="00D718A9">
              <w:rPr>
                <w:rFonts w:cstheme="minorHAnsi"/>
                <w:color w:val="000000"/>
              </w:rPr>
              <w:t>.</w:t>
            </w:r>
          </w:p>
        </w:tc>
      </w:tr>
      <w:tr w:rsidR="00792765" w:rsidRPr="00E74797" w14:paraId="4A2FA2BD"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4B734272" w14:textId="77777777" w:rsidR="00792765" w:rsidRDefault="00792765" w:rsidP="009B4965">
            <w:r>
              <w:t>file_write_data</w:t>
            </w:r>
          </w:p>
        </w:tc>
        <w:tc>
          <w:tcPr>
            <w:tcW w:w="1497" w:type="pct"/>
          </w:tcPr>
          <w:p w14:paraId="1FC8FA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C3896C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21FDFCF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27DF002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311693C4" w14:textId="77777777" w:rsidR="00792765" w:rsidRPr="00BB3308"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sidR="00D718A9">
              <w:rPr>
                <w:rStyle w:val="FootnoteReference"/>
                <w:rFonts w:cstheme="minorHAnsi"/>
                <w:color w:val="000000"/>
              </w:rPr>
              <w:footnoteReference w:id="119"/>
            </w:r>
            <w:r>
              <w:rPr>
                <w:rFonts w:cstheme="minorHAnsi"/>
                <w:color w:val="000000"/>
              </w:rPr>
              <w:t>.</w:t>
            </w:r>
          </w:p>
        </w:tc>
      </w:tr>
      <w:tr w:rsidR="00792765" w:rsidRPr="00E74797" w14:paraId="78F00489"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20831304" w14:textId="77777777" w:rsidR="00792765" w:rsidRDefault="00792765" w:rsidP="009B4965">
            <w:r>
              <w:t>file_append_data</w:t>
            </w:r>
          </w:p>
        </w:tc>
        <w:tc>
          <w:tcPr>
            <w:tcW w:w="1497" w:type="pct"/>
          </w:tcPr>
          <w:p w14:paraId="5F7D389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61F03B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5818ADF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45D69BD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55249EE1" w14:textId="77777777"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sidR="00D718A9">
              <w:rPr>
                <w:rStyle w:val="FootnoteReference"/>
                <w:rFonts w:cstheme="minorHAnsi"/>
                <w:color w:val="000000"/>
              </w:rPr>
              <w:footnoteReference w:id="120"/>
            </w:r>
            <w:r w:rsidR="00D718A9">
              <w:rPr>
                <w:rFonts w:cstheme="minorHAnsi"/>
                <w:color w:val="000000"/>
              </w:rPr>
              <w:t>.</w:t>
            </w:r>
          </w:p>
        </w:tc>
      </w:tr>
      <w:tr w:rsidR="00792765" w:rsidRPr="00E74797" w14:paraId="53044726"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2AEB0411" w14:textId="77777777" w:rsidR="00792765" w:rsidRDefault="00792765" w:rsidP="009B4965">
            <w:r>
              <w:t>file_read_ea</w:t>
            </w:r>
          </w:p>
        </w:tc>
        <w:tc>
          <w:tcPr>
            <w:tcW w:w="1497" w:type="pct"/>
          </w:tcPr>
          <w:p w14:paraId="1507C33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65D9C47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6E51EF4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5854600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37F527CA" w14:textId="77777777"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sidR="00D718A9">
              <w:rPr>
                <w:rStyle w:val="FootnoteReference"/>
                <w:rFonts w:cstheme="minorHAnsi"/>
                <w:color w:val="000000"/>
              </w:rPr>
              <w:footnoteReference w:id="121"/>
            </w:r>
            <w:r>
              <w:rPr>
                <w:rFonts w:cstheme="minorHAnsi"/>
                <w:color w:val="000000"/>
              </w:rPr>
              <w:t>.</w:t>
            </w:r>
          </w:p>
        </w:tc>
      </w:tr>
      <w:tr w:rsidR="00792765" w:rsidRPr="00E74797" w14:paraId="72A025AA"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62A63AE" w14:textId="77777777" w:rsidR="00792765" w:rsidRDefault="00792765" w:rsidP="009B4965">
            <w:r>
              <w:t>file_write _ea</w:t>
            </w:r>
          </w:p>
        </w:tc>
        <w:tc>
          <w:tcPr>
            <w:tcW w:w="1497" w:type="pct"/>
          </w:tcPr>
          <w:p w14:paraId="033EF3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21015E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EntityStateBoolType</w:t>
            </w:r>
          </w:p>
        </w:tc>
        <w:tc>
          <w:tcPr>
            <w:tcW w:w="682" w:type="pct"/>
          </w:tcPr>
          <w:p w14:paraId="4C8F581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500" w:type="pct"/>
          </w:tcPr>
          <w:p w14:paraId="3233E79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0C4949C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w:t>
            </w:r>
            <w:r w:rsidRPr="00BB3308">
              <w:rPr>
                <w:rFonts w:cstheme="minorHAnsi"/>
                <w:color w:val="000000"/>
              </w:rPr>
              <w:lastRenderedPageBreak/>
              <w:t>write extended attributes</w:t>
            </w:r>
            <w:r w:rsidR="00D718A9">
              <w:rPr>
                <w:rStyle w:val="FootnoteReference"/>
                <w:rFonts w:cstheme="minorHAnsi"/>
                <w:color w:val="000000"/>
              </w:rPr>
              <w:footnoteReference w:id="122"/>
            </w:r>
            <w:r>
              <w:rPr>
                <w:rFonts w:cstheme="minorHAnsi"/>
                <w:color w:val="000000"/>
              </w:rPr>
              <w:t>.</w:t>
            </w:r>
          </w:p>
        </w:tc>
      </w:tr>
      <w:tr w:rsidR="00792765" w:rsidRPr="00E74797" w14:paraId="1F459CDE"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04D1EAD0" w14:textId="77777777" w:rsidR="00792765" w:rsidRDefault="00792765" w:rsidP="009B4965">
            <w:r>
              <w:lastRenderedPageBreak/>
              <w:t>file_execute</w:t>
            </w:r>
          </w:p>
        </w:tc>
        <w:tc>
          <w:tcPr>
            <w:tcW w:w="1497" w:type="pct"/>
          </w:tcPr>
          <w:p w14:paraId="0429F16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581DB21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0646CBE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6508BCF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1B47744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sidR="00D718A9">
              <w:rPr>
                <w:rStyle w:val="FootnoteReference"/>
                <w:rFonts w:cstheme="minorHAnsi"/>
                <w:color w:val="000000"/>
              </w:rPr>
              <w:footnoteReference w:id="123"/>
            </w:r>
            <w:r>
              <w:rPr>
                <w:rFonts w:cstheme="minorHAnsi"/>
                <w:color w:val="000000"/>
              </w:rPr>
              <w:t>.</w:t>
            </w:r>
          </w:p>
        </w:tc>
      </w:tr>
      <w:tr w:rsidR="00792765" w:rsidRPr="00E74797" w14:paraId="7BC25102"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4C9FC3E5" w14:textId="77777777" w:rsidR="00792765" w:rsidRDefault="00792765" w:rsidP="009B4965">
            <w:r>
              <w:t>file_delete_child</w:t>
            </w:r>
          </w:p>
        </w:tc>
        <w:tc>
          <w:tcPr>
            <w:tcW w:w="1497" w:type="pct"/>
          </w:tcPr>
          <w:p w14:paraId="282AFA7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13D76BA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4A49463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7816E14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20CD36F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sidR="00D718A9">
              <w:rPr>
                <w:rStyle w:val="FootnoteReference"/>
                <w:rFonts w:cstheme="minorHAnsi"/>
                <w:color w:val="000000"/>
              </w:rPr>
              <w:footnoteReference w:id="124"/>
            </w:r>
            <w:r>
              <w:rPr>
                <w:rFonts w:cstheme="minorHAnsi"/>
                <w:color w:val="000000"/>
              </w:rPr>
              <w:t>.</w:t>
            </w:r>
          </w:p>
        </w:tc>
      </w:tr>
      <w:tr w:rsidR="00792765" w:rsidRPr="00E74797" w14:paraId="24D5E471"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8AAAB2A" w14:textId="77777777" w:rsidR="00792765" w:rsidRDefault="00792765" w:rsidP="009B4965">
            <w:r>
              <w:t>file_read_attributes</w:t>
            </w:r>
          </w:p>
        </w:tc>
        <w:tc>
          <w:tcPr>
            <w:tcW w:w="1497" w:type="pct"/>
          </w:tcPr>
          <w:p w14:paraId="76756AC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br/>
              <w:t>EntityStateBoolType</w:t>
            </w:r>
          </w:p>
        </w:tc>
        <w:tc>
          <w:tcPr>
            <w:tcW w:w="682" w:type="pct"/>
          </w:tcPr>
          <w:p w14:paraId="118D820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7CC1E93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361D807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5"/>
            </w:r>
            <w:r>
              <w:rPr>
                <w:rFonts w:cstheme="minorHAnsi"/>
                <w:color w:val="000000"/>
              </w:rPr>
              <w:t>.</w:t>
            </w:r>
          </w:p>
        </w:tc>
      </w:tr>
      <w:tr w:rsidR="00792765" w:rsidRPr="00E74797" w14:paraId="5A0BD078"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3CA99805" w14:textId="77777777" w:rsidR="00792765" w:rsidRDefault="00792765" w:rsidP="009B4965">
            <w:r>
              <w:t>file_write_attributes</w:t>
            </w:r>
          </w:p>
        </w:tc>
        <w:tc>
          <w:tcPr>
            <w:tcW w:w="1497" w:type="pct"/>
          </w:tcPr>
          <w:p w14:paraId="5139D0E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32102CF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319B0EE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249671D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3A9AA72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6"/>
            </w:r>
            <w:r>
              <w:rPr>
                <w:rFonts w:cstheme="minorHAnsi"/>
                <w:color w:val="000000"/>
              </w:rPr>
              <w:t>.</w:t>
            </w:r>
          </w:p>
        </w:tc>
      </w:tr>
      <w:tr w:rsidR="00792765" w:rsidRPr="00E74797" w14:paraId="66F136F1"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1249801C" w14:textId="77777777" w:rsidR="00792765" w:rsidRDefault="00792765" w:rsidP="009B4965">
            <w:r>
              <w:t>windows_view</w:t>
            </w:r>
          </w:p>
        </w:tc>
        <w:tc>
          <w:tcPr>
            <w:tcW w:w="1497" w:type="pct"/>
          </w:tcPr>
          <w:p w14:paraId="28C476F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14:paraId="1414651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682" w:type="pct"/>
          </w:tcPr>
          <w:p w14:paraId="6D7776F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1B1B46A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00736B8A" w14:textId="77777777" w:rsidR="00792765" w:rsidRPr="00091DBF"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sidR="004B2323">
              <w:rPr>
                <w:rStyle w:val="FootnoteReference"/>
                <w:rFonts w:cstheme="minorHAnsi"/>
                <w:color w:val="000000"/>
              </w:rPr>
              <w:footnoteReference w:id="127"/>
            </w:r>
            <w:r>
              <w:rPr>
                <w:rFonts w:cstheme="minorHAnsi"/>
                <w:color w:val="000000"/>
              </w:rPr>
              <w:t xml:space="preserve"> where the file or directory was collected</w:t>
            </w:r>
            <w:r w:rsidRPr="00F73C71">
              <w:rPr>
                <w:rFonts w:cstheme="minorHAnsi"/>
                <w:color w:val="000000"/>
              </w:rPr>
              <w:t>.</w:t>
            </w:r>
          </w:p>
        </w:tc>
      </w:tr>
    </w:tbl>
    <w:p w14:paraId="4ED5A307" w14:textId="77777777" w:rsidR="00792765" w:rsidRDefault="00792765" w:rsidP="00792765"/>
    <w:p w14:paraId="74DC22EC" w14:textId="77777777" w:rsidR="00792765" w:rsidRPr="008B05C1" w:rsidRDefault="00792765" w:rsidP="00BE7B76">
      <w:pPr>
        <w:pStyle w:val="Heading2"/>
        <w:numPr>
          <w:ilvl w:val="1"/>
          <w:numId w:val="6"/>
        </w:numPr>
      </w:pPr>
      <w:bookmarkStart w:id="46" w:name="_Toc334362999"/>
      <w:r w:rsidRPr="008B05C1">
        <w:t>win-sc:</w:t>
      </w:r>
      <w:r>
        <w:t>fileeffectiverights53</w:t>
      </w:r>
      <w:r w:rsidR="00C87472">
        <w:t>_</w:t>
      </w:r>
      <w:r w:rsidRPr="008B05C1">
        <w:t>item</w:t>
      </w:r>
      <w:bookmarkEnd w:id="46"/>
    </w:p>
    <w:p w14:paraId="3C34C0B4" w14:textId="77777777" w:rsidR="00792765" w:rsidRPr="00910FE5" w:rsidRDefault="00792765" w:rsidP="00792765">
      <w:pPr>
        <w:rPr>
          <w:rFonts w:cstheme="minorHAnsi"/>
        </w:rPr>
      </w:pPr>
      <w:r w:rsidRPr="00910FE5">
        <w:rPr>
          <w:rFonts w:cstheme="minorHAnsi"/>
          <w:color w:val="000000"/>
          <w:sz w:val="24"/>
          <w:szCs w:val="24"/>
        </w:rPr>
        <w:t xml:space="preserve">The </w:t>
      </w:r>
      <w:r w:rsidRPr="00910FE5">
        <w:rPr>
          <w:rFonts w:ascii="Courier New" w:hAnsi="Courier New" w:cs="Courier New"/>
          <w:color w:val="000000"/>
          <w:sz w:val="24"/>
          <w:szCs w:val="24"/>
        </w:rPr>
        <w:t>fileeffectiverights</w:t>
      </w:r>
      <w:r>
        <w:rPr>
          <w:rFonts w:ascii="Courier New" w:hAnsi="Courier New" w:cs="Courier New"/>
          <w:color w:val="000000"/>
          <w:sz w:val="24"/>
          <w:szCs w:val="24"/>
        </w:rPr>
        <w:t>53</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stores the effective rights of a file that a discretionary access control list (DACL) structure grants to a specified trustee.</w:t>
      </w:r>
    </w:p>
    <w:p w14:paraId="4ED194BA" w14:textId="77777777" w:rsidR="00792765" w:rsidRDefault="00792765" w:rsidP="00792765">
      <w:r>
        <w:object w:dxaOrig="4172" w:dyaOrig="6511" w14:anchorId="308920D2">
          <v:shape id="_x0000_i1037" type="#_x0000_t75" style="width:203pt;height:323pt" o:ole="">
            <v:imagedata r:id="rId36" o:title=""/>
          </v:shape>
          <o:OLEObject Type="Embed" ProgID="Visio.Drawing.11" ShapeID="_x0000_i1037" DrawAspect="Content" ObjectID="_1408543134" r:id="rId3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792765" w14:paraId="45333BF8"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9438D85" w14:textId="77777777" w:rsidR="00792765" w:rsidRDefault="00792765" w:rsidP="009B4965">
            <w:pPr>
              <w:jc w:val="center"/>
              <w:rPr>
                <w:b w:val="0"/>
                <w:bCs w:val="0"/>
              </w:rPr>
            </w:pPr>
            <w:r>
              <w:t>Property</w:t>
            </w:r>
          </w:p>
        </w:tc>
        <w:tc>
          <w:tcPr>
            <w:tcW w:w="1431" w:type="pct"/>
          </w:tcPr>
          <w:p w14:paraId="0F98FB0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7AE277CE"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5D1B123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297D0D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718A9" w:rsidRPr="008D1704" w14:paraId="23D093B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99062BF" w14:textId="77777777" w:rsidR="00D718A9" w:rsidRPr="009676C4" w:rsidRDefault="00DD24C7" w:rsidP="009B4965">
            <w:r>
              <w:t>f</w:t>
            </w:r>
            <w:r w:rsidR="00D718A9">
              <w:t>ilepath</w:t>
            </w:r>
          </w:p>
        </w:tc>
        <w:tc>
          <w:tcPr>
            <w:tcW w:w="1431" w:type="pct"/>
          </w:tcPr>
          <w:p w14:paraId="1329286F"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2D00E525" w14:textId="77777777"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16638679" w14:textId="77777777"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32A951F" w14:textId="77777777"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A76C7A"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18F9503A"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F878BA0"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28"/>
            </w:r>
            <w:r w:rsidRPr="00E74797">
              <w:rPr>
                <w:rFonts w:cstheme="minorHAnsi"/>
                <w:color w:val="000000"/>
              </w:rPr>
              <w:t xml:space="preserve">. </w:t>
            </w:r>
          </w:p>
          <w:p w14:paraId="7E0448B2"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565D120"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14:paraId="2E1460DD"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ED4C684" w14:textId="77777777" w:rsidR="00D718A9" w:rsidRPr="008D1704"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lastRenderedPageBreak/>
              <w:t>filename</w:t>
            </w:r>
            <w:r w:rsidRPr="008D1704">
              <w:rPr>
                <w:rFonts w:cstheme="minorHAnsi"/>
                <w:color w:val="000000"/>
              </w:rPr>
              <w:t xml:space="preserve"> properties. </w:t>
            </w:r>
          </w:p>
        </w:tc>
      </w:tr>
      <w:tr w:rsidR="00D718A9" w:rsidRPr="00E74797" w14:paraId="587C40EE"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13BEA9B2" w14:textId="77777777" w:rsidR="00D718A9" w:rsidRDefault="00D718A9" w:rsidP="009B4965">
            <w:r>
              <w:lastRenderedPageBreak/>
              <w:t>path</w:t>
            </w:r>
          </w:p>
        </w:tc>
        <w:tc>
          <w:tcPr>
            <w:tcW w:w="1431" w:type="pct"/>
          </w:tcPr>
          <w:p w14:paraId="1480D494"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2D67ED1C" w14:textId="77777777" w:rsidR="00D718A9" w:rsidRPr="0031429A" w:rsidRDefault="00D718A9"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07001F9F"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AC9BF13" w14:textId="77777777" w:rsidR="00D718A9" w:rsidRPr="00E74797"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B40B1B"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4E1ABE0F"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2FA2894"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29"/>
            </w:r>
            <w:r w:rsidRPr="00E74797">
              <w:rPr>
                <w:rFonts w:cstheme="minorHAnsi"/>
                <w:color w:val="000000"/>
              </w:rPr>
              <w:t>.</w:t>
            </w:r>
          </w:p>
          <w:p w14:paraId="01F39B86"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9A20A90" w14:textId="77777777"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D718A9" w:rsidRPr="00E74797" w14:paraId="53EF3D6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1D3DCBA" w14:textId="77777777" w:rsidR="00D718A9" w:rsidRDefault="00D718A9" w:rsidP="009B4965">
            <w:r>
              <w:t>filename</w:t>
            </w:r>
          </w:p>
        </w:tc>
        <w:tc>
          <w:tcPr>
            <w:tcW w:w="1431" w:type="pct"/>
          </w:tcPr>
          <w:p w14:paraId="27C7A57C"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31245EB0" w14:textId="77777777"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5B515B34"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B24CEDA" w14:textId="77777777"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13" w:type="pct"/>
          </w:tcPr>
          <w:p w14:paraId="2E206FCA"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2D6D761F"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B593FA7"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 xml:space="preserve">{ </w:t>
            </w:r>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30"/>
            </w:r>
            <w:r>
              <w:rPr>
                <w:rFonts w:cstheme="minorHAnsi"/>
                <w:color w:val="000000"/>
              </w:rPr>
              <w:t xml:space="preserve">.  </w:t>
            </w:r>
          </w:p>
          <w:p w14:paraId="09EBD2F2"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7084942" w14:textId="77777777" w:rsidR="00D718A9" w:rsidRPr="00E74797"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D718A9" w:rsidRPr="00DE42C7" w14:paraId="28878A80"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1C1426E9" w14:textId="77777777" w:rsidR="00D718A9" w:rsidRDefault="00D718A9" w:rsidP="009B4965">
            <w:r>
              <w:t>trustee_sid</w:t>
            </w:r>
          </w:p>
        </w:tc>
        <w:tc>
          <w:tcPr>
            <w:tcW w:w="1431" w:type="pct"/>
          </w:tcPr>
          <w:p w14:paraId="4C2587D8" w14:textId="77777777" w:rsidR="00D718A9" w:rsidRDefault="00D718A9" w:rsidP="00C15D6D">
            <w:pPr>
              <w:cnfStyle w:val="000000000000" w:firstRow="0" w:lastRow="0" w:firstColumn="0" w:lastColumn="0" w:oddVBand="0" w:evenVBand="0" w:oddHBand="0" w:evenHBand="0" w:firstRowFirstColumn="0" w:firstRowLastColumn="0" w:lastRowFirstColumn="0" w:lastRowLastColumn="0"/>
            </w:pPr>
            <w:r>
              <w:t>oval-sc:</w:t>
            </w:r>
          </w:p>
          <w:p w14:paraId="56D94315" w14:textId="77777777" w:rsidR="00D718A9" w:rsidRDefault="00D718A9" w:rsidP="00C15D6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67EF5FC2"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5397B3A"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395388"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14:paraId="57468516"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76C806C" w14:textId="77777777"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31"/>
            </w:r>
            <w:r>
              <w:rPr>
                <w:rFonts w:cstheme="minorHAnsi"/>
                <w:color w:val="000000"/>
              </w:rPr>
              <w:t>.</w:t>
            </w:r>
          </w:p>
        </w:tc>
      </w:tr>
      <w:tr w:rsidR="00D718A9" w:rsidRPr="006D5F15" w14:paraId="3DD81E0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2D90D1D" w14:textId="77777777" w:rsidR="00D718A9" w:rsidRDefault="00D718A9" w:rsidP="009B4965">
            <w:r>
              <w:lastRenderedPageBreak/>
              <w:t>standard_delete</w:t>
            </w:r>
          </w:p>
        </w:tc>
        <w:tc>
          <w:tcPr>
            <w:tcW w:w="1431" w:type="pct"/>
          </w:tcPr>
          <w:p w14:paraId="0BD90FB8" w14:textId="77777777" w:rsidR="00D718A9" w:rsidRDefault="00D718A9" w:rsidP="00C15D6D">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213CB4D3"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0F1D83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00C6D1" w14:textId="77777777"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Pr>
                <w:rStyle w:val="FootnoteReference"/>
                <w:rFonts w:cstheme="minorHAnsi"/>
                <w:color w:val="000000"/>
              </w:rPr>
              <w:footnoteReference w:id="132"/>
            </w:r>
            <w:r>
              <w:rPr>
                <w:rFonts w:cstheme="minorHAnsi"/>
                <w:color w:val="000000"/>
              </w:rPr>
              <w:t>.</w:t>
            </w:r>
          </w:p>
        </w:tc>
      </w:tr>
      <w:tr w:rsidR="00D718A9" w:rsidRPr="006D5F15" w14:paraId="454F9531"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27051E81" w14:textId="77777777" w:rsidR="00D718A9" w:rsidRDefault="00D718A9" w:rsidP="009B4965">
            <w:r>
              <w:t>standard_read_control</w:t>
            </w:r>
          </w:p>
        </w:tc>
        <w:tc>
          <w:tcPr>
            <w:tcW w:w="1431" w:type="pct"/>
          </w:tcPr>
          <w:p w14:paraId="0A700F89"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0810B7FD"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6F27C0"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54A520" w14:textId="77777777"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file's Security Descriptor, not including the information in the sy</w:t>
            </w:r>
            <w:r w:rsidR="000F6203">
              <w:rPr>
                <w:rFonts w:cstheme="minorHAnsi"/>
                <w:color w:val="000000"/>
              </w:rPr>
              <w:t>stem access control list (SACL)</w:t>
            </w:r>
            <w:r w:rsidR="000F6203">
              <w:rPr>
                <w:rStyle w:val="FootnoteReference"/>
                <w:rFonts w:cstheme="minorHAnsi"/>
                <w:color w:val="000000"/>
              </w:rPr>
              <w:footnoteReference w:id="133"/>
            </w:r>
            <w:r w:rsidR="000F6203">
              <w:rPr>
                <w:rFonts w:cstheme="minorHAnsi"/>
                <w:color w:val="000000"/>
              </w:rPr>
              <w:t>.</w:t>
            </w:r>
          </w:p>
        </w:tc>
      </w:tr>
      <w:tr w:rsidR="00D718A9" w:rsidRPr="006D5F15" w14:paraId="6E4BA75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91B471B" w14:textId="77777777" w:rsidR="00D718A9" w:rsidRDefault="00D718A9" w:rsidP="009B4965">
            <w:r>
              <w:t>standard_write_dac</w:t>
            </w:r>
          </w:p>
        </w:tc>
        <w:tc>
          <w:tcPr>
            <w:tcW w:w="1431" w:type="pct"/>
          </w:tcPr>
          <w:p w14:paraId="4683832B"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3E4BD07A"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p>
        </w:tc>
        <w:tc>
          <w:tcPr>
            <w:tcW w:w="386" w:type="pct"/>
          </w:tcPr>
          <w:p w14:paraId="7D89B993"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1513" w:type="pct"/>
          </w:tcPr>
          <w:p w14:paraId="27A133C4" w14:textId="77777777"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file's Security Descriptor</w:t>
            </w:r>
            <w:r>
              <w:rPr>
                <w:rStyle w:val="FootnoteReference"/>
                <w:rFonts w:cstheme="minorHAnsi"/>
                <w:color w:val="000000"/>
              </w:rPr>
              <w:footnoteReference w:id="134"/>
            </w:r>
            <w:r>
              <w:rPr>
                <w:rFonts w:cstheme="minorHAnsi"/>
                <w:color w:val="000000"/>
              </w:rPr>
              <w:t>.</w:t>
            </w:r>
          </w:p>
        </w:tc>
      </w:tr>
      <w:tr w:rsidR="00D718A9" w:rsidRPr="006D5F15" w14:paraId="5E390659"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675EA258" w14:textId="77777777" w:rsidR="00D718A9" w:rsidRDefault="00D718A9" w:rsidP="009B4965">
            <w:r>
              <w:t>standard_write_owner</w:t>
            </w:r>
          </w:p>
        </w:tc>
        <w:tc>
          <w:tcPr>
            <w:tcW w:w="1431" w:type="pct"/>
          </w:tcPr>
          <w:p w14:paraId="3486F498"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86230E7"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9FAE4E9"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2C9411"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w:t>
            </w:r>
            <w:r>
              <w:rPr>
                <w:rStyle w:val="FootnoteReference"/>
                <w:rFonts w:cstheme="minorHAnsi"/>
                <w:color w:val="000000"/>
              </w:rPr>
              <w:footnoteReference w:id="135"/>
            </w:r>
            <w:r>
              <w:rPr>
                <w:rFonts w:cstheme="minorHAnsi"/>
                <w:color w:val="000000"/>
              </w:rPr>
              <w:t>.</w:t>
            </w:r>
          </w:p>
        </w:tc>
      </w:tr>
      <w:tr w:rsidR="00D718A9" w:rsidRPr="006D5F15" w14:paraId="7B0A191D"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CB56AAF" w14:textId="77777777" w:rsidR="00D718A9" w:rsidRDefault="00D718A9" w:rsidP="009B4965">
            <w:r>
              <w:t>standard_synchronize</w:t>
            </w:r>
          </w:p>
        </w:tc>
        <w:tc>
          <w:tcPr>
            <w:tcW w:w="1431" w:type="pct"/>
          </w:tcPr>
          <w:p w14:paraId="66CA9A0F"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05850D2A"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56C452"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7B6633F" w14:textId="77777777"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Pr>
                <w:rStyle w:val="FootnoteReference"/>
                <w:rFonts w:cstheme="minorHAnsi"/>
                <w:color w:val="000000"/>
              </w:rPr>
              <w:footnoteReference w:id="136"/>
            </w:r>
            <w:r>
              <w:rPr>
                <w:rFonts w:cstheme="minorHAnsi"/>
                <w:color w:val="000000"/>
              </w:rPr>
              <w:t>.</w:t>
            </w:r>
          </w:p>
        </w:tc>
      </w:tr>
      <w:tr w:rsidR="00D718A9" w:rsidRPr="006D5F15" w14:paraId="4CEDBFB2"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4D725456" w14:textId="77777777" w:rsidR="00D718A9" w:rsidRDefault="00D718A9" w:rsidP="009B4965">
            <w:r>
              <w:t>access_system_security</w:t>
            </w:r>
          </w:p>
        </w:tc>
        <w:tc>
          <w:tcPr>
            <w:tcW w:w="1431" w:type="pct"/>
          </w:tcPr>
          <w:p w14:paraId="361A492D"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29760656"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FDDD38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C09BEE8" w14:textId="77777777"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37"/>
            </w:r>
            <w:r>
              <w:rPr>
                <w:rFonts w:cstheme="minorHAnsi"/>
                <w:color w:val="000000"/>
              </w:rPr>
              <w:t>.</w:t>
            </w:r>
          </w:p>
        </w:tc>
      </w:tr>
      <w:tr w:rsidR="00D718A9" w14:paraId="72B6BB0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7DFDB6A" w14:textId="77777777" w:rsidR="00D718A9" w:rsidRDefault="00D718A9" w:rsidP="009B4965">
            <w:r>
              <w:t>generic_read</w:t>
            </w:r>
          </w:p>
        </w:tc>
        <w:tc>
          <w:tcPr>
            <w:tcW w:w="1431" w:type="pct"/>
          </w:tcPr>
          <w:p w14:paraId="41F163D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64905CB6"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141AD01"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F96AEA5"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38"/>
            </w:r>
            <w:r>
              <w:rPr>
                <w:rFonts w:cstheme="minorHAnsi"/>
                <w:color w:val="000000"/>
              </w:rPr>
              <w:t>.</w:t>
            </w:r>
          </w:p>
        </w:tc>
      </w:tr>
      <w:tr w:rsidR="00D718A9" w14:paraId="683035B7"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673188CE" w14:textId="77777777" w:rsidR="00D718A9" w:rsidRDefault="00D718A9" w:rsidP="009B4965">
            <w:r>
              <w:t>generic_write</w:t>
            </w:r>
          </w:p>
        </w:tc>
        <w:tc>
          <w:tcPr>
            <w:tcW w:w="1431" w:type="pct"/>
          </w:tcPr>
          <w:p w14:paraId="725A2684"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07849470"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3F312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74E76CC"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39"/>
            </w:r>
            <w:r>
              <w:rPr>
                <w:rFonts w:cstheme="minorHAnsi"/>
                <w:color w:val="000000"/>
              </w:rPr>
              <w:t>.</w:t>
            </w:r>
          </w:p>
        </w:tc>
      </w:tr>
      <w:tr w:rsidR="00D718A9" w14:paraId="53FEE72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C89A3DF" w14:textId="77777777" w:rsidR="00D718A9" w:rsidRDefault="00D718A9" w:rsidP="009B4965">
            <w:r>
              <w:t>generic_execute</w:t>
            </w:r>
          </w:p>
        </w:tc>
        <w:tc>
          <w:tcPr>
            <w:tcW w:w="1431" w:type="pct"/>
          </w:tcPr>
          <w:p w14:paraId="67605530"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5B0EE9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FBE4D75"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2AE4E4E"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40"/>
            </w:r>
            <w:r>
              <w:rPr>
                <w:rFonts w:cstheme="minorHAnsi"/>
                <w:color w:val="000000"/>
              </w:rPr>
              <w:t>.</w:t>
            </w:r>
          </w:p>
        </w:tc>
      </w:tr>
      <w:tr w:rsidR="00D718A9" w14:paraId="065EEB7D"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74F643FD" w14:textId="77777777" w:rsidR="00D718A9" w:rsidRDefault="00D718A9" w:rsidP="009B4965">
            <w:r>
              <w:t>generic_all</w:t>
            </w:r>
          </w:p>
        </w:tc>
        <w:tc>
          <w:tcPr>
            <w:tcW w:w="1431" w:type="pct"/>
          </w:tcPr>
          <w:p w14:paraId="269B410A"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2D1AE77D"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C2F6B7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23BACBF"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41"/>
            </w:r>
            <w:r>
              <w:rPr>
                <w:rFonts w:cstheme="minorHAnsi"/>
                <w:color w:val="000000"/>
              </w:rPr>
              <w:t>.</w:t>
            </w:r>
          </w:p>
        </w:tc>
      </w:tr>
      <w:tr w:rsidR="00D718A9" w:rsidRPr="00BB3308" w14:paraId="4197A214" w14:textId="77777777" w:rsidTr="009B496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14:paraId="027CD48F" w14:textId="77777777" w:rsidR="00D718A9" w:rsidRDefault="00D718A9" w:rsidP="009B4965">
            <w:r>
              <w:t>file_read_data</w:t>
            </w:r>
          </w:p>
        </w:tc>
        <w:tc>
          <w:tcPr>
            <w:tcW w:w="1431" w:type="pct"/>
          </w:tcPr>
          <w:p w14:paraId="09F323A1"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4FAA9B60"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F179212"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4BB626" w14:textId="77777777" w:rsidR="00D718A9" w:rsidRPr="00BB3308"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Pr>
                <w:rStyle w:val="FootnoteReference"/>
                <w:rFonts w:cstheme="minorHAnsi"/>
                <w:color w:val="000000"/>
              </w:rPr>
              <w:footnoteReference w:id="142"/>
            </w:r>
            <w:r>
              <w:rPr>
                <w:rFonts w:cstheme="minorHAnsi"/>
                <w:color w:val="000000"/>
              </w:rPr>
              <w:t>.</w:t>
            </w:r>
          </w:p>
        </w:tc>
      </w:tr>
      <w:tr w:rsidR="00D718A9" w:rsidRPr="00BB3308" w14:paraId="5D01D9C2"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71319DAC" w14:textId="77777777" w:rsidR="00D718A9" w:rsidRDefault="00D718A9" w:rsidP="009B4965">
            <w:r>
              <w:t>file_write_data</w:t>
            </w:r>
          </w:p>
        </w:tc>
        <w:tc>
          <w:tcPr>
            <w:tcW w:w="1431" w:type="pct"/>
          </w:tcPr>
          <w:p w14:paraId="177AC978"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5C8FCF58"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4123924"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26C936" w14:textId="77777777" w:rsidR="00D718A9" w:rsidRPr="00BB3308"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Pr>
                <w:rStyle w:val="FootnoteReference"/>
                <w:rFonts w:cstheme="minorHAnsi"/>
                <w:color w:val="000000"/>
              </w:rPr>
              <w:footnoteReference w:id="143"/>
            </w:r>
            <w:r>
              <w:rPr>
                <w:rFonts w:cstheme="minorHAnsi"/>
                <w:color w:val="000000"/>
              </w:rPr>
              <w:t>.</w:t>
            </w:r>
          </w:p>
        </w:tc>
      </w:tr>
      <w:tr w:rsidR="00D718A9" w14:paraId="6A47186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B0BC9B6" w14:textId="77777777" w:rsidR="00D718A9" w:rsidRDefault="00D718A9" w:rsidP="009B4965">
            <w:r>
              <w:t>file_append_data</w:t>
            </w:r>
          </w:p>
        </w:tc>
        <w:tc>
          <w:tcPr>
            <w:tcW w:w="1431" w:type="pct"/>
          </w:tcPr>
          <w:p w14:paraId="7E46039C"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5F05763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F9560F7"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B5D206"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append </w:t>
            </w:r>
            <w:r w:rsidRPr="00BB3308">
              <w:rPr>
                <w:rFonts w:cstheme="minorHAnsi"/>
                <w:color w:val="000000"/>
              </w:rPr>
              <w:lastRenderedPageBreak/>
              <w:t>data to the file, or if a directory, grants the right to add a sub-directory to the directory</w:t>
            </w:r>
            <w:r>
              <w:rPr>
                <w:rStyle w:val="FootnoteReference"/>
                <w:rFonts w:cstheme="minorHAnsi"/>
                <w:color w:val="000000"/>
              </w:rPr>
              <w:footnoteReference w:id="144"/>
            </w:r>
            <w:r>
              <w:rPr>
                <w:rFonts w:cstheme="minorHAnsi"/>
                <w:color w:val="000000"/>
              </w:rPr>
              <w:t>.</w:t>
            </w:r>
          </w:p>
        </w:tc>
      </w:tr>
      <w:tr w:rsidR="00D718A9" w14:paraId="46C7FC9A"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44801AA8" w14:textId="77777777" w:rsidR="00D718A9" w:rsidRDefault="00D718A9" w:rsidP="009B4965">
            <w:r>
              <w:lastRenderedPageBreak/>
              <w:t>file_read_ea</w:t>
            </w:r>
          </w:p>
        </w:tc>
        <w:tc>
          <w:tcPr>
            <w:tcW w:w="1431" w:type="pct"/>
          </w:tcPr>
          <w:p w14:paraId="018B86D0"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60BF7CA1"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D1D06A1"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D942122"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Pr>
                <w:rStyle w:val="FootnoteReference"/>
                <w:rFonts w:cstheme="minorHAnsi"/>
                <w:color w:val="000000"/>
              </w:rPr>
              <w:footnoteReference w:id="145"/>
            </w:r>
            <w:r>
              <w:rPr>
                <w:rFonts w:cstheme="minorHAnsi"/>
                <w:color w:val="000000"/>
              </w:rPr>
              <w:t>.</w:t>
            </w:r>
          </w:p>
        </w:tc>
      </w:tr>
      <w:tr w:rsidR="00D718A9" w14:paraId="06E10DE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1328554" w14:textId="77777777" w:rsidR="00D718A9" w:rsidRDefault="00D718A9" w:rsidP="009B4965">
            <w:r>
              <w:t>file_write _ea</w:t>
            </w:r>
          </w:p>
        </w:tc>
        <w:tc>
          <w:tcPr>
            <w:tcW w:w="1431" w:type="pct"/>
          </w:tcPr>
          <w:p w14:paraId="0A3191C7"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2AB243DB"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3E1EF42"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DA465C5"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Pr>
                <w:rStyle w:val="FootnoteReference"/>
                <w:rFonts w:cstheme="minorHAnsi"/>
                <w:color w:val="000000"/>
              </w:rPr>
              <w:footnoteReference w:id="146"/>
            </w:r>
            <w:r>
              <w:rPr>
                <w:rFonts w:cstheme="minorHAnsi"/>
                <w:color w:val="000000"/>
              </w:rPr>
              <w:t>.</w:t>
            </w:r>
          </w:p>
        </w:tc>
      </w:tr>
      <w:tr w:rsidR="00D718A9" w14:paraId="1A30D836"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02DEEBC1" w14:textId="77777777" w:rsidR="00D718A9" w:rsidRDefault="00D718A9" w:rsidP="009B4965">
            <w:r>
              <w:t>file_execute</w:t>
            </w:r>
          </w:p>
        </w:tc>
        <w:tc>
          <w:tcPr>
            <w:tcW w:w="1431" w:type="pct"/>
          </w:tcPr>
          <w:p w14:paraId="3D06EB42"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4D7C19E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CFA4BA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34D089"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Pr>
                <w:rStyle w:val="FootnoteReference"/>
                <w:rFonts w:cstheme="minorHAnsi"/>
                <w:color w:val="000000"/>
              </w:rPr>
              <w:footnoteReference w:id="147"/>
            </w:r>
            <w:r>
              <w:rPr>
                <w:rFonts w:cstheme="minorHAnsi"/>
                <w:color w:val="000000"/>
              </w:rPr>
              <w:t>.</w:t>
            </w:r>
          </w:p>
        </w:tc>
      </w:tr>
      <w:tr w:rsidR="00D718A9" w14:paraId="587AEC1E"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EE34B2F" w14:textId="77777777" w:rsidR="00D718A9" w:rsidRDefault="00D718A9" w:rsidP="009B4965">
            <w:r>
              <w:t>file_delete_child</w:t>
            </w:r>
          </w:p>
        </w:tc>
        <w:tc>
          <w:tcPr>
            <w:tcW w:w="1431" w:type="pct"/>
          </w:tcPr>
          <w:p w14:paraId="50C8336C"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2B699EE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E0220F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2B79926"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Pr>
                <w:rStyle w:val="FootnoteReference"/>
                <w:rFonts w:cstheme="minorHAnsi"/>
                <w:color w:val="000000"/>
              </w:rPr>
              <w:footnoteReference w:id="148"/>
            </w:r>
            <w:r>
              <w:rPr>
                <w:rFonts w:cstheme="minorHAnsi"/>
                <w:color w:val="000000"/>
              </w:rPr>
              <w:t>.</w:t>
            </w:r>
          </w:p>
        </w:tc>
      </w:tr>
      <w:tr w:rsidR="00D718A9" w14:paraId="3A74B292"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7EC12645" w14:textId="77777777" w:rsidR="00D718A9" w:rsidRDefault="00D718A9" w:rsidP="009B4965">
            <w:r>
              <w:t>file_read_attributes</w:t>
            </w:r>
          </w:p>
        </w:tc>
        <w:tc>
          <w:tcPr>
            <w:tcW w:w="1431" w:type="pct"/>
          </w:tcPr>
          <w:p w14:paraId="52E62112"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618FA10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E22770B"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3DBC7B"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or directory, attributes</w:t>
            </w:r>
            <w:r>
              <w:rPr>
                <w:rStyle w:val="FootnoteReference"/>
                <w:rFonts w:cstheme="minorHAnsi"/>
                <w:color w:val="000000"/>
              </w:rPr>
              <w:footnoteReference w:id="149"/>
            </w:r>
            <w:r>
              <w:rPr>
                <w:rFonts w:cstheme="minorHAnsi"/>
                <w:color w:val="000000"/>
              </w:rPr>
              <w:t>.</w:t>
            </w:r>
          </w:p>
        </w:tc>
      </w:tr>
      <w:tr w:rsidR="00D718A9" w14:paraId="454AB10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9F3567E" w14:textId="77777777" w:rsidR="00D718A9" w:rsidRDefault="00D718A9" w:rsidP="009B4965">
            <w:r>
              <w:t>file_write_attributes</w:t>
            </w:r>
          </w:p>
        </w:tc>
        <w:tc>
          <w:tcPr>
            <w:tcW w:w="1431" w:type="pct"/>
          </w:tcPr>
          <w:p w14:paraId="7749F63D"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6B787386"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6F4D524"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9A18A7C"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or directory, attributes</w:t>
            </w:r>
            <w:r>
              <w:rPr>
                <w:rStyle w:val="FootnoteReference"/>
                <w:rFonts w:cstheme="minorHAnsi"/>
                <w:color w:val="000000"/>
              </w:rPr>
              <w:footnoteReference w:id="150"/>
            </w:r>
            <w:r>
              <w:rPr>
                <w:rFonts w:cstheme="minorHAnsi"/>
                <w:color w:val="000000"/>
              </w:rPr>
              <w:t>.</w:t>
            </w:r>
          </w:p>
        </w:tc>
      </w:tr>
      <w:tr w:rsidR="00D718A9" w:rsidRPr="00091DBF" w14:paraId="2188E50A"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5D764EA8" w14:textId="77777777" w:rsidR="00D718A9" w:rsidRDefault="00D718A9" w:rsidP="009B4965">
            <w:r>
              <w:t>windows_view</w:t>
            </w:r>
          </w:p>
        </w:tc>
        <w:tc>
          <w:tcPr>
            <w:tcW w:w="1431" w:type="pct"/>
          </w:tcPr>
          <w:p w14:paraId="1EB45933"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win-sc:</w:t>
            </w:r>
          </w:p>
          <w:p w14:paraId="07CECF06"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584" w:type="pct"/>
          </w:tcPr>
          <w:p w14:paraId="23E8D653"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672EA0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188A0AC" w14:textId="77777777" w:rsidR="00D718A9" w:rsidRPr="00091DBF" w:rsidRDefault="00D718A9"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151"/>
            </w:r>
            <w:r>
              <w:rPr>
                <w:rFonts w:cstheme="minorHAnsi"/>
                <w:color w:val="000000"/>
              </w:rPr>
              <w:t xml:space="preserve"> where the file or directory was collected</w:t>
            </w:r>
            <w:r w:rsidRPr="00F73C71">
              <w:rPr>
                <w:rFonts w:cstheme="minorHAnsi"/>
                <w:color w:val="000000"/>
              </w:rPr>
              <w:t>.</w:t>
            </w:r>
          </w:p>
        </w:tc>
      </w:tr>
    </w:tbl>
    <w:p w14:paraId="1BC78288" w14:textId="77777777" w:rsidR="00792765" w:rsidRDefault="00792765" w:rsidP="00792765"/>
    <w:p w14:paraId="4FE76356" w14:textId="77777777" w:rsidR="00792765" w:rsidRDefault="00792765" w:rsidP="00792765"/>
    <w:p w14:paraId="7ADAC277" w14:textId="77777777" w:rsidR="00792765" w:rsidRDefault="00792765" w:rsidP="00792765"/>
    <w:p w14:paraId="35634279" w14:textId="77777777" w:rsidR="00792765" w:rsidRDefault="00792765" w:rsidP="00792765"/>
    <w:p w14:paraId="3BF9DD85" w14:textId="77777777" w:rsidR="00591B85" w:rsidRDefault="00591B85" w:rsidP="00591B85"/>
    <w:p w14:paraId="7BB40EAE" w14:textId="77777777" w:rsidR="00591B85" w:rsidRDefault="00591B85" w:rsidP="00591B85"/>
    <w:p w14:paraId="45A42179" w14:textId="77777777" w:rsidR="00591B85" w:rsidRDefault="00591B85" w:rsidP="00591B85"/>
    <w:p w14:paraId="44A4E6F7" w14:textId="77777777" w:rsidR="00591B85" w:rsidRDefault="00591B85" w:rsidP="00591B85"/>
    <w:p w14:paraId="053D5A91" w14:textId="77777777" w:rsidR="00591B85" w:rsidRDefault="00591B85" w:rsidP="00591B85"/>
    <w:p w14:paraId="1DC80F12" w14:textId="77777777" w:rsidR="00591B85" w:rsidRPr="00D718A9" w:rsidRDefault="00591B85" w:rsidP="00BE7B76">
      <w:pPr>
        <w:pStyle w:val="Heading2"/>
        <w:numPr>
          <w:ilvl w:val="1"/>
          <w:numId w:val="6"/>
        </w:numPr>
      </w:pPr>
      <w:bookmarkStart w:id="47" w:name="_Toc334363000"/>
      <w:r w:rsidRPr="00D718A9">
        <w:t>win-def:printereffectiverights_test</w:t>
      </w:r>
      <w:bookmarkEnd w:id="47"/>
    </w:p>
    <w:p w14:paraId="1EF6E754" w14:textId="77777777" w:rsidR="00591B85" w:rsidRDefault="00591B85" w:rsidP="00591B85">
      <w:r w:rsidRPr="00D718A9">
        <w:t xml:space="preserve">The </w:t>
      </w:r>
      <w:r w:rsidRPr="00D718A9">
        <w:rPr>
          <w:rFonts w:ascii="Courier New" w:hAnsi="Courier New" w:cs="Courier New"/>
        </w:rPr>
        <w:t xml:space="preserve">printereffectiverights_test </w:t>
      </w:r>
      <w:r w:rsidRPr="00D718A9">
        <w:t>is used to make assertions about the effective rights of Windows printers</w:t>
      </w:r>
      <w:r w:rsidR="00D718A9">
        <w:rPr>
          <w:rStyle w:val="FootnoteReference"/>
        </w:rPr>
        <w:footnoteReference w:id="152"/>
      </w:r>
      <w:r w:rsidRPr="00D718A9">
        <w:t xml:space="preserve">. </w:t>
      </w:r>
      <w:r w:rsidRPr="00D718A9">
        <w:rPr>
          <w:rStyle w:val="apple-style-span"/>
          <w:rFonts w:cstheme="minorHAnsi"/>
          <w:color w:val="000000"/>
          <w:shd w:val="clear" w:color="auto" w:fill="FFFFFF"/>
        </w:rPr>
        <w:t xml:space="preserve"> </w:t>
      </w:r>
      <w:r w:rsidRPr="00D718A9">
        <w:rPr>
          <w:rFonts w:cstheme="minorHAnsi"/>
        </w:rPr>
        <w:t>T</w:t>
      </w:r>
      <w:r w:rsidRPr="00D718A9">
        <w:t xml:space="preserve">he </w:t>
      </w:r>
      <w:r w:rsidRPr="00D718A9">
        <w:rPr>
          <w:rFonts w:ascii="Courier New" w:hAnsi="Courier New"/>
        </w:rPr>
        <w:t>printereffectiverights53_test</w:t>
      </w:r>
      <w:r w:rsidRPr="00D718A9">
        <w:t xml:space="preserve"> MUST reference one </w:t>
      </w:r>
      <w:r w:rsidRPr="00D718A9">
        <w:rPr>
          <w:rFonts w:ascii="Courier New" w:hAnsi="Courier New"/>
        </w:rPr>
        <w:t>printereffectiverights53_object</w:t>
      </w:r>
      <w:r w:rsidRPr="00D718A9">
        <w:t xml:space="preserve"> and zero or more </w:t>
      </w:r>
      <w:r w:rsidRPr="00D718A9">
        <w:rPr>
          <w:rFonts w:ascii="Courier New" w:hAnsi="Courier New"/>
        </w:rPr>
        <w:t>printereffectiverights53_states</w:t>
      </w:r>
      <w:r w:rsidRPr="00D718A9">
        <w:t>.</w:t>
      </w:r>
      <w:r>
        <w:br/>
      </w:r>
      <w:r>
        <w:object w:dxaOrig="7971" w:dyaOrig="4099" w14:anchorId="17BCE0F9">
          <v:shape id="_x0000_i1038" type="#_x0000_t75" style="width:397pt;height:203pt" o:ole="">
            <v:imagedata r:id="rId38" o:title=""/>
          </v:shape>
          <o:OLEObject Type="Embed" ProgID="Visio.Drawing.11" ShapeID="_x0000_i1038" DrawAspect="Content" ObjectID="_1408543135" r:id="rId39"/>
        </w:object>
      </w:r>
    </w:p>
    <w:p w14:paraId="0115476E" w14:textId="77777777" w:rsidR="00591B85" w:rsidRDefault="00591B85" w:rsidP="00BE7B76">
      <w:pPr>
        <w:pStyle w:val="Heading3"/>
        <w:numPr>
          <w:ilvl w:val="2"/>
          <w:numId w:val="6"/>
        </w:numPr>
        <w:rPr>
          <w:rStyle w:val="Emphasis"/>
          <w:i w:val="0"/>
        </w:rPr>
      </w:pPr>
      <w:bookmarkStart w:id="48" w:name="_Toc334363001"/>
      <w:commentRangeStart w:id="49"/>
      <w:r w:rsidRPr="00143ED0">
        <w:rPr>
          <w:rStyle w:val="Emphasis"/>
          <w:i w:val="0"/>
        </w:rPr>
        <w:t xml:space="preserve">Known </w:t>
      </w:r>
      <w:r>
        <w:rPr>
          <w:rStyle w:val="Emphasis"/>
          <w:i w:val="0"/>
        </w:rPr>
        <w:t>Supported Platforms</w:t>
      </w:r>
      <w:commentRangeEnd w:id="49"/>
      <w:r>
        <w:rPr>
          <w:rStyle w:val="CommentReference"/>
          <w:b w:val="0"/>
          <w:bCs w:val="0"/>
        </w:rPr>
        <w:commentReference w:id="49"/>
      </w:r>
      <w:bookmarkEnd w:id="48"/>
    </w:p>
    <w:p w14:paraId="2861E622" w14:textId="77777777" w:rsidR="00591B85" w:rsidRDefault="00591B85" w:rsidP="00BE7B76">
      <w:pPr>
        <w:pStyle w:val="ListParagraph"/>
        <w:numPr>
          <w:ilvl w:val="0"/>
          <w:numId w:val="3"/>
        </w:numPr>
      </w:pPr>
      <w:r>
        <w:t>Windows XP</w:t>
      </w:r>
    </w:p>
    <w:p w14:paraId="4EC66F68" w14:textId="77777777" w:rsidR="00591B85" w:rsidRDefault="00591B85" w:rsidP="00BE7B76">
      <w:pPr>
        <w:pStyle w:val="ListParagraph"/>
        <w:numPr>
          <w:ilvl w:val="0"/>
          <w:numId w:val="3"/>
        </w:numPr>
      </w:pPr>
      <w:r>
        <w:t>Windows Vista</w:t>
      </w:r>
    </w:p>
    <w:p w14:paraId="2DACD1F2" w14:textId="77777777" w:rsidR="00591B85" w:rsidRPr="00CD0931" w:rsidRDefault="00591B85" w:rsidP="00BE7B76">
      <w:pPr>
        <w:pStyle w:val="ListParagraph"/>
        <w:numPr>
          <w:ilvl w:val="0"/>
          <w:numId w:val="3"/>
        </w:numPr>
      </w:pPr>
      <w:r>
        <w:t>Windows 7</w:t>
      </w:r>
    </w:p>
    <w:p w14:paraId="59FEF4F3" w14:textId="77777777" w:rsidR="00591B85" w:rsidRDefault="00591B85" w:rsidP="00BE7B76">
      <w:pPr>
        <w:pStyle w:val="Heading2"/>
        <w:numPr>
          <w:ilvl w:val="1"/>
          <w:numId w:val="6"/>
        </w:numPr>
      </w:pPr>
      <w:bookmarkStart w:id="50" w:name="_Toc334363002"/>
      <w:r>
        <w:t>win-def:printereffectiverights_object</w:t>
      </w:r>
      <w:bookmarkEnd w:id="50"/>
      <w:r w:rsidDel="00341AB3">
        <w:t xml:space="preserve"> </w:t>
      </w:r>
    </w:p>
    <w:p w14:paraId="2507E56C" w14:textId="77777777" w:rsidR="00591B85" w:rsidRDefault="00591B85" w:rsidP="00591B85">
      <w:r>
        <w:t xml:space="preserve">The </w:t>
      </w:r>
      <w:r>
        <w:rPr>
          <w:rFonts w:ascii="Courier New" w:hAnsi="Courier New" w:cs="Courier New"/>
        </w:rPr>
        <w:t>printereffectiverights</w:t>
      </w:r>
      <w:r w:rsidRPr="005E098C">
        <w:rPr>
          <w:rFonts w:ascii="Courier New" w:hAnsi="Courier New" w:cs="Courier New"/>
        </w:rPr>
        <w:t>_object</w:t>
      </w:r>
      <w:r w:rsidRPr="002A6937">
        <w:t xml:space="preserve"> </w:t>
      </w:r>
      <w:r>
        <w:t>construct defines the set of printers and SIDs</w:t>
      </w:r>
      <w:r w:rsidR="00D718A9">
        <w:rPr>
          <w:rStyle w:val="FootnoteReference"/>
        </w:rPr>
        <w:footnoteReference w:id="153"/>
      </w:r>
      <w:r w:rsidR="000F6203">
        <w:t xml:space="preserve"> </w:t>
      </w:r>
      <w:r>
        <w:t xml:space="preserve">whose associated </w:t>
      </w:r>
      <w:r w:rsidR="001E0456">
        <w:t xml:space="preserve">system state </w:t>
      </w:r>
      <w:r>
        <w:t xml:space="preserve">information should be collected and represented as </w:t>
      </w:r>
      <w:r>
        <w:rPr>
          <w:rFonts w:ascii="Courier New" w:hAnsi="Courier New" w:cs="Courier New"/>
        </w:rPr>
        <w:t>printereffectiverights</w:t>
      </w:r>
      <w:r w:rsidRPr="005E098C">
        <w:rPr>
          <w:rFonts w:ascii="Courier New" w:hAnsi="Courier New" w:cs="Courier New"/>
        </w:rPr>
        <w:t>_items</w:t>
      </w:r>
      <w:r>
        <w:t xml:space="preserve">. The printer represents the printer to be evaluated while the trustee SID represents the account (SID) to check effective rights of. If multiple printers or SIDs are matched by either reference then each possible combination of file and SID is a matching printer </w:t>
      </w:r>
      <w:r>
        <w:lastRenderedPageBreak/>
        <w:t xml:space="preserve">effective rights object. </w:t>
      </w:r>
      <w:r>
        <w:object w:dxaOrig="8571" w:dyaOrig="4784" w14:anchorId="440F6B47">
          <v:shape id="_x0000_i1039" type="#_x0000_t75" style="width:6in;height:241pt" o:ole="">
            <v:imagedata r:id="rId40" o:title=""/>
          </v:shape>
          <o:OLEObject Type="Embed" ProgID="Visio.Drawing.11" ShapeID="_x0000_i1039" DrawAspect="Content" ObjectID="_1408543136" r:id="rId4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442"/>
        <w:gridCol w:w="3078"/>
        <w:gridCol w:w="1348"/>
        <w:gridCol w:w="990"/>
        <w:gridCol w:w="2718"/>
      </w:tblGrid>
      <w:tr w:rsidR="00591B85" w14:paraId="6A4E85FC" w14:textId="77777777" w:rsidTr="00FD6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3AF91D3A" w14:textId="77777777" w:rsidR="00591B85" w:rsidRDefault="00591B85" w:rsidP="003F6455">
            <w:pPr>
              <w:jc w:val="center"/>
              <w:rPr>
                <w:b w:val="0"/>
                <w:bCs w:val="0"/>
              </w:rPr>
            </w:pPr>
            <w:r>
              <w:t>Property</w:t>
            </w:r>
          </w:p>
        </w:tc>
        <w:tc>
          <w:tcPr>
            <w:tcW w:w="1607" w:type="pct"/>
          </w:tcPr>
          <w:p w14:paraId="01E30E5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4" w:type="pct"/>
          </w:tcPr>
          <w:p w14:paraId="7EAAECE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7E4E97E8"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19" w:type="pct"/>
          </w:tcPr>
          <w:p w14:paraId="28268F27"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14:paraId="3A0E057F" w14:textId="77777777" w:rsidTr="00FD6C8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53" w:type="pct"/>
          </w:tcPr>
          <w:p w14:paraId="617704F0" w14:textId="77777777" w:rsidR="00591B85" w:rsidRDefault="00591B85" w:rsidP="003F6455">
            <w:r>
              <w:t>set</w:t>
            </w:r>
          </w:p>
        </w:tc>
        <w:tc>
          <w:tcPr>
            <w:tcW w:w="1607" w:type="pct"/>
          </w:tcPr>
          <w:p w14:paraId="2E0556B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704" w:type="pct"/>
          </w:tcPr>
          <w:p w14:paraId="1DDC50B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2810889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19" w:type="pct"/>
          </w:tcPr>
          <w:p w14:paraId="1D53FC9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 xml:space="preserve"> _object</w:t>
            </w:r>
            <w:r>
              <w:rPr>
                <w:rFonts w:ascii="Courier New" w:hAnsi="Courier New" w:cs="Courier New"/>
              </w:rPr>
              <w:t>s</w:t>
            </w:r>
            <w:r w:rsidRPr="00634E48">
              <w:t>.</w:t>
            </w:r>
          </w:p>
        </w:tc>
      </w:tr>
      <w:tr w:rsidR="00591B85" w:rsidRPr="009F2226" w14:paraId="1B2CD93E" w14:textId="77777777" w:rsidTr="00FD6C8A">
        <w:tc>
          <w:tcPr>
            <w:cnfStyle w:val="001000000000" w:firstRow="0" w:lastRow="0" w:firstColumn="1" w:lastColumn="0" w:oddVBand="0" w:evenVBand="0" w:oddHBand="0" w:evenHBand="0" w:firstRowFirstColumn="0" w:firstRowLastColumn="0" w:lastRowFirstColumn="0" w:lastRowLastColumn="0"/>
            <w:tcW w:w="753" w:type="pct"/>
          </w:tcPr>
          <w:p w14:paraId="46F5AE68" w14:textId="77777777" w:rsidR="00591B85" w:rsidRDefault="00591B85" w:rsidP="003F6455">
            <w:r>
              <w:t>behavior</w:t>
            </w:r>
            <w:r w:rsidR="007F71E3">
              <w:t>s</w:t>
            </w:r>
          </w:p>
        </w:tc>
        <w:tc>
          <w:tcPr>
            <w:tcW w:w="1607" w:type="pct"/>
          </w:tcPr>
          <w:p w14:paraId="5A309A61"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59F69D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PrinterEffectiveRightsBehaviors</w:t>
            </w:r>
          </w:p>
        </w:tc>
        <w:tc>
          <w:tcPr>
            <w:tcW w:w="704" w:type="pct"/>
          </w:tcPr>
          <w:p w14:paraId="1FABEE1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21DAB14B" w14:textId="77777777"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19" w:type="pct"/>
          </w:tcPr>
          <w:p w14:paraId="5DD04D28" w14:textId="77777777" w:rsidR="00591B85" w:rsidRDefault="00591B85" w:rsidP="00FD6C8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printereffectiverights</w:t>
            </w:r>
            <w:r w:rsidRPr="005E098C">
              <w:rPr>
                <w:rFonts w:ascii="Courier New" w:hAnsi="Courier New" w:cs="Courier New"/>
              </w:rPr>
              <w:t>_object</w:t>
            </w:r>
            <w:r w:rsidRPr="002A6937">
              <w:t xml:space="preserve"> </w:t>
            </w:r>
            <w:r>
              <w:t xml:space="preserve">collects </w:t>
            </w:r>
            <w:r>
              <w:rPr>
                <w:rFonts w:ascii="Courier New" w:hAnsi="Courier New" w:cs="Courier New"/>
              </w:rPr>
              <w:t>printereffectiverights</w:t>
            </w:r>
            <w:r w:rsidRPr="005E098C">
              <w:rPr>
                <w:rFonts w:ascii="Courier New" w:hAnsi="Courier New" w:cs="Courier New"/>
              </w:rPr>
              <w:t>_items</w:t>
            </w:r>
            <w:r>
              <w:t xml:space="preserve"> from the system.</w:t>
            </w:r>
          </w:p>
        </w:tc>
      </w:tr>
      <w:tr w:rsidR="00591B85" w:rsidRPr="009F2226" w14:paraId="71CCD5FA" w14:textId="77777777"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2296CD9B" w14:textId="77777777" w:rsidR="00591B85" w:rsidRPr="009676C4" w:rsidRDefault="00591B85" w:rsidP="003F6455">
            <w:r>
              <w:t>printer_name</w:t>
            </w:r>
          </w:p>
        </w:tc>
        <w:tc>
          <w:tcPr>
            <w:tcW w:w="1607" w:type="pct"/>
          </w:tcPr>
          <w:p w14:paraId="0E5A81F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1396FBF"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704" w:type="pct"/>
          </w:tcPr>
          <w:p w14:paraId="5380CC00"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0F1EFF22"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19" w:type="pct"/>
          </w:tcPr>
          <w:p w14:paraId="332E7AB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14:paraId="1927982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03D9F2" w14:textId="77777777" w:rsidR="00591B85" w:rsidRPr="009967D6"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printer name SHOULD align with the guidance provide</w:t>
            </w:r>
            <w:r w:rsidR="006277BA">
              <w:rPr>
                <w:rFonts w:cstheme="minorHAnsi"/>
                <w:color w:val="000000"/>
              </w:rPr>
              <w:t>d in the MSDN documentation</w:t>
            </w:r>
            <w:r w:rsidRPr="00E74797">
              <w:rPr>
                <w:rFonts w:cstheme="minorHAnsi"/>
                <w:color w:val="000000"/>
              </w:rPr>
              <w:t xml:space="preserve">. </w:t>
            </w:r>
            <w:r w:rsidRPr="008D1704">
              <w:rPr>
                <w:rFonts w:cstheme="minorHAnsi"/>
                <w:color w:val="000000"/>
              </w:rPr>
              <w:t xml:space="preserve"> </w:t>
            </w:r>
          </w:p>
        </w:tc>
      </w:tr>
      <w:tr w:rsidR="00591B85" w:rsidRPr="009F2226" w14:paraId="4497B505" w14:textId="77777777" w:rsidTr="00FD6C8A">
        <w:tc>
          <w:tcPr>
            <w:cnfStyle w:val="001000000000" w:firstRow="0" w:lastRow="0" w:firstColumn="1" w:lastColumn="0" w:oddVBand="0" w:evenVBand="0" w:oddHBand="0" w:evenHBand="0" w:firstRowFirstColumn="0" w:firstRowLastColumn="0" w:lastRowFirstColumn="0" w:lastRowLastColumn="0"/>
            <w:tcW w:w="753" w:type="pct"/>
          </w:tcPr>
          <w:p w14:paraId="5A39D972" w14:textId="77777777" w:rsidR="00591B85" w:rsidRDefault="00591B85" w:rsidP="003F6455">
            <w:r>
              <w:t>trustee_sid</w:t>
            </w:r>
          </w:p>
        </w:tc>
        <w:tc>
          <w:tcPr>
            <w:tcW w:w="1607" w:type="pct"/>
          </w:tcPr>
          <w:p w14:paraId="7857CD8B"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B75333F"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EntityObjectStringType</w:t>
            </w:r>
          </w:p>
        </w:tc>
        <w:tc>
          <w:tcPr>
            <w:tcW w:w="704" w:type="pct"/>
          </w:tcPr>
          <w:p w14:paraId="3A3BEB80" w14:textId="77777777" w:rsidR="00591B85" w:rsidRDefault="00FB749E" w:rsidP="003F6455">
            <w:pPr>
              <w:cnfStyle w:val="000000000000" w:firstRow="0" w:lastRow="0" w:firstColumn="0" w:lastColumn="0" w:oddVBand="0" w:evenVBand="0" w:oddHBand="0" w:evenHBand="0" w:firstRowFirstColumn="0" w:firstRowLastColumn="0" w:lastRowFirstColumn="0" w:lastRowLastColumn="0"/>
            </w:pPr>
            <w:r>
              <w:lastRenderedPageBreak/>
              <w:t>0</w:t>
            </w:r>
            <w:r w:rsidR="00591B85">
              <w:t>..1</w:t>
            </w:r>
          </w:p>
        </w:tc>
        <w:tc>
          <w:tcPr>
            <w:tcW w:w="517" w:type="pct"/>
          </w:tcPr>
          <w:p w14:paraId="27C671C1"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19" w:type="pct"/>
          </w:tcPr>
          <w:p w14:paraId="0306D44E" w14:textId="77777777" w:rsidR="00102605"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SID associated </w:t>
            </w:r>
            <w:r>
              <w:rPr>
                <w:rFonts w:cstheme="minorHAnsi"/>
                <w:color w:val="000000"/>
              </w:rPr>
              <w:lastRenderedPageBreak/>
              <w:t xml:space="preserve">with a user, group, system, or program (such as a Windows service). </w:t>
            </w:r>
          </w:p>
          <w:p w14:paraId="380B69FC" w14:textId="77777777" w:rsidR="00102605" w:rsidRDefault="0010260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8EDC47D" w14:textId="77777777" w:rsidR="00591B85" w:rsidRPr="00E74797"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matching trustees, such as not equal or pattern match, then the resulting matches SHALL be limited to only the trustees referenced in the printer</w:t>
            </w:r>
            <w:r w:rsidR="00336F22">
              <w:rPr>
                <w:rFonts w:cstheme="minorHAnsi"/>
                <w:color w:val="000000"/>
              </w:rPr>
              <w:t>'</w:t>
            </w:r>
            <w:r>
              <w:rPr>
                <w:rFonts w:cstheme="minorHAnsi"/>
                <w:color w:val="000000"/>
              </w:rPr>
              <w:t>s Security Descriptor</w:t>
            </w:r>
            <w:r w:rsidR="00D718A9">
              <w:rPr>
                <w:rStyle w:val="FootnoteReference"/>
                <w:rFonts w:cstheme="minorHAnsi"/>
                <w:color w:val="000000"/>
              </w:rPr>
              <w:footnoteReference w:id="154"/>
            </w:r>
            <w:r>
              <w:rPr>
                <w:rFonts w:cstheme="minorHAnsi"/>
                <w:color w:val="000000"/>
              </w:rPr>
              <w:t>.</w:t>
            </w:r>
          </w:p>
        </w:tc>
      </w:tr>
      <w:tr w:rsidR="00591B85" w:rsidRPr="009F2226" w14:paraId="28940F57" w14:textId="77777777"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0B0850D8" w14:textId="77777777" w:rsidR="00591B85" w:rsidRDefault="00591B85" w:rsidP="003F6455">
            <w:r>
              <w:lastRenderedPageBreak/>
              <w:t>filter</w:t>
            </w:r>
          </w:p>
        </w:tc>
        <w:tc>
          <w:tcPr>
            <w:tcW w:w="1607" w:type="pct"/>
          </w:tcPr>
          <w:p w14:paraId="591221A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704" w:type="pct"/>
          </w:tcPr>
          <w:p w14:paraId="27A1931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w:t>
            </w:r>
          </w:p>
        </w:tc>
        <w:tc>
          <w:tcPr>
            <w:tcW w:w="517" w:type="pct"/>
          </w:tcPr>
          <w:p w14:paraId="7C953651"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19" w:type="pct"/>
          </w:tcPr>
          <w:p w14:paraId="0351B485" w14:textId="77777777" w:rsidR="001E0456"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from the </w:t>
            </w:r>
            <w:r w:rsidR="001E0456">
              <w:rPr>
                <w:rFonts w:cstheme="minorHAnsi"/>
              </w:rPr>
              <w:t>set</w:t>
            </w:r>
            <w:r w:rsidRPr="00E74797">
              <w:rPr>
                <w:rFonts w:cstheme="minorHAnsi"/>
              </w:rPr>
              <w:t xml:space="preserve">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printereffectiverights</w:t>
            </w:r>
            <w:r w:rsidRPr="005E098C">
              <w:rPr>
                <w:rFonts w:ascii="Courier New" w:hAnsi="Courier New" w:cs="Courier New"/>
              </w:rPr>
              <w:t>_object</w:t>
            </w:r>
            <w:r w:rsidRPr="00E74797">
              <w:rPr>
                <w:rFonts w:cstheme="minorHAnsi"/>
              </w:rPr>
              <w:t xml:space="preserve">.  </w:t>
            </w:r>
          </w:p>
          <w:p w14:paraId="708705CA" w14:textId="77777777" w:rsid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rPr>
            </w:pPr>
          </w:p>
          <w:p w14:paraId="06F60E6D" w14:textId="77777777" w:rsidR="00591B85" w:rsidRPr="00E74797"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531D48BB" w14:textId="77777777" w:rsidR="00591B85" w:rsidRDefault="00591B85" w:rsidP="00591B85"/>
    <w:p w14:paraId="257C1CC1" w14:textId="77777777" w:rsidR="00591B85" w:rsidRDefault="00591B85" w:rsidP="00BE7B76">
      <w:pPr>
        <w:pStyle w:val="Heading2"/>
        <w:numPr>
          <w:ilvl w:val="1"/>
          <w:numId w:val="6"/>
        </w:numPr>
      </w:pPr>
      <w:bookmarkStart w:id="51" w:name="_Toc334363003"/>
      <w:r>
        <w:t>win-def:PrinterEffectiveRightsBehaviors</w:t>
      </w:r>
      <w:bookmarkEnd w:id="51"/>
    </w:p>
    <w:p w14:paraId="2567E464" w14:textId="77777777" w:rsidR="00591B85" w:rsidRPr="00BA65C7" w:rsidRDefault="00591B85" w:rsidP="00591B85">
      <w:r>
        <w:t xml:space="preserve">The </w:t>
      </w:r>
      <w:r w:rsidRPr="007C6B15">
        <w:rPr>
          <w:rFonts w:ascii="Courier New" w:hAnsi="Courier New"/>
        </w:rPr>
        <w:t>PrinterEffectiveRightsBehaviors</w:t>
      </w:r>
      <w:r>
        <w:t xml:space="preserve"> construct defines the behaviors that direct how the </w:t>
      </w:r>
      <w:r>
        <w:rPr>
          <w:rFonts w:ascii="Courier New" w:hAnsi="Courier New" w:cs="Courier New"/>
        </w:rPr>
        <w:t>printereffectiverights</w:t>
      </w:r>
      <w:r w:rsidRPr="005E098C">
        <w:rPr>
          <w:rFonts w:ascii="Courier New" w:hAnsi="Courier New" w:cs="Courier New"/>
        </w:rPr>
        <w:t>_object</w:t>
      </w:r>
      <w:r>
        <w:t xml:space="preserve"> collects </w:t>
      </w:r>
      <w:r>
        <w:rPr>
          <w:rFonts w:ascii="Courier New" w:hAnsi="Courier New" w:cs="Courier New"/>
        </w:rPr>
        <w:t>printereffectiverights</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7C6B15">
        <w:rPr>
          <w:rFonts w:ascii="Courier New" w:hAnsi="Courier New"/>
        </w:rPr>
        <w:t>PrinterEffectiveRightsBehaviors</w:t>
      </w:r>
      <w:r>
        <w:t xml:space="preserve"> extends </w:t>
      </w:r>
      <w:r w:rsidRPr="007C6B15">
        <w:rPr>
          <w:rFonts w:ascii="Courier New" w:hAnsi="Courier New"/>
        </w:rPr>
        <w:t>FileBehaviors</w:t>
      </w:r>
      <w:r>
        <w:t xml:space="preserve"> so attributes such as max_depth and recurse_direction are not listed here.</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14:paraId="0BD0D5D5" w14:textId="77777777"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1DB1A6B9" w14:textId="77777777" w:rsidR="00591B85" w:rsidRPr="00BA65C7" w:rsidRDefault="00591B85" w:rsidP="003F6455">
            <w:pPr>
              <w:jc w:val="center"/>
              <w:rPr>
                <w:rFonts w:cstheme="minorHAnsi"/>
                <w:b w:val="0"/>
                <w:bCs w:val="0"/>
              </w:rPr>
            </w:pPr>
            <w:r w:rsidRPr="00BA65C7">
              <w:rPr>
                <w:rFonts w:cstheme="minorHAnsi"/>
              </w:rPr>
              <w:t>Attribute</w:t>
            </w:r>
          </w:p>
        </w:tc>
        <w:tc>
          <w:tcPr>
            <w:tcW w:w="463" w:type="pct"/>
          </w:tcPr>
          <w:p w14:paraId="4355CB3E"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4D62E0AA"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6551BD1C"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B85" w:rsidRPr="009F2226" w14:paraId="51FD6350" w14:textId="77777777"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65A80D1D" w14:textId="77777777" w:rsidR="00591B85" w:rsidRPr="00BA65C7" w:rsidRDefault="00591B85" w:rsidP="003F6455">
            <w:pPr>
              <w:rPr>
                <w:rFonts w:cstheme="minorHAnsi"/>
              </w:rPr>
            </w:pPr>
            <w:r>
              <w:rPr>
                <w:rFonts w:cstheme="minorHAnsi"/>
              </w:rPr>
              <w:t>include_group</w:t>
            </w:r>
          </w:p>
        </w:tc>
        <w:tc>
          <w:tcPr>
            <w:tcW w:w="463" w:type="pct"/>
          </w:tcPr>
          <w:p w14:paraId="7B0C0F56" w14:textId="77777777" w:rsidR="00591B85" w:rsidRPr="00BA65C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14:paraId="18B55579" w14:textId="77777777" w:rsidR="001E0456" w:rsidRPr="001E0456"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true</w:t>
            </w:r>
            <w:r w:rsidRPr="001E0456">
              <w:rPr>
                <w:rFonts w:cstheme="minorHAnsi"/>
                <w:i/>
                <w:color w:val="000000"/>
                <w:sz w:val="24"/>
                <w:szCs w:val="24"/>
              </w:rPr>
              <w:t>'</w:t>
            </w:r>
          </w:p>
          <w:p w14:paraId="7F9CC6EA" w14:textId="77777777" w:rsidR="001E0456" w:rsidRP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14:paraId="3C87F58B" w14:textId="77777777" w:rsidR="00591B85" w:rsidRPr="00BA65C7"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14:paraId="46E3BD1F" w14:textId="77777777"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29DB301F"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8D1D147"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 xml:space="preserve">MUST </w:t>
            </w:r>
            <w:r>
              <w:rPr>
                <w:rFonts w:cstheme="minorHAnsi"/>
                <w:color w:val="000000"/>
                <w:sz w:val="24"/>
                <w:szCs w:val="24"/>
              </w:rPr>
              <w:t>be collected when the trustee_sid property specifies a group SID.</w:t>
            </w:r>
          </w:p>
          <w:p w14:paraId="04567D98"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51CD9CF"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3EDC8668" w14:textId="77777777"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D1D2411" w14:textId="77777777" w:rsidR="00591B85"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B85" w:rsidRPr="009F2226" w14:paraId="37EFDB15" w14:textId="77777777" w:rsidTr="00826353">
        <w:tc>
          <w:tcPr>
            <w:cnfStyle w:val="001000000000" w:firstRow="0" w:lastRow="0" w:firstColumn="1" w:lastColumn="0" w:oddVBand="0" w:evenVBand="0" w:oddHBand="0" w:evenHBand="0" w:firstRowFirstColumn="0" w:firstRowLastColumn="0" w:lastRowFirstColumn="0" w:lastRowLastColumn="0"/>
            <w:tcW w:w="1174" w:type="pct"/>
          </w:tcPr>
          <w:p w14:paraId="00D7C451" w14:textId="77777777" w:rsidR="00591B85" w:rsidRPr="00BA65C7" w:rsidRDefault="00591B85" w:rsidP="003F6455">
            <w:pPr>
              <w:rPr>
                <w:rFonts w:cstheme="minorHAnsi"/>
              </w:rPr>
            </w:pPr>
            <w:r>
              <w:rPr>
                <w:rFonts w:cstheme="minorHAnsi"/>
              </w:rPr>
              <w:lastRenderedPageBreak/>
              <w:t>resolve_group</w:t>
            </w:r>
          </w:p>
        </w:tc>
        <w:tc>
          <w:tcPr>
            <w:tcW w:w="463" w:type="pct"/>
          </w:tcPr>
          <w:p w14:paraId="7092F924" w14:textId="77777777"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14:paraId="516CD03E" w14:textId="77777777" w:rsidR="00591B85" w:rsidRPr="001E0456" w:rsidRDefault="00336F22"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591B85" w:rsidRPr="001E0456">
              <w:rPr>
                <w:rFonts w:eastAsiaTheme="minorHAnsi" w:cstheme="minorHAnsi"/>
                <w:i/>
                <w:color w:val="000000"/>
                <w:sz w:val="24"/>
                <w:szCs w:val="24"/>
              </w:rPr>
              <w:t>true</w:t>
            </w:r>
            <w:r w:rsidRPr="001E0456">
              <w:rPr>
                <w:rFonts w:cstheme="minorHAnsi"/>
                <w:i/>
                <w:color w:val="000000"/>
                <w:sz w:val="24"/>
                <w:szCs w:val="24"/>
              </w:rPr>
              <w:t>'</w:t>
            </w:r>
          </w:p>
          <w:p w14:paraId="567DAAC5" w14:textId="77777777" w:rsidR="00591B85" w:rsidRPr="001E0456"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2E0D3603" w14:textId="77777777" w:rsidR="00591B85" w:rsidRPr="00BA65C7" w:rsidRDefault="00336F22" w:rsidP="001E0456">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14:paraId="4BDDE0E3"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1A094F77"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23A4A64"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4144C714" w14:textId="77777777"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69621B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14:paraId="4897F59E" w14:textId="77777777"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8B69893"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600801A3" w14:textId="77777777"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E33B9EF"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1170D8FF" w14:textId="77777777" w:rsidR="001E0456" w:rsidRP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14179F1" w14:textId="77777777"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07B487E1" w14:textId="77777777" w:rsidR="00591B85" w:rsidRDefault="00591B85" w:rsidP="00591B85"/>
    <w:p w14:paraId="33CD6EA6" w14:textId="77777777" w:rsidR="00591B85" w:rsidRDefault="00591B85" w:rsidP="00BE7B76">
      <w:pPr>
        <w:pStyle w:val="Heading2"/>
        <w:numPr>
          <w:ilvl w:val="1"/>
          <w:numId w:val="6"/>
        </w:numPr>
      </w:pPr>
      <w:r>
        <w:t xml:space="preserve"> </w:t>
      </w:r>
      <w:bookmarkStart w:id="52" w:name="_Toc334363004"/>
      <w:r>
        <w:t>win-def:printereffectiverights_state</w:t>
      </w:r>
      <w:bookmarkEnd w:id="52"/>
    </w:p>
    <w:p w14:paraId="6B1A9AB6" w14:textId="77777777" w:rsidR="00591B85" w:rsidRDefault="00591B85" w:rsidP="00591B85">
      <w:r w:rsidRPr="005F2E1E">
        <w:t>The</w:t>
      </w:r>
      <w:r>
        <w:t xml:space="preserve"> </w:t>
      </w:r>
      <w:r>
        <w:rPr>
          <w:rFonts w:ascii="Courier New" w:hAnsi="Courier New"/>
        </w:rPr>
        <w:t>printereffectiverights</w:t>
      </w:r>
      <w:r w:rsidRPr="001E0456">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printereffectiverights</w:t>
      </w:r>
      <w:r w:rsidRPr="00293476">
        <w:rPr>
          <w:rFonts w:ascii="Courier New" w:hAnsi="Courier New"/>
        </w:rPr>
        <w:t xml:space="preserve"> </w:t>
      </w:r>
      <w:r w:rsidRPr="001E0456">
        <w:rPr>
          <w:rFonts w:ascii="Courier New" w:hAnsi="Courier New"/>
        </w:rPr>
        <w:t>_test</w:t>
      </w:r>
      <w:r>
        <w:t xml:space="preserve"> to specify the different rights that can be associated with a given </w:t>
      </w:r>
      <w:r>
        <w:rPr>
          <w:rFonts w:ascii="Courier New" w:hAnsi="Courier New"/>
        </w:rPr>
        <w:t>printereffectiverights</w:t>
      </w:r>
      <w:r w:rsidRPr="00661BB9">
        <w:rPr>
          <w:rFonts w:ascii="Courier New" w:hAnsi="Courier New" w:cs="Courier New"/>
        </w:rPr>
        <w:t>_object</w:t>
      </w:r>
      <w:r>
        <w:t xml:space="preserve"> under Microsoft Windows platforms.</w:t>
      </w:r>
    </w:p>
    <w:p w14:paraId="76AE3219" w14:textId="77777777" w:rsidR="00591B85" w:rsidRDefault="00591B85" w:rsidP="00591B85">
      <w:r>
        <w:object w:dxaOrig="4368" w:dyaOrig="5261" w14:anchorId="1E934CD3">
          <v:shape id="_x0000_i1040" type="#_x0000_t75" style="width:3in;height:263pt" o:ole="">
            <v:imagedata r:id="rId42" o:title=""/>
          </v:shape>
          <o:OLEObject Type="Embed" ProgID="Visio.Drawing.11" ShapeID="_x0000_i1040" DrawAspect="Content" ObjectID="_1408543137" r:id="rId43"/>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0D8C2B1A"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3C4DE33" w14:textId="77777777" w:rsidR="00591B85" w:rsidRDefault="00591B85" w:rsidP="003F6455">
            <w:pPr>
              <w:jc w:val="center"/>
              <w:rPr>
                <w:b w:val="0"/>
                <w:bCs w:val="0"/>
              </w:rPr>
            </w:pPr>
            <w:r>
              <w:t>Property</w:t>
            </w:r>
          </w:p>
        </w:tc>
        <w:tc>
          <w:tcPr>
            <w:tcW w:w="1431" w:type="pct"/>
          </w:tcPr>
          <w:p w14:paraId="028CFA6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756F443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899DDE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51E306E4"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248CCE0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55E48DB" w14:textId="77777777" w:rsidR="00591B85" w:rsidRPr="009676C4" w:rsidRDefault="00591B85" w:rsidP="003F6455">
            <w:r>
              <w:t>printer_name</w:t>
            </w:r>
          </w:p>
        </w:tc>
        <w:tc>
          <w:tcPr>
            <w:tcW w:w="1431" w:type="pct"/>
          </w:tcPr>
          <w:p w14:paraId="1D1DCD2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B552C77"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2D978109"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83E0BC4"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561B5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14:paraId="5563E13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3C34075" w14:textId="77777777" w:rsidR="00591B85" w:rsidRPr="008D1704" w:rsidRDefault="00591B85" w:rsidP="006277B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591B85" w:rsidRPr="00E74797" w14:paraId="6A6EF51A"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8C8B065" w14:textId="77777777" w:rsidR="00591B85" w:rsidRDefault="00591B85" w:rsidP="003F6455">
            <w:r>
              <w:t>trustee_sid</w:t>
            </w:r>
          </w:p>
        </w:tc>
        <w:tc>
          <w:tcPr>
            <w:tcW w:w="1431" w:type="pct"/>
          </w:tcPr>
          <w:p w14:paraId="5623E1F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9A0A15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6259591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8BAEDA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3C82B3" w14:textId="77777777" w:rsidR="00591B85" w:rsidRPr="00DE42C7" w:rsidRDefault="006277BA" w:rsidP="006277B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55"/>
            </w:r>
            <w:r>
              <w:rPr>
                <w:rFonts w:cstheme="minorHAnsi"/>
                <w:color w:val="000000"/>
              </w:rPr>
              <w:t>.</w:t>
            </w:r>
          </w:p>
        </w:tc>
      </w:tr>
      <w:tr w:rsidR="006277BA" w:rsidRPr="00E74797" w14:paraId="00E9F70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DBDCBC0" w14:textId="77777777" w:rsidR="006277BA" w:rsidRDefault="006277BA" w:rsidP="003F6455">
            <w:r>
              <w:t>standard_delete</w:t>
            </w:r>
          </w:p>
        </w:tc>
        <w:tc>
          <w:tcPr>
            <w:tcW w:w="1431" w:type="pct"/>
          </w:tcPr>
          <w:p w14:paraId="353E4E68"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3252B476"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29E1F40D"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5C60C0"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EF89145" w14:textId="77777777" w:rsidR="006277BA" w:rsidRPr="006D5F15" w:rsidRDefault="006277BA" w:rsidP="00D66C6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8E0F8F">
              <w:rPr>
                <w:rFonts w:cstheme="minorHAnsi"/>
                <w:color w:val="000000"/>
              </w:rPr>
              <w:t xml:space="preserve">printer </w:t>
            </w:r>
            <w:r w:rsidR="00D66C6A">
              <w:rPr>
                <w:rFonts w:cstheme="minorHAnsi"/>
                <w:color w:val="000000"/>
              </w:rPr>
              <w:t>object</w:t>
            </w:r>
            <w:r>
              <w:rPr>
                <w:rStyle w:val="FootnoteReference"/>
                <w:rFonts w:cstheme="minorHAnsi"/>
                <w:color w:val="000000"/>
              </w:rPr>
              <w:footnoteReference w:id="156"/>
            </w:r>
            <w:r>
              <w:rPr>
                <w:rFonts w:cstheme="minorHAnsi"/>
                <w:color w:val="000000"/>
              </w:rPr>
              <w:t>.</w:t>
            </w:r>
          </w:p>
        </w:tc>
      </w:tr>
      <w:tr w:rsidR="006277BA" w:rsidRPr="00E74797" w14:paraId="678E65D1"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AB5D3A1" w14:textId="77777777" w:rsidR="006277BA" w:rsidRDefault="006277BA" w:rsidP="003F6455">
            <w:r>
              <w:t>standard_read_cont</w:t>
            </w:r>
            <w:r>
              <w:lastRenderedPageBreak/>
              <w:t>rol</w:t>
            </w:r>
          </w:p>
        </w:tc>
        <w:tc>
          <w:tcPr>
            <w:tcW w:w="1431" w:type="pct"/>
          </w:tcPr>
          <w:p w14:paraId="1C84A168"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oval-def:</w:t>
            </w:r>
          </w:p>
          <w:p w14:paraId="2730D090"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EntityStateBoolType</w:t>
            </w:r>
          </w:p>
        </w:tc>
        <w:tc>
          <w:tcPr>
            <w:tcW w:w="584" w:type="pct"/>
          </w:tcPr>
          <w:p w14:paraId="16BDE1D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14:paraId="0D8ED0AA"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E7BEC5" w14:textId="77777777" w:rsidR="006277BA" w:rsidRPr="006D5F15" w:rsidRDefault="006277BA" w:rsidP="005B55E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read the </w:t>
            </w:r>
            <w:r>
              <w:rPr>
                <w:rFonts w:cstheme="minorHAnsi"/>
                <w:color w:val="000000"/>
              </w:rPr>
              <w:lastRenderedPageBreak/>
              <w:t xml:space="preserve">information in the </w:t>
            </w:r>
            <w:r w:rsidR="005B55E0">
              <w:rPr>
                <w:rFonts w:cstheme="minorHAnsi"/>
                <w:color w:val="000000"/>
              </w:rPr>
              <w:t>printer object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57"/>
            </w:r>
            <w:r w:rsidR="000F6203">
              <w:rPr>
                <w:rFonts w:cstheme="minorHAnsi"/>
                <w:color w:val="000000"/>
              </w:rPr>
              <w:t>.</w:t>
            </w:r>
          </w:p>
        </w:tc>
      </w:tr>
      <w:tr w:rsidR="006277BA" w:rsidRPr="00E74797" w14:paraId="404FEDD5"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CE4E7C7" w14:textId="77777777" w:rsidR="006277BA" w:rsidRDefault="006277BA" w:rsidP="003F6455">
            <w:r>
              <w:lastRenderedPageBreak/>
              <w:t>standard_write_dac</w:t>
            </w:r>
          </w:p>
        </w:tc>
        <w:tc>
          <w:tcPr>
            <w:tcW w:w="1431" w:type="pct"/>
          </w:tcPr>
          <w:p w14:paraId="549CA9DD"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192D64B2"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7D7CB93B"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4DB11F5"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4CB1DB" w14:textId="77777777" w:rsidR="006277BA" w:rsidRPr="006D5F15" w:rsidRDefault="006277BA" w:rsidP="00AB2CC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AB2CC9">
              <w:rPr>
                <w:rFonts w:cstheme="minorHAnsi"/>
                <w:color w:val="000000"/>
              </w:rPr>
              <w:t>printer object</w:t>
            </w:r>
            <w:r>
              <w:rPr>
                <w:rFonts w:cstheme="minorHAnsi"/>
                <w:color w:val="000000"/>
              </w:rPr>
              <w:t>'s Security Descriptor</w:t>
            </w:r>
            <w:r>
              <w:rPr>
                <w:rStyle w:val="FootnoteReference"/>
                <w:rFonts w:cstheme="minorHAnsi"/>
                <w:color w:val="000000"/>
              </w:rPr>
              <w:footnoteReference w:id="158"/>
            </w:r>
            <w:r>
              <w:rPr>
                <w:rFonts w:cstheme="minorHAnsi"/>
                <w:color w:val="000000"/>
              </w:rPr>
              <w:t>.</w:t>
            </w:r>
          </w:p>
        </w:tc>
      </w:tr>
      <w:tr w:rsidR="006277BA" w:rsidRPr="00E74797" w14:paraId="02D6D9A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5563E4F6" w14:textId="77777777" w:rsidR="006277BA" w:rsidRDefault="006277BA" w:rsidP="003F6455">
            <w:r>
              <w:t>standard_write_owner</w:t>
            </w:r>
          </w:p>
        </w:tc>
        <w:tc>
          <w:tcPr>
            <w:tcW w:w="1431" w:type="pct"/>
          </w:tcPr>
          <w:p w14:paraId="74539060"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44D69901"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77B88504"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CD3D97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64BBE77" w14:textId="77777777" w:rsidR="006277BA" w:rsidRDefault="006277BA" w:rsidP="0000721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00721F">
              <w:rPr>
                <w:rFonts w:cstheme="minorHAnsi"/>
                <w:color w:val="000000"/>
              </w:rPr>
              <w:t>printer object</w:t>
            </w:r>
            <w:r>
              <w:rPr>
                <w:rFonts w:cstheme="minorHAnsi"/>
                <w:color w:val="000000"/>
              </w:rPr>
              <w:t>'s Security Descriptor</w:t>
            </w:r>
            <w:r>
              <w:rPr>
                <w:rStyle w:val="FootnoteReference"/>
                <w:rFonts w:cstheme="minorHAnsi"/>
                <w:color w:val="000000"/>
              </w:rPr>
              <w:footnoteReference w:id="159"/>
            </w:r>
            <w:r>
              <w:rPr>
                <w:rFonts w:cstheme="minorHAnsi"/>
                <w:color w:val="000000"/>
              </w:rPr>
              <w:t>.</w:t>
            </w:r>
          </w:p>
        </w:tc>
      </w:tr>
      <w:tr w:rsidR="006277BA" w:rsidRPr="00E74797" w14:paraId="7AD891D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768061B" w14:textId="77777777" w:rsidR="006277BA" w:rsidRDefault="006277BA" w:rsidP="003F6455">
            <w:r>
              <w:t>standard_synchronize</w:t>
            </w:r>
          </w:p>
        </w:tc>
        <w:tc>
          <w:tcPr>
            <w:tcW w:w="1431" w:type="pct"/>
          </w:tcPr>
          <w:p w14:paraId="3CBEDCA7"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0123CEE6"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55C508BF"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2ED7443"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A91EA5B" w14:textId="77777777" w:rsidR="006277BA" w:rsidRPr="006D5F15" w:rsidRDefault="006277BA" w:rsidP="00025F0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025F02">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60"/>
            </w:r>
            <w:r>
              <w:rPr>
                <w:rFonts w:cstheme="minorHAnsi"/>
                <w:color w:val="000000"/>
              </w:rPr>
              <w:t>.</w:t>
            </w:r>
          </w:p>
        </w:tc>
      </w:tr>
      <w:tr w:rsidR="006277BA" w:rsidRPr="00E74797" w14:paraId="5F086B0C"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1606582" w14:textId="77777777" w:rsidR="006277BA" w:rsidRDefault="006277BA" w:rsidP="003F6455">
            <w:r>
              <w:t>access_system_security</w:t>
            </w:r>
          </w:p>
        </w:tc>
        <w:tc>
          <w:tcPr>
            <w:tcW w:w="1431" w:type="pct"/>
          </w:tcPr>
          <w:p w14:paraId="4A231C3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3FFF6591"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43E84CDC"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1D95DF4"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AF61ECD" w14:textId="77777777" w:rsidR="006277BA" w:rsidRPr="006D5F15"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61"/>
            </w:r>
            <w:r>
              <w:rPr>
                <w:rFonts w:cstheme="minorHAnsi"/>
                <w:color w:val="000000"/>
              </w:rPr>
              <w:t>.</w:t>
            </w:r>
          </w:p>
        </w:tc>
      </w:tr>
      <w:tr w:rsidR="006277BA" w:rsidRPr="00E74797" w14:paraId="3179005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0FF9DA0" w14:textId="77777777" w:rsidR="006277BA" w:rsidRDefault="006277BA" w:rsidP="003F6455">
            <w:r>
              <w:t>generic_read</w:t>
            </w:r>
          </w:p>
        </w:tc>
        <w:tc>
          <w:tcPr>
            <w:tcW w:w="1431" w:type="pct"/>
          </w:tcPr>
          <w:p w14:paraId="494EDD0A"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7182A145"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3B71CFB3"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839D4C8"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DA4AC75" w14:textId="77777777"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62"/>
            </w:r>
            <w:r>
              <w:rPr>
                <w:rFonts w:cstheme="minorHAnsi"/>
                <w:color w:val="000000"/>
              </w:rPr>
              <w:t>.</w:t>
            </w:r>
          </w:p>
        </w:tc>
      </w:tr>
      <w:tr w:rsidR="006277BA" w:rsidRPr="00E74797" w14:paraId="1258FDDF"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A0FAD01" w14:textId="77777777" w:rsidR="006277BA" w:rsidRDefault="006277BA" w:rsidP="003F6455">
            <w:r>
              <w:t>generic_write</w:t>
            </w:r>
          </w:p>
        </w:tc>
        <w:tc>
          <w:tcPr>
            <w:tcW w:w="1431" w:type="pct"/>
          </w:tcPr>
          <w:p w14:paraId="166CC234"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6562F943"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21017E45"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155EB5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3347DE" w14:textId="77777777"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63"/>
            </w:r>
            <w:r>
              <w:rPr>
                <w:rFonts w:cstheme="minorHAnsi"/>
                <w:color w:val="000000"/>
              </w:rPr>
              <w:t>.</w:t>
            </w:r>
          </w:p>
        </w:tc>
      </w:tr>
      <w:tr w:rsidR="006277BA" w:rsidRPr="00E74797" w14:paraId="56117A4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B100EE7" w14:textId="77777777" w:rsidR="006277BA" w:rsidRDefault="006277BA" w:rsidP="003F6455">
            <w:r>
              <w:t>generic_execute</w:t>
            </w:r>
          </w:p>
        </w:tc>
        <w:tc>
          <w:tcPr>
            <w:tcW w:w="1431" w:type="pct"/>
          </w:tcPr>
          <w:p w14:paraId="3218AB48"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776FAA44"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11E3ECFD"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0076A2B"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780DFAA" w14:textId="77777777"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64"/>
            </w:r>
            <w:r>
              <w:rPr>
                <w:rFonts w:cstheme="minorHAnsi"/>
                <w:color w:val="000000"/>
              </w:rPr>
              <w:t>.</w:t>
            </w:r>
          </w:p>
        </w:tc>
      </w:tr>
      <w:tr w:rsidR="006277BA" w:rsidRPr="00E74797" w14:paraId="285BDDB9"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78C3FB1" w14:textId="77777777" w:rsidR="006277BA" w:rsidRDefault="006277BA" w:rsidP="003F6455">
            <w:r>
              <w:t>generic_all</w:t>
            </w:r>
          </w:p>
        </w:tc>
        <w:tc>
          <w:tcPr>
            <w:tcW w:w="1431" w:type="pct"/>
          </w:tcPr>
          <w:p w14:paraId="5A7463F5"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3E2B952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2906E41F"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6A4E02"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13F66E9" w14:textId="77777777"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65"/>
            </w:r>
            <w:r>
              <w:rPr>
                <w:rFonts w:cstheme="minorHAnsi"/>
                <w:color w:val="000000"/>
              </w:rPr>
              <w:t>.</w:t>
            </w:r>
          </w:p>
        </w:tc>
      </w:tr>
      <w:tr w:rsidR="00591B85" w:rsidRPr="00E74797" w14:paraId="0FB0C833" w14:textId="7777777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14:paraId="6755DD65" w14:textId="77777777" w:rsidR="00591B85" w:rsidRDefault="00591B85" w:rsidP="003F6455">
            <w:r>
              <w:t>printer_access_administer</w:t>
            </w:r>
          </w:p>
        </w:tc>
        <w:tc>
          <w:tcPr>
            <w:tcW w:w="1431" w:type="pct"/>
          </w:tcPr>
          <w:p w14:paraId="641B47B4"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059AA0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18058B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7C4ED2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8CA306E" w14:textId="77777777" w:rsidR="00591B85" w:rsidRPr="00BB3308" w:rsidRDefault="00591B85" w:rsidP="003500B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sidR="003500B2">
              <w:rPr>
                <w:rStyle w:val="FootnoteReference"/>
                <w:rFonts w:cstheme="minorHAnsi"/>
                <w:color w:val="000000"/>
              </w:rPr>
              <w:footnoteReference w:id="166"/>
            </w:r>
            <w:r w:rsidR="003500B2">
              <w:rPr>
                <w:rFonts w:cstheme="minorHAnsi"/>
                <w:color w:val="000000"/>
              </w:rPr>
              <w:t>, which include pausing the printer, deleting all print jobs, resuming a paused printer, amd setting the printer status</w:t>
            </w:r>
            <w:r w:rsidR="003500B2">
              <w:rPr>
                <w:rStyle w:val="FootnoteReference"/>
                <w:rFonts w:cstheme="minorHAnsi"/>
                <w:color w:val="000000"/>
              </w:rPr>
              <w:footnoteReference w:id="167"/>
            </w:r>
            <w:r>
              <w:rPr>
                <w:rFonts w:cstheme="minorHAnsi"/>
                <w:color w:val="000000"/>
              </w:rPr>
              <w:t>.</w:t>
            </w:r>
          </w:p>
        </w:tc>
      </w:tr>
      <w:tr w:rsidR="00591B85" w:rsidRPr="00E74797" w14:paraId="4DF047C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BFD1702" w14:textId="77777777" w:rsidR="00591B85" w:rsidRDefault="00591B85" w:rsidP="003F6455">
            <w:r>
              <w:lastRenderedPageBreak/>
              <w:t>printer_access_use</w:t>
            </w:r>
          </w:p>
        </w:tc>
        <w:tc>
          <w:tcPr>
            <w:tcW w:w="1431" w:type="pct"/>
          </w:tcPr>
          <w:p w14:paraId="0768705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4CAA471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3B7631D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063FCC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E5EE35" w14:textId="77777777" w:rsidR="00591B85" w:rsidRPr="00BB3308" w:rsidRDefault="00591B85" w:rsidP="00383C6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sidR="003500B2">
              <w:rPr>
                <w:rStyle w:val="FootnoteReference"/>
                <w:rFonts w:cstheme="minorHAnsi"/>
                <w:color w:val="000000"/>
              </w:rPr>
              <w:footnoteReference w:id="168"/>
            </w:r>
            <w:r>
              <w:rPr>
                <w:rFonts w:cstheme="minorHAnsi"/>
                <w:color w:val="000000"/>
              </w:rPr>
              <w:t>.</w:t>
            </w:r>
          </w:p>
        </w:tc>
      </w:tr>
      <w:tr w:rsidR="00591B85" w:rsidRPr="00E74797" w14:paraId="5F2F0AA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5FDDBE2" w14:textId="77777777" w:rsidR="00591B85" w:rsidRDefault="00591B85" w:rsidP="003F6455">
            <w:r>
              <w:t>job_access_administer</w:t>
            </w:r>
          </w:p>
        </w:tc>
        <w:tc>
          <w:tcPr>
            <w:tcW w:w="1431" w:type="pct"/>
          </w:tcPr>
          <w:p w14:paraId="46E930F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B09231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2894FB2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731AE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DBB15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sidR="00383C6D">
              <w:rPr>
                <w:rStyle w:val="FootnoteReference"/>
                <w:rFonts w:cstheme="minorHAnsi"/>
                <w:color w:val="000000"/>
              </w:rPr>
              <w:footnoteReference w:id="169"/>
            </w:r>
            <w:r>
              <w:rPr>
                <w:rFonts w:cstheme="minorHAnsi"/>
                <w:color w:val="000000"/>
              </w:rPr>
              <w:t>.</w:t>
            </w:r>
          </w:p>
        </w:tc>
      </w:tr>
      <w:tr w:rsidR="00591B85" w:rsidRPr="00E74797" w14:paraId="6CE5E396"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AB99845" w14:textId="77777777" w:rsidR="00591B85" w:rsidRDefault="00591B85" w:rsidP="003F6455">
            <w:r>
              <w:t>job_access_read</w:t>
            </w:r>
          </w:p>
        </w:tc>
        <w:tc>
          <w:tcPr>
            <w:tcW w:w="1431" w:type="pct"/>
          </w:tcPr>
          <w:p w14:paraId="2D13477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7AA57A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3CF0B7C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9C7CDB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2B158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sidR="00383C6D">
              <w:rPr>
                <w:rStyle w:val="FootnoteReference"/>
                <w:rFonts w:cstheme="minorHAnsi"/>
                <w:color w:val="000000"/>
              </w:rPr>
              <w:footnoteReference w:id="170"/>
            </w:r>
            <w:r>
              <w:rPr>
                <w:rFonts w:cstheme="minorHAnsi"/>
                <w:color w:val="000000"/>
              </w:rPr>
              <w:t>.</w:t>
            </w:r>
          </w:p>
        </w:tc>
      </w:tr>
    </w:tbl>
    <w:p w14:paraId="4A58E1E3" w14:textId="77777777" w:rsidR="00591B85" w:rsidRDefault="00591B85" w:rsidP="00591B85"/>
    <w:p w14:paraId="4EDE9229" w14:textId="77777777" w:rsidR="00591B85" w:rsidRPr="008B05C1" w:rsidRDefault="00591B85" w:rsidP="00BE7B76">
      <w:pPr>
        <w:pStyle w:val="Heading2"/>
        <w:numPr>
          <w:ilvl w:val="1"/>
          <w:numId w:val="6"/>
        </w:numPr>
      </w:pPr>
      <w:bookmarkStart w:id="53" w:name="_Toc334363005"/>
      <w:r w:rsidRPr="008B05C1">
        <w:t>win-sc:</w:t>
      </w:r>
      <w:r>
        <w:t>printereffectiverights_item</w:t>
      </w:r>
      <w:bookmarkEnd w:id="53"/>
    </w:p>
    <w:p w14:paraId="4B9A20C9" w14:textId="77777777" w:rsidR="00591B85" w:rsidRPr="009156DE" w:rsidRDefault="00591B85" w:rsidP="00591B85">
      <w:pPr>
        <w:rPr>
          <w:rFonts w:cstheme="minorHAnsi"/>
          <w:color w:val="000000"/>
        </w:rPr>
      </w:pPr>
      <w:r w:rsidRPr="009156DE">
        <w:rPr>
          <w:rFonts w:cstheme="minorHAnsi"/>
          <w:color w:val="000000"/>
        </w:rPr>
        <w:t xml:space="preserve">The </w:t>
      </w:r>
      <w:r w:rsidRPr="009156DE">
        <w:rPr>
          <w:rFonts w:ascii="Courier New" w:hAnsi="Courier New" w:cs="Courier New"/>
          <w:color w:val="000000"/>
        </w:rPr>
        <w:t>printereffectiverights_item</w:t>
      </w:r>
      <w:r w:rsidRPr="009156DE">
        <w:rPr>
          <w:rFonts w:cstheme="minorHAnsi"/>
          <w:color w:val="000000"/>
        </w:rPr>
        <w:t xml:space="preserve"> stores the effective rights of a printer that a discretionary access control list (DACL) structure grants to a specified trustee.</w:t>
      </w:r>
    </w:p>
    <w:p w14:paraId="72E89C74" w14:textId="77777777" w:rsidR="00591B85" w:rsidRDefault="00591B85" w:rsidP="00591B85">
      <w:r>
        <w:object w:dxaOrig="4306" w:dyaOrig="4699" w14:anchorId="13F6FFD0">
          <v:shape id="_x0000_i1041" type="#_x0000_t75" style="width:3in;height:235pt" o:ole="">
            <v:imagedata r:id="rId44" o:title=""/>
          </v:shape>
          <o:OLEObject Type="Embed" ProgID="Visio.Drawing.11" ShapeID="_x0000_i1041" DrawAspect="Content" ObjectID="_1408543138" r:id="rId4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3C2E6BE2"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0C6FB62" w14:textId="77777777" w:rsidR="00591B85" w:rsidRDefault="00591B85" w:rsidP="003F6455">
            <w:pPr>
              <w:jc w:val="center"/>
              <w:rPr>
                <w:b w:val="0"/>
                <w:bCs w:val="0"/>
              </w:rPr>
            </w:pPr>
            <w:r>
              <w:t>Property</w:t>
            </w:r>
          </w:p>
        </w:tc>
        <w:tc>
          <w:tcPr>
            <w:tcW w:w="1431" w:type="pct"/>
          </w:tcPr>
          <w:p w14:paraId="4CA6D88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7CCE15F"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9EED3C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A403497"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16362" w:rsidRPr="00E74797" w14:paraId="67853F2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ED8D93" w14:textId="77777777" w:rsidR="00C16362" w:rsidRPr="009676C4" w:rsidRDefault="00C16362" w:rsidP="003F6455">
            <w:r>
              <w:t>printer_name</w:t>
            </w:r>
          </w:p>
        </w:tc>
        <w:tc>
          <w:tcPr>
            <w:tcW w:w="1431" w:type="pct"/>
          </w:tcPr>
          <w:p w14:paraId="435D1D63"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w:t>
            </w:r>
          </w:p>
          <w:p w14:paraId="663D48C3" w14:textId="77777777"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581D4CF6" w14:textId="77777777"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71E5753" w14:textId="77777777" w:rsidR="00C16362" w:rsidRPr="00E74797"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20902D0"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14:paraId="0EBDC28D"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0DD5EA9" w14:textId="77777777" w:rsidR="00C16362" w:rsidRPr="008D1704"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C16362" w:rsidRPr="00E74797" w14:paraId="28CA352D"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DD49920" w14:textId="77777777" w:rsidR="00C16362" w:rsidRDefault="00C16362" w:rsidP="003F6455">
            <w:r>
              <w:lastRenderedPageBreak/>
              <w:t>trustee_sid</w:t>
            </w:r>
          </w:p>
        </w:tc>
        <w:tc>
          <w:tcPr>
            <w:tcW w:w="1431" w:type="pct"/>
          </w:tcPr>
          <w:p w14:paraId="60035849"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w:t>
            </w:r>
          </w:p>
          <w:p w14:paraId="7B5EC581"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7DCBCFA9"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EEA7285"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380FFD" w14:textId="77777777" w:rsidR="00C16362" w:rsidRPr="00DE42C7"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71"/>
            </w:r>
            <w:r>
              <w:rPr>
                <w:rFonts w:cstheme="minorHAnsi"/>
                <w:color w:val="000000"/>
              </w:rPr>
              <w:t>.</w:t>
            </w:r>
          </w:p>
        </w:tc>
      </w:tr>
      <w:tr w:rsidR="00C16362" w:rsidRPr="00E74797" w14:paraId="4D205D9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66D823" w14:textId="77777777" w:rsidR="00C16362" w:rsidRDefault="00C16362" w:rsidP="003F6455">
            <w:r>
              <w:t>standard_delete</w:t>
            </w:r>
          </w:p>
        </w:tc>
        <w:tc>
          <w:tcPr>
            <w:tcW w:w="1431" w:type="pct"/>
          </w:tcPr>
          <w:p w14:paraId="347E99EC"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7E3B917"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4096B2"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E227DF" w14:textId="77777777" w:rsidR="00C16362" w:rsidRPr="006D5F15" w:rsidRDefault="00C16362" w:rsidP="00E81DC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E81DCE">
              <w:rPr>
                <w:rFonts w:cstheme="minorHAnsi"/>
                <w:color w:val="000000"/>
              </w:rPr>
              <w:t>printer object</w:t>
            </w:r>
            <w:r>
              <w:rPr>
                <w:rStyle w:val="FootnoteReference"/>
                <w:rFonts w:cstheme="minorHAnsi"/>
                <w:color w:val="000000"/>
              </w:rPr>
              <w:footnoteReference w:id="172"/>
            </w:r>
            <w:r>
              <w:rPr>
                <w:rFonts w:cstheme="minorHAnsi"/>
                <w:color w:val="000000"/>
              </w:rPr>
              <w:t>.</w:t>
            </w:r>
          </w:p>
        </w:tc>
      </w:tr>
      <w:tr w:rsidR="00C16362" w:rsidRPr="00E74797" w14:paraId="04EF88D1"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DB26F6C" w14:textId="77777777" w:rsidR="00C16362" w:rsidRDefault="00C16362" w:rsidP="003F6455">
            <w:r>
              <w:t>standard_read_control</w:t>
            </w:r>
          </w:p>
        </w:tc>
        <w:tc>
          <w:tcPr>
            <w:tcW w:w="1431" w:type="pct"/>
          </w:tcPr>
          <w:p w14:paraId="716963B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73234975"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BC5EF96"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3851E7D" w14:textId="77777777" w:rsidR="00C16362" w:rsidRPr="006D5F15" w:rsidRDefault="00C16362" w:rsidP="002174A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w:t>
            </w:r>
            <w:r w:rsidR="002174AC">
              <w:rPr>
                <w:rFonts w:cstheme="minorHAnsi"/>
                <w:color w:val="000000"/>
              </w:rPr>
              <w:t>to read the information in the printer object</w:t>
            </w:r>
            <w:r>
              <w:rPr>
                <w:rFonts w:cstheme="minorHAnsi"/>
                <w:color w:val="000000"/>
              </w:rPr>
              <w:t>'s Security Descriptor, not including the information in the s</w:t>
            </w:r>
            <w:r w:rsidR="00B05E19">
              <w:rPr>
                <w:rFonts w:cstheme="minorHAnsi"/>
                <w:color w:val="000000"/>
              </w:rPr>
              <w:t>ystem access control list (SACL)</w:t>
            </w:r>
            <w:r w:rsidR="00B05E19">
              <w:rPr>
                <w:rStyle w:val="FootnoteReference"/>
                <w:rFonts w:cstheme="minorHAnsi"/>
                <w:color w:val="000000"/>
              </w:rPr>
              <w:footnoteReference w:id="173"/>
            </w:r>
            <w:r w:rsidR="00B05E19">
              <w:rPr>
                <w:rFonts w:cstheme="minorHAnsi"/>
                <w:color w:val="000000"/>
              </w:rPr>
              <w:t>.</w:t>
            </w:r>
          </w:p>
        </w:tc>
      </w:tr>
      <w:tr w:rsidR="00C16362" w:rsidRPr="00E74797" w14:paraId="4FE44D9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4606083" w14:textId="77777777" w:rsidR="00C16362" w:rsidRDefault="00C16362" w:rsidP="003F6455">
            <w:r>
              <w:t>standard_write_dac</w:t>
            </w:r>
          </w:p>
        </w:tc>
        <w:tc>
          <w:tcPr>
            <w:tcW w:w="1431" w:type="pct"/>
          </w:tcPr>
          <w:p w14:paraId="30637056"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1D958B3"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A2CB37A"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FEE3140" w14:textId="77777777" w:rsidR="00C16362" w:rsidRPr="006D5F15" w:rsidRDefault="00C16362" w:rsidP="007B557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7B557D">
              <w:rPr>
                <w:rFonts w:cstheme="minorHAnsi"/>
                <w:color w:val="000000"/>
              </w:rPr>
              <w:t>printer object</w:t>
            </w:r>
            <w:r>
              <w:rPr>
                <w:rFonts w:cstheme="minorHAnsi"/>
                <w:color w:val="000000"/>
              </w:rPr>
              <w:t>'s Security Descriptor</w:t>
            </w:r>
            <w:r>
              <w:rPr>
                <w:rStyle w:val="FootnoteReference"/>
                <w:rFonts w:cstheme="minorHAnsi"/>
                <w:color w:val="000000"/>
              </w:rPr>
              <w:footnoteReference w:id="174"/>
            </w:r>
            <w:r>
              <w:rPr>
                <w:rFonts w:cstheme="minorHAnsi"/>
                <w:color w:val="000000"/>
              </w:rPr>
              <w:t>.</w:t>
            </w:r>
          </w:p>
        </w:tc>
      </w:tr>
      <w:tr w:rsidR="00C16362" w:rsidRPr="00E74797" w14:paraId="0ABCA0C4"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481CF43" w14:textId="77777777" w:rsidR="00C16362" w:rsidRDefault="00C16362" w:rsidP="003F6455">
            <w:r>
              <w:t>standard_write_owner</w:t>
            </w:r>
          </w:p>
        </w:tc>
        <w:tc>
          <w:tcPr>
            <w:tcW w:w="1431" w:type="pct"/>
          </w:tcPr>
          <w:p w14:paraId="02F8E74E"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21CE4406"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11465DD"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69484F0" w14:textId="77777777" w:rsidR="00C16362" w:rsidRDefault="00C16362" w:rsidP="007D363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7D3639">
              <w:rPr>
                <w:rFonts w:cstheme="minorHAnsi"/>
                <w:color w:val="000000"/>
              </w:rPr>
              <w:t>printer object</w:t>
            </w:r>
            <w:r>
              <w:rPr>
                <w:rFonts w:cstheme="minorHAnsi"/>
                <w:color w:val="000000"/>
              </w:rPr>
              <w:t>'s Security Descriptor</w:t>
            </w:r>
            <w:r>
              <w:rPr>
                <w:rStyle w:val="FootnoteReference"/>
                <w:rFonts w:cstheme="minorHAnsi"/>
                <w:color w:val="000000"/>
              </w:rPr>
              <w:footnoteReference w:id="175"/>
            </w:r>
            <w:r>
              <w:rPr>
                <w:rFonts w:cstheme="minorHAnsi"/>
                <w:color w:val="000000"/>
              </w:rPr>
              <w:t>.</w:t>
            </w:r>
          </w:p>
        </w:tc>
      </w:tr>
      <w:tr w:rsidR="00C16362" w:rsidRPr="00E74797" w14:paraId="1E9B566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170394F" w14:textId="77777777" w:rsidR="00C16362" w:rsidRDefault="00C16362" w:rsidP="003F6455">
            <w:r>
              <w:t>standard_synchronize</w:t>
            </w:r>
          </w:p>
        </w:tc>
        <w:tc>
          <w:tcPr>
            <w:tcW w:w="1431" w:type="pct"/>
          </w:tcPr>
          <w:p w14:paraId="49534573"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1A9C3031"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F19007"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2F60A4" w14:textId="77777777" w:rsidR="00C16362" w:rsidRPr="006D5F15" w:rsidRDefault="00C16362" w:rsidP="007D363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7D3639">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76"/>
            </w:r>
            <w:r>
              <w:rPr>
                <w:rFonts w:cstheme="minorHAnsi"/>
                <w:color w:val="000000"/>
              </w:rPr>
              <w:t>.</w:t>
            </w:r>
          </w:p>
        </w:tc>
      </w:tr>
      <w:tr w:rsidR="00C16362" w:rsidRPr="00E74797" w14:paraId="4E9BDD2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84EC419" w14:textId="77777777" w:rsidR="00C16362" w:rsidRDefault="00C16362" w:rsidP="003F6455">
            <w:r>
              <w:t>access_system_security</w:t>
            </w:r>
          </w:p>
        </w:tc>
        <w:tc>
          <w:tcPr>
            <w:tcW w:w="1431" w:type="pct"/>
          </w:tcPr>
          <w:p w14:paraId="10C5D7A4"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10EE58EA"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2D5D48A"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476936" w14:textId="77777777" w:rsidR="00C16362" w:rsidRPr="006D5F15"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77"/>
            </w:r>
            <w:r>
              <w:rPr>
                <w:rFonts w:cstheme="minorHAnsi"/>
                <w:color w:val="000000"/>
              </w:rPr>
              <w:t>.</w:t>
            </w:r>
          </w:p>
        </w:tc>
      </w:tr>
      <w:tr w:rsidR="00C16362" w:rsidRPr="00E74797" w14:paraId="3DBE5A1A"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C7F5B1C" w14:textId="77777777" w:rsidR="00C16362" w:rsidRDefault="00C16362" w:rsidP="003F6455">
            <w:r>
              <w:t>generic_read</w:t>
            </w:r>
          </w:p>
        </w:tc>
        <w:tc>
          <w:tcPr>
            <w:tcW w:w="1431" w:type="pct"/>
          </w:tcPr>
          <w:p w14:paraId="4CD72FC4"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6504FEF"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2178CF2"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86E2F9"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78"/>
            </w:r>
            <w:r>
              <w:rPr>
                <w:rFonts w:cstheme="minorHAnsi"/>
                <w:color w:val="000000"/>
              </w:rPr>
              <w:t>.</w:t>
            </w:r>
          </w:p>
        </w:tc>
      </w:tr>
      <w:tr w:rsidR="00C16362" w:rsidRPr="00E74797" w14:paraId="119A1CE5"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A937AA6" w14:textId="77777777" w:rsidR="00C16362" w:rsidRDefault="00C16362" w:rsidP="003F6455">
            <w:r>
              <w:t>generic_write</w:t>
            </w:r>
          </w:p>
        </w:tc>
        <w:tc>
          <w:tcPr>
            <w:tcW w:w="1431" w:type="pct"/>
          </w:tcPr>
          <w:p w14:paraId="16D51F0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0914188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2FDA35F"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71536C" w14:textId="77777777"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79"/>
            </w:r>
            <w:r>
              <w:rPr>
                <w:rFonts w:cstheme="minorHAnsi"/>
                <w:color w:val="000000"/>
              </w:rPr>
              <w:t>.</w:t>
            </w:r>
          </w:p>
        </w:tc>
      </w:tr>
      <w:tr w:rsidR="00C16362" w:rsidRPr="00E74797" w14:paraId="3410029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0533BAE" w14:textId="77777777" w:rsidR="00C16362" w:rsidRDefault="00C16362" w:rsidP="003F6455">
            <w:r>
              <w:t>generic_execute</w:t>
            </w:r>
          </w:p>
        </w:tc>
        <w:tc>
          <w:tcPr>
            <w:tcW w:w="1431" w:type="pct"/>
          </w:tcPr>
          <w:p w14:paraId="74256EC7"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5B17D010"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B95D4BF"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0F828B"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80"/>
            </w:r>
            <w:r>
              <w:rPr>
                <w:rFonts w:cstheme="minorHAnsi"/>
                <w:color w:val="000000"/>
              </w:rPr>
              <w:t>.</w:t>
            </w:r>
          </w:p>
        </w:tc>
      </w:tr>
      <w:tr w:rsidR="00C16362" w:rsidRPr="00E74797" w14:paraId="7999919B"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53F0FB9" w14:textId="77777777" w:rsidR="00C16362" w:rsidRDefault="00C16362" w:rsidP="003F6455">
            <w:r>
              <w:t>generic_all</w:t>
            </w:r>
          </w:p>
        </w:tc>
        <w:tc>
          <w:tcPr>
            <w:tcW w:w="1431" w:type="pct"/>
          </w:tcPr>
          <w:p w14:paraId="3F4B1C00"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F7E0624"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0BE5A42"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998540" w14:textId="77777777"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81"/>
            </w:r>
            <w:r>
              <w:rPr>
                <w:rFonts w:cstheme="minorHAnsi"/>
                <w:color w:val="000000"/>
              </w:rPr>
              <w:t>.</w:t>
            </w:r>
          </w:p>
        </w:tc>
      </w:tr>
      <w:tr w:rsidR="00C16362" w:rsidRPr="00E74797" w14:paraId="156D6EC1" w14:textId="7777777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14:paraId="1373F1B5" w14:textId="77777777" w:rsidR="00C16362" w:rsidRDefault="00C16362" w:rsidP="003F6455">
            <w:r>
              <w:lastRenderedPageBreak/>
              <w:t>printer_access_administer</w:t>
            </w:r>
          </w:p>
        </w:tc>
        <w:tc>
          <w:tcPr>
            <w:tcW w:w="1431" w:type="pct"/>
          </w:tcPr>
          <w:p w14:paraId="620C5849"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0EA3D6D1"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E74D1CA"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2A0FF43" w14:textId="77777777" w:rsidR="00C16362" w:rsidRPr="00BB3308"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Pr>
                <w:rStyle w:val="FootnoteReference"/>
                <w:rFonts w:cstheme="minorHAnsi"/>
                <w:color w:val="000000"/>
              </w:rPr>
              <w:footnoteReference w:id="182"/>
            </w:r>
            <w:r>
              <w:rPr>
                <w:rFonts w:cstheme="minorHAnsi"/>
                <w:color w:val="000000"/>
              </w:rPr>
              <w:t>, which include pausing the printer, deleting all print jobs, resuming a paused printer, amd setting the printer status</w:t>
            </w:r>
            <w:r>
              <w:rPr>
                <w:rStyle w:val="FootnoteReference"/>
                <w:rFonts w:cstheme="minorHAnsi"/>
                <w:color w:val="000000"/>
              </w:rPr>
              <w:footnoteReference w:id="183"/>
            </w:r>
            <w:r>
              <w:rPr>
                <w:rFonts w:cstheme="minorHAnsi"/>
                <w:color w:val="000000"/>
              </w:rPr>
              <w:t>.</w:t>
            </w:r>
          </w:p>
        </w:tc>
      </w:tr>
      <w:tr w:rsidR="00C16362" w:rsidRPr="00E74797" w14:paraId="67D3E962"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23EAB8C" w14:textId="77777777" w:rsidR="00C16362" w:rsidRDefault="00C16362" w:rsidP="003F6455">
            <w:r>
              <w:t>printer_access_use</w:t>
            </w:r>
          </w:p>
        </w:tc>
        <w:tc>
          <w:tcPr>
            <w:tcW w:w="1431" w:type="pct"/>
          </w:tcPr>
          <w:p w14:paraId="5947CDA2"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2A8AD66"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C10EAF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12AF18" w14:textId="77777777" w:rsidR="00C16362" w:rsidRPr="00BB3308"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Pr>
                <w:rStyle w:val="FootnoteReference"/>
                <w:rFonts w:cstheme="minorHAnsi"/>
                <w:color w:val="000000"/>
              </w:rPr>
              <w:footnoteReference w:id="184"/>
            </w:r>
            <w:r>
              <w:rPr>
                <w:rFonts w:cstheme="minorHAnsi"/>
                <w:color w:val="000000"/>
              </w:rPr>
              <w:t>.</w:t>
            </w:r>
          </w:p>
        </w:tc>
      </w:tr>
      <w:tr w:rsidR="00C16362" w:rsidRPr="00E74797" w14:paraId="5B38862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7AD4140" w14:textId="77777777" w:rsidR="00C16362" w:rsidRDefault="00C16362" w:rsidP="003F6455">
            <w:r>
              <w:t>job_access_administer</w:t>
            </w:r>
          </w:p>
        </w:tc>
        <w:tc>
          <w:tcPr>
            <w:tcW w:w="1431" w:type="pct"/>
          </w:tcPr>
          <w:p w14:paraId="5CAD03E6"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47B6B9D"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DDC56CD"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8FADE8C"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Pr>
                <w:rStyle w:val="FootnoteReference"/>
                <w:rFonts w:cstheme="minorHAnsi"/>
                <w:color w:val="000000"/>
              </w:rPr>
              <w:footnoteReference w:id="185"/>
            </w:r>
            <w:r>
              <w:rPr>
                <w:rFonts w:cstheme="minorHAnsi"/>
                <w:color w:val="000000"/>
              </w:rPr>
              <w:t>.</w:t>
            </w:r>
          </w:p>
        </w:tc>
      </w:tr>
      <w:tr w:rsidR="00C16362" w:rsidRPr="00E74797" w14:paraId="6A6E4B5B"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27FC2EA" w14:textId="77777777" w:rsidR="00C16362" w:rsidRDefault="00C16362" w:rsidP="003F6455">
            <w:r>
              <w:t>job_access_read</w:t>
            </w:r>
          </w:p>
        </w:tc>
        <w:tc>
          <w:tcPr>
            <w:tcW w:w="1431" w:type="pct"/>
          </w:tcPr>
          <w:p w14:paraId="1A6553B1"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C48681F"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0CF374B"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88FD67" w14:textId="77777777"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Pr>
                <w:rStyle w:val="FootnoteReference"/>
                <w:rFonts w:cstheme="minorHAnsi"/>
                <w:color w:val="000000"/>
              </w:rPr>
              <w:footnoteReference w:id="186"/>
            </w:r>
            <w:r>
              <w:rPr>
                <w:rFonts w:cstheme="minorHAnsi"/>
                <w:color w:val="000000"/>
              </w:rPr>
              <w:t>.</w:t>
            </w:r>
          </w:p>
        </w:tc>
      </w:tr>
    </w:tbl>
    <w:p w14:paraId="244DD454" w14:textId="77777777" w:rsidR="00591B85" w:rsidRDefault="00591B85" w:rsidP="00591B85"/>
    <w:p w14:paraId="58D74E11" w14:textId="77777777" w:rsidR="00591B85" w:rsidRDefault="00591B85" w:rsidP="00BE7B76">
      <w:pPr>
        <w:pStyle w:val="Heading2"/>
        <w:numPr>
          <w:ilvl w:val="1"/>
          <w:numId w:val="6"/>
        </w:numPr>
      </w:pPr>
      <w:bookmarkStart w:id="54" w:name="_Toc334363006"/>
      <w:r>
        <w:t>win-def:accesstoken_test</w:t>
      </w:r>
      <w:bookmarkEnd w:id="54"/>
    </w:p>
    <w:p w14:paraId="56DABAD1" w14:textId="77777777" w:rsidR="00E43254" w:rsidRDefault="00591B85" w:rsidP="00591B85">
      <w:r>
        <w:t xml:space="preserve">The </w:t>
      </w:r>
      <w:r>
        <w:rPr>
          <w:rFonts w:ascii="Courier New" w:hAnsi="Courier New" w:cs="Courier New"/>
        </w:rPr>
        <w:t>accesstoken</w:t>
      </w:r>
      <w:r w:rsidRPr="00415240">
        <w:rPr>
          <w:rFonts w:ascii="Courier New" w:hAnsi="Courier New" w:cs="Courier New"/>
        </w:rPr>
        <w:t>_test</w:t>
      </w:r>
      <w:r w:rsidR="00CB4FE8">
        <w:rPr>
          <w:rFonts w:ascii="Courier New" w:hAnsi="Courier New" w:cs="Courier New"/>
        </w:rPr>
        <w:t xml:space="preserve"> </w:t>
      </w:r>
      <w:r>
        <w:t>is used to make assertions about the properties of Windows access tokens as well as individual privilege</w:t>
      </w:r>
      <w:r w:rsidR="00664F2B">
        <w:t>s and rights a</w:t>
      </w:r>
      <w:r w:rsidR="00392A69">
        <w:t>ssociated with them</w:t>
      </w:r>
      <w:r w:rsidR="00CB4FE8">
        <w:rPr>
          <w:rStyle w:val="FootnoteReference"/>
        </w:rPr>
        <w:footnoteReference w:id="187"/>
      </w:r>
      <w:r w:rsidRPr="000E4D2C">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accesstoken</w:t>
      </w:r>
      <w:r>
        <w:rPr>
          <w:rFonts w:ascii="Courier New" w:hAnsi="Courier New"/>
        </w:rPr>
        <w:t>_test</w:t>
      </w:r>
      <w:r>
        <w:t xml:space="preserve"> MUST reference one </w:t>
      </w:r>
      <w:r w:rsidRPr="00C33961">
        <w:rPr>
          <w:rFonts w:ascii="Courier New" w:hAnsi="Courier New"/>
        </w:rPr>
        <w:t>accesstoken</w:t>
      </w:r>
      <w:r w:rsidRPr="00420ACA">
        <w:rPr>
          <w:rFonts w:ascii="Courier New" w:hAnsi="Courier New"/>
        </w:rPr>
        <w:t>_object</w:t>
      </w:r>
      <w:r>
        <w:t xml:space="preserve"> and zero or more </w:t>
      </w:r>
      <w:r>
        <w:rPr>
          <w:rFonts w:ascii="Courier New" w:hAnsi="Courier New" w:cs="Courier New"/>
        </w:rPr>
        <w:t>accesstoken</w:t>
      </w:r>
      <w:r>
        <w:rPr>
          <w:rFonts w:ascii="Courier New" w:hAnsi="Courier New"/>
        </w:rPr>
        <w:t>_</w:t>
      </w:r>
      <w:r w:rsidRPr="00420ACA">
        <w:rPr>
          <w:rFonts w:ascii="Courier New" w:hAnsi="Courier New"/>
        </w:rPr>
        <w:t>states</w:t>
      </w:r>
      <w:r>
        <w:t>.</w:t>
      </w:r>
      <w:r w:rsidR="00E43254">
        <w:t xml:space="preserve"> </w:t>
      </w:r>
    </w:p>
    <w:p w14:paraId="203DB932" w14:textId="77777777" w:rsidR="00591B85" w:rsidRDefault="00E43254" w:rsidP="00591B85">
      <w:r w:rsidRPr="00E43254">
        <w:rPr>
          <w:b/>
        </w:rPr>
        <w:t>This test has been deprecated and will be removed in version 6.0 of the language. Due to scalability issues, it is encouraged that you use the userright_test.</w:t>
      </w:r>
      <w:r w:rsidR="00591B85">
        <w:br/>
      </w:r>
      <w:r w:rsidR="00086FE2">
        <w:object w:dxaOrig="6867" w:dyaOrig="3597" w14:anchorId="05C09B25">
          <v:shape id="_x0000_i1042" type="#_x0000_t75" style="width:342pt;height:180pt" o:ole="">
            <v:imagedata r:id="rId46" o:title=""/>
          </v:shape>
          <o:OLEObject Type="Embed" ProgID="Visio.Drawing.11" ShapeID="_x0000_i1042" DrawAspect="Content" ObjectID="_1408543139" r:id="rId47"/>
        </w:object>
      </w:r>
    </w:p>
    <w:p w14:paraId="7AF681C3" w14:textId="77777777" w:rsidR="00591B85" w:rsidRDefault="00591B85" w:rsidP="00BE7B76">
      <w:pPr>
        <w:pStyle w:val="Heading3"/>
        <w:numPr>
          <w:ilvl w:val="2"/>
          <w:numId w:val="6"/>
        </w:numPr>
        <w:rPr>
          <w:rStyle w:val="Emphasis"/>
          <w:i w:val="0"/>
        </w:rPr>
      </w:pPr>
      <w:bookmarkStart w:id="55" w:name="_Toc334363007"/>
      <w:commentRangeStart w:id="56"/>
      <w:r w:rsidRPr="00143ED0">
        <w:rPr>
          <w:rStyle w:val="Emphasis"/>
          <w:i w:val="0"/>
        </w:rPr>
        <w:lastRenderedPageBreak/>
        <w:t xml:space="preserve">Known </w:t>
      </w:r>
      <w:r>
        <w:rPr>
          <w:rStyle w:val="Emphasis"/>
          <w:i w:val="0"/>
        </w:rPr>
        <w:t>Supported Platforms</w:t>
      </w:r>
      <w:commentRangeEnd w:id="56"/>
      <w:r>
        <w:rPr>
          <w:rStyle w:val="CommentReference"/>
          <w:b w:val="0"/>
          <w:bCs w:val="0"/>
        </w:rPr>
        <w:commentReference w:id="56"/>
      </w:r>
      <w:bookmarkEnd w:id="55"/>
    </w:p>
    <w:p w14:paraId="5DDD046F" w14:textId="77777777" w:rsidR="00591B85" w:rsidRDefault="00591B85" w:rsidP="00BE7B76">
      <w:pPr>
        <w:pStyle w:val="ListParagraph"/>
        <w:numPr>
          <w:ilvl w:val="0"/>
          <w:numId w:val="3"/>
        </w:numPr>
      </w:pPr>
      <w:r>
        <w:t>Windows XP</w:t>
      </w:r>
    </w:p>
    <w:p w14:paraId="02FFF410" w14:textId="77777777" w:rsidR="00591B85" w:rsidRDefault="00591B85" w:rsidP="00BE7B76">
      <w:pPr>
        <w:pStyle w:val="ListParagraph"/>
        <w:numPr>
          <w:ilvl w:val="0"/>
          <w:numId w:val="3"/>
        </w:numPr>
      </w:pPr>
      <w:r>
        <w:t>Windows Vista</w:t>
      </w:r>
    </w:p>
    <w:p w14:paraId="3042C635" w14:textId="77777777" w:rsidR="00591B85" w:rsidRPr="00CD0931" w:rsidRDefault="00591B85" w:rsidP="00BE7B76">
      <w:pPr>
        <w:pStyle w:val="ListParagraph"/>
        <w:numPr>
          <w:ilvl w:val="0"/>
          <w:numId w:val="3"/>
        </w:numPr>
      </w:pPr>
      <w:r>
        <w:t>Windows 7</w:t>
      </w:r>
    </w:p>
    <w:p w14:paraId="0CBAA22C" w14:textId="77777777" w:rsidR="00591B85" w:rsidRDefault="00591B85" w:rsidP="00BE7B76">
      <w:pPr>
        <w:pStyle w:val="Heading2"/>
        <w:numPr>
          <w:ilvl w:val="1"/>
          <w:numId w:val="6"/>
        </w:numPr>
      </w:pPr>
      <w:bookmarkStart w:id="57" w:name="_Toc334363008"/>
      <w:r>
        <w:t>win-def:accesstoken_object</w:t>
      </w:r>
      <w:bookmarkEnd w:id="57"/>
      <w:r w:rsidDel="00341AB3">
        <w:t xml:space="preserve"> </w:t>
      </w:r>
    </w:p>
    <w:p w14:paraId="6AD9CE76" w14:textId="77777777" w:rsidR="00D77F38" w:rsidRDefault="00591B85" w:rsidP="00591B85">
      <w:r>
        <w:t xml:space="preserve">The </w:t>
      </w:r>
      <w:r>
        <w:rPr>
          <w:rFonts w:ascii="Courier New" w:hAnsi="Courier New" w:cs="Courier New"/>
        </w:rPr>
        <w:t>accesstoken</w:t>
      </w:r>
      <w:r w:rsidRPr="005E098C">
        <w:rPr>
          <w:rFonts w:ascii="Courier New" w:hAnsi="Courier New" w:cs="Courier New"/>
        </w:rPr>
        <w:t>_object</w:t>
      </w:r>
      <w:r w:rsidRPr="002A6937">
        <w:t xml:space="preserve"> </w:t>
      </w:r>
      <w:r>
        <w:t xml:space="preserve">construct defines the security principal that identifies user, group, or computer account associated with </w:t>
      </w:r>
      <w:r w:rsidR="003E596B">
        <w:t>an</w:t>
      </w:r>
      <w:r>
        <w:t xml:space="preserve"> access token</w:t>
      </w:r>
      <w:r w:rsidR="00CB4FE8">
        <w:rPr>
          <w:rStyle w:val="FootnoteReference"/>
        </w:rPr>
        <w:footnoteReference w:id="188"/>
      </w:r>
      <w:r>
        <w:t xml:space="preserve">, whose associated information should be collected and represented as </w:t>
      </w:r>
      <w:r>
        <w:rPr>
          <w:rFonts w:ascii="Courier New" w:hAnsi="Courier New" w:cs="Courier New"/>
        </w:rPr>
        <w:t>accesstoken</w:t>
      </w:r>
      <w:r w:rsidRPr="005E098C">
        <w:rPr>
          <w:rFonts w:ascii="Courier New" w:hAnsi="Courier New" w:cs="Courier New"/>
        </w:rPr>
        <w:t>_items</w:t>
      </w:r>
      <w:r>
        <w:t xml:space="preserve">. </w:t>
      </w:r>
    </w:p>
    <w:p w14:paraId="6EEC1DF7" w14:textId="37DC99B9" w:rsidR="00591B85" w:rsidRDefault="00D77F38" w:rsidP="00591B85">
      <w:r w:rsidRPr="00E43254">
        <w:rPr>
          <w:b/>
        </w:rPr>
        <w:t xml:space="preserve">This </w:t>
      </w:r>
      <w:r>
        <w:rPr>
          <w:b/>
        </w:rPr>
        <w:t>object</w:t>
      </w:r>
      <w:r w:rsidRPr="00E43254">
        <w:rPr>
          <w:b/>
        </w:rPr>
        <w:t xml:space="preserve"> has been deprecated and will be removed in version 6.0 of the language. Due to scalability issues, it is encouraged that you use the userright_</w:t>
      </w:r>
      <w:r>
        <w:rPr>
          <w:b/>
        </w:rPr>
        <w:t>object</w:t>
      </w:r>
      <w:r w:rsidRPr="00E43254">
        <w:rPr>
          <w:b/>
        </w:rPr>
        <w:t>.</w:t>
      </w:r>
      <w:r w:rsidR="00FF2ABC">
        <w:object w:dxaOrig="6960" w:dyaOrig="4496" w14:anchorId="490C7FFB">
          <v:shape id="_x0000_i1043" type="#_x0000_t75" style="width:348pt;height:221pt" o:ole="">
            <v:imagedata r:id="rId48" o:title=""/>
          </v:shape>
          <o:OLEObject Type="Embed" ProgID="Visio.Drawing.11" ShapeID="_x0000_i1043" DrawAspect="Content" ObjectID="_1408543140" r:id="rId49"/>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845"/>
        <w:gridCol w:w="2772"/>
        <w:gridCol w:w="1264"/>
        <w:gridCol w:w="915"/>
        <w:gridCol w:w="2780"/>
      </w:tblGrid>
      <w:tr w:rsidR="00591B85" w14:paraId="4859EA4E"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14:paraId="73467E78" w14:textId="77777777" w:rsidR="00591B85" w:rsidRDefault="00591B85" w:rsidP="003F6455">
            <w:pPr>
              <w:jc w:val="center"/>
              <w:rPr>
                <w:b w:val="0"/>
                <w:bCs w:val="0"/>
              </w:rPr>
            </w:pPr>
            <w:r>
              <w:t>Property</w:t>
            </w:r>
          </w:p>
        </w:tc>
        <w:tc>
          <w:tcPr>
            <w:tcW w:w="1601" w:type="pct"/>
          </w:tcPr>
          <w:p w14:paraId="726EB79A"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5" w:type="pct"/>
          </w:tcPr>
          <w:p w14:paraId="1C86927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41" w:type="pct"/>
          </w:tcPr>
          <w:p w14:paraId="71ACF0D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76" w:type="pct"/>
          </w:tcPr>
          <w:p w14:paraId="12A112C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14:paraId="32405542" w14:textId="77777777"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77" w:type="pct"/>
          </w:tcPr>
          <w:p w14:paraId="3C7E8AE7" w14:textId="77777777" w:rsidR="00591B85" w:rsidRDefault="00591B85" w:rsidP="003F6455">
            <w:r>
              <w:t>set</w:t>
            </w:r>
          </w:p>
        </w:tc>
        <w:tc>
          <w:tcPr>
            <w:tcW w:w="1601" w:type="pct"/>
          </w:tcPr>
          <w:p w14:paraId="5DA38E3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605" w:type="pct"/>
          </w:tcPr>
          <w:p w14:paraId="6693CD1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14:paraId="4F2ECD0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76" w:type="pct"/>
          </w:tcPr>
          <w:p w14:paraId="517C8D2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634E48">
              <w:t>.</w:t>
            </w:r>
          </w:p>
        </w:tc>
      </w:tr>
      <w:tr w:rsidR="00591B85" w:rsidRPr="009F2226" w14:paraId="4A87E788" w14:textId="77777777" w:rsidTr="003F6455">
        <w:tc>
          <w:tcPr>
            <w:cnfStyle w:val="001000000000" w:firstRow="0" w:lastRow="0" w:firstColumn="1" w:lastColumn="0" w:oddVBand="0" w:evenVBand="0" w:oddHBand="0" w:evenHBand="0" w:firstRowFirstColumn="0" w:firstRowLastColumn="0" w:lastRowFirstColumn="0" w:lastRowLastColumn="0"/>
            <w:tcW w:w="877" w:type="pct"/>
          </w:tcPr>
          <w:p w14:paraId="69138603" w14:textId="77777777" w:rsidR="00591B85" w:rsidRDefault="00591B85" w:rsidP="003F6455">
            <w:r>
              <w:t>behavior</w:t>
            </w:r>
            <w:r w:rsidR="007F71E3">
              <w:t>s</w:t>
            </w:r>
          </w:p>
        </w:tc>
        <w:tc>
          <w:tcPr>
            <w:tcW w:w="1601" w:type="pct"/>
          </w:tcPr>
          <w:p w14:paraId="2D091468"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060A22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AccesstokenBehaviors</w:t>
            </w:r>
          </w:p>
        </w:tc>
        <w:tc>
          <w:tcPr>
            <w:tcW w:w="605" w:type="pct"/>
          </w:tcPr>
          <w:p w14:paraId="2639EA9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441" w:type="pct"/>
          </w:tcPr>
          <w:p w14:paraId="16E89731" w14:textId="77777777"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76" w:type="pct"/>
          </w:tcPr>
          <w:p w14:paraId="73FCF67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accesstoken</w:t>
            </w:r>
            <w:r w:rsidRPr="005E098C">
              <w:rPr>
                <w:rFonts w:ascii="Courier New" w:hAnsi="Courier New" w:cs="Courier New"/>
              </w:rPr>
              <w:t>_object</w:t>
            </w:r>
            <w:r w:rsidRPr="002A6937">
              <w:t xml:space="preserve"> </w:t>
            </w:r>
            <w:r>
              <w:t xml:space="preserve">collects </w:t>
            </w:r>
            <w:r>
              <w:rPr>
                <w:rFonts w:ascii="Courier New" w:hAnsi="Courier New" w:cs="Courier New"/>
              </w:rPr>
              <w:t>accesstoken</w:t>
            </w:r>
            <w:r w:rsidRPr="005E098C">
              <w:rPr>
                <w:rFonts w:ascii="Courier New" w:hAnsi="Courier New" w:cs="Courier New"/>
              </w:rPr>
              <w:t xml:space="preserve"> </w:t>
            </w:r>
            <w:r w:rsidRPr="005E098C">
              <w:rPr>
                <w:rFonts w:ascii="Courier New" w:hAnsi="Courier New" w:cs="Courier New"/>
              </w:rPr>
              <w:lastRenderedPageBreak/>
              <w:t>_items</w:t>
            </w:r>
            <w:r>
              <w:t xml:space="preserve"> from the system.</w:t>
            </w:r>
          </w:p>
        </w:tc>
      </w:tr>
      <w:tr w:rsidR="00591B85" w:rsidRPr="009F2226" w14:paraId="3D2807E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14:paraId="5ACA1E27" w14:textId="77777777" w:rsidR="00591B85" w:rsidRPr="009676C4" w:rsidRDefault="00591B85" w:rsidP="003F6455">
            <w:r>
              <w:lastRenderedPageBreak/>
              <w:t>security_principle</w:t>
            </w:r>
          </w:p>
        </w:tc>
        <w:tc>
          <w:tcPr>
            <w:tcW w:w="1601" w:type="pct"/>
          </w:tcPr>
          <w:p w14:paraId="16F39E8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B156B26"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605" w:type="pct"/>
          </w:tcPr>
          <w:p w14:paraId="1FBC5CEF"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14:paraId="18460548"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76" w:type="pct"/>
          </w:tcPr>
          <w:p w14:paraId="5145676F" w14:textId="77777777"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CA2CD3">
              <w:rPr>
                <w:rFonts w:cstheme="minorHAnsi"/>
                <w:color w:val="000000"/>
                <w:sz w:val="24"/>
                <w:szCs w:val="24"/>
              </w:rPr>
              <w:t>T</w:t>
            </w:r>
            <w:r w:rsidRPr="00CA2CD3">
              <w:rPr>
                <w:rFonts w:cstheme="minorHAnsi"/>
                <w:color w:val="000000"/>
              </w:rPr>
              <w:t>he access token being specified. Security princip</w:t>
            </w:r>
            <w:r w:rsidR="00086FE2">
              <w:rPr>
                <w:rFonts w:cstheme="minorHAnsi"/>
                <w:color w:val="000000"/>
              </w:rPr>
              <w:t>al</w:t>
            </w:r>
            <w:r w:rsidRPr="00CA2CD3">
              <w:rPr>
                <w:rFonts w:cstheme="minorHAnsi"/>
                <w:color w:val="000000"/>
              </w:rPr>
              <w:t>s include users or groups with either local or domain accounts, and computer accounts created when a computer joins a domain</w:t>
            </w:r>
            <w:r w:rsidR="00086FE2">
              <w:rPr>
                <w:rFonts w:cstheme="minorHAnsi"/>
                <w:color w:val="000000"/>
              </w:rPr>
              <w:t>.</w:t>
            </w:r>
          </w:p>
          <w:p w14:paraId="6E9DE3B7" w14:textId="77777777"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A35CDE1" w14:textId="77777777" w:rsidR="00591B85" w:rsidRPr="00CA2CD3" w:rsidRDefault="00086FE2"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Windows, security principal</w:t>
            </w:r>
            <w:r w:rsidR="00591B85" w:rsidRPr="00CA2CD3">
              <w:rPr>
                <w:rFonts w:cstheme="minorHAnsi"/>
                <w:color w:val="000000"/>
              </w:rPr>
              <w:t xml:space="preserve">s are case-insensitive. As a result, it is recommended that the case-insensitive operations are used for this entity. </w:t>
            </w:r>
          </w:p>
        </w:tc>
      </w:tr>
      <w:tr w:rsidR="00591B85" w:rsidRPr="009F2226" w14:paraId="41A503CB" w14:textId="77777777" w:rsidTr="003F6455">
        <w:tc>
          <w:tcPr>
            <w:cnfStyle w:val="001000000000" w:firstRow="0" w:lastRow="0" w:firstColumn="1" w:lastColumn="0" w:oddVBand="0" w:evenVBand="0" w:oddHBand="0" w:evenHBand="0" w:firstRowFirstColumn="0" w:firstRowLastColumn="0" w:lastRowFirstColumn="0" w:lastRowLastColumn="0"/>
            <w:tcW w:w="877" w:type="pct"/>
          </w:tcPr>
          <w:p w14:paraId="43C32618" w14:textId="77777777" w:rsidR="00591B85" w:rsidRDefault="00591B85" w:rsidP="003F6455">
            <w:r>
              <w:t>filter</w:t>
            </w:r>
          </w:p>
        </w:tc>
        <w:tc>
          <w:tcPr>
            <w:tcW w:w="1601" w:type="pct"/>
          </w:tcPr>
          <w:p w14:paraId="30993B0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05" w:type="pct"/>
          </w:tcPr>
          <w:p w14:paraId="0179C93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w:t>
            </w:r>
          </w:p>
        </w:tc>
        <w:tc>
          <w:tcPr>
            <w:tcW w:w="441" w:type="pct"/>
          </w:tcPr>
          <w:p w14:paraId="3828343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476" w:type="pct"/>
          </w:tcPr>
          <w:p w14:paraId="79690763"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accesstoken</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accesstoken</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accesstoken_object</w:t>
            </w:r>
            <w:r w:rsidRPr="00E74797">
              <w:rPr>
                <w:rFonts w:cstheme="minorHAnsi"/>
              </w:rPr>
              <w:t xml:space="preserve">. </w:t>
            </w:r>
          </w:p>
          <w:p w14:paraId="4D4D569A"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rPr>
            </w:pPr>
          </w:p>
          <w:p w14:paraId="2B0032A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728F60A1" w14:textId="77777777" w:rsidR="00591B85" w:rsidRDefault="00591B85" w:rsidP="00591B85"/>
    <w:p w14:paraId="017AF12F" w14:textId="77777777" w:rsidR="00591B85" w:rsidRDefault="00591B85" w:rsidP="00BE7B76">
      <w:pPr>
        <w:pStyle w:val="Heading2"/>
        <w:numPr>
          <w:ilvl w:val="1"/>
          <w:numId w:val="6"/>
        </w:numPr>
      </w:pPr>
      <w:bookmarkStart w:id="58" w:name="_Toc334363009"/>
      <w:r>
        <w:t>win-def:AccesstokenBehaviors</w:t>
      </w:r>
      <w:bookmarkEnd w:id="58"/>
    </w:p>
    <w:p w14:paraId="648352BE" w14:textId="77777777" w:rsidR="00591B85" w:rsidRDefault="00591B85" w:rsidP="00591B85">
      <w:r>
        <w:t xml:space="preserve">The AccesstokenBehaviors construct defines the behaviors that direct how the </w:t>
      </w:r>
      <w:r>
        <w:rPr>
          <w:rFonts w:ascii="Courier New" w:hAnsi="Courier New" w:cs="Courier New"/>
        </w:rPr>
        <w:t>accesstoken</w:t>
      </w:r>
      <w:r w:rsidRPr="005E098C">
        <w:rPr>
          <w:rFonts w:ascii="Courier New" w:hAnsi="Courier New" w:cs="Courier New"/>
        </w:rPr>
        <w:t>_object</w:t>
      </w:r>
      <w:r>
        <w:t xml:space="preserve"> collects </w:t>
      </w:r>
      <w:r>
        <w:rPr>
          <w:rFonts w:ascii="Courier New" w:hAnsi="Courier New" w:cs="Courier New"/>
        </w:rPr>
        <w:t>accesstoken</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p w14:paraId="250232EA" w14:textId="1DCDD100" w:rsidR="00D77F38" w:rsidRPr="00BA65C7" w:rsidRDefault="00D77F38" w:rsidP="00591B85">
      <w:r w:rsidRPr="00E43254">
        <w:rPr>
          <w:b/>
        </w:rPr>
        <w:t xml:space="preserve">This </w:t>
      </w:r>
      <w:r>
        <w:rPr>
          <w:b/>
        </w:rPr>
        <w:t>behavior</w:t>
      </w:r>
      <w:r w:rsidRPr="00E43254">
        <w:rPr>
          <w:b/>
        </w:rPr>
        <w:t xml:space="preserve"> has been deprecated and will be removed in version 6.0 of the language. Due to scalability issues, it is encouraged that you use the userright_test.</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14:paraId="1C2F7895" w14:textId="77777777" w:rsidTr="00180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1D0A257C" w14:textId="77777777" w:rsidR="00591B85" w:rsidRPr="00BA65C7" w:rsidRDefault="00591B85" w:rsidP="003F6455">
            <w:pPr>
              <w:jc w:val="center"/>
              <w:rPr>
                <w:rFonts w:cstheme="minorHAnsi"/>
                <w:b w:val="0"/>
                <w:bCs w:val="0"/>
              </w:rPr>
            </w:pPr>
            <w:r w:rsidRPr="00BA65C7">
              <w:rPr>
                <w:rFonts w:cstheme="minorHAnsi"/>
              </w:rPr>
              <w:t>Attribute</w:t>
            </w:r>
          </w:p>
        </w:tc>
        <w:tc>
          <w:tcPr>
            <w:tcW w:w="463" w:type="pct"/>
          </w:tcPr>
          <w:p w14:paraId="294CB88D"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7F50BD07"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5770C481"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B09B7" w:rsidRPr="009F2226" w14:paraId="4514C5A9" w14:textId="77777777" w:rsidTr="00180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6431BF4C" w14:textId="77777777" w:rsidR="005B09B7" w:rsidRPr="00BA65C7" w:rsidRDefault="005B09B7" w:rsidP="003F6455">
            <w:pPr>
              <w:rPr>
                <w:rFonts w:cstheme="minorHAnsi"/>
              </w:rPr>
            </w:pPr>
            <w:r>
              <w:rPr>
                <w:rFonts w:cstheme="minorHAnsi"/>
              </w:rPr>
              <w:t>include_group</w:t>
            </w:r>
          </w:p>
        </w:tc>
        <w:tc>
          <w:tcPr>
            <w:tcW w:w="463" w:type="pct"/>
          </w:tcPr>
          <w:p w14:paraId="6384B846" w14:textId="77777777" w:rsidR="005B09B7" w:rsidRPr="00BA65C7" w:rsidRDefault="005B09B7"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14:paraId="759E4452" w14:textId="77777777" w:rsidR="005B09B7" w:rsidRPr="00CE569D" w:rsidRDefault="005B09B7" w:rsidP="005B09B7">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14:paraId="53AFF766" w14:textId="77777777" w:rsidR="005B09B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0B2D667" w14:textId="77777777" w:rsidR="005B09B7" w:rsidRPr="00BA65C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07D7F8CD" w14:textId="77777777"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0370799D"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CF624CD"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lastRenderedPageBreak/>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14:paraId="59EE78C1"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C9B6B5E"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6172B429" w14:textId="77777777"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8767FE2" w14:textId="77777777"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B09B7" w:rsidRPr="009F2226" w14:paraId="028541E4" w14:textId="77777777" w:rsidTr="00180562">
        <w:tc>
          <w:tcPr>
            <w:cnfStyle w:val="001000000000" w:firstRow="0" w:lastRow="0" w:firstColumn="1" w:lastColumn="0" w:oddVBand="0" w:evenVBand="0" w:oddHBand="0" w:evenHBand="0" w:firstRowFirstColumn="0" w:firstRowLastColumn="0" w:lastRowFirstColumn="0" w:lastRowLastColumn="0"/>
            <w:tcW w:w="1174" w:type="pct"/>
          </w:tcPr>
          <w:p w14:paraId="48EFC5F3" w14:textId="77777777" w:rsidR="005B09B7" w:rsidRPr="00BA65C7" w:rsidRDefault="005B09B7" w:rsidP="003F6455">
            <w:pPr>
              <w:rPr>
                <w:rFonts w:cstheme="minorHAnsi"/>
              </w:rPr>
            </w:pPr>
            <w:r>
              <w:rPr>
                <w:rFonts w:cstheme="minorHAnsi"/>
              </w:rPr>
              <w:lastRenderedPageBreak/>
              <w:t>resolve_group</w:t>
            </w:r>
          </w:p>
        </w:tc>
        <w:tc>
          <w:tcPr>
            <w:tcW w:w="463" w:type="pct"/>
          </w:tcPr>
          <w:p w14:paraId="3189E826" w14:textId="77777777" w:rsidR="005B09B7" w:rsidRPr="00BA65C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14:paraId="129BD0B9"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14:paraId="7EA317A7"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1CF68B0" w14:textId="77777777"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1CF00E11"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40586BC1"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B2AB331"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50291DBD"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466CBAD"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w:t>
            </w:r>
            <w:r w:rsidR="00B05E19">
              <w:rPr>
                <w:rFonts w:cstheme="minorHAnsi"/>
                <w:color w:val="000000"/>
                <w:sz w:val="24"/>
                <w:szCs w:val="24"/>
              </w:rPr>
              <w:t xml:space="preserve"> </w:t>
            </w:r>
            <w:r w:rsidRPr="005132A0">
              <w:rPr>
                <w:rFonts w:cstheme="minorHAnsi"/>
                <w:color w:val="000000"/>
                <w:sz w:val="24"/>
                <w:szCs w:val="24"/>
              </w:rPr>
              <w:t>that make up the group once everything has been resolved.</w:t>
            </w:r>
          </w:p>
          <w:p w14:paraId="06A09AE5"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A62FE02"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22B7831F"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52E016B"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00F958D1" w14:textId="77777777" w:rsidR="005B09B7" w:rsidRPr="005132A0"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78D0EF9D" w14:textId="77777777"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4D3D7D67" w14:textId="77777777" w:rsidR="00591B85" w:rsidRDefault="00591B85" w:rsidP="00591B85"/>
    <w:p w14:paraId="4B00AD63" w14:textId="77777777" w:rsidR="00591B85" w:rsidRDefault="00591B85" w:rsidP="00BE7B76">
      <w:pPr>
        <w:pStyle w:val="Heading2"/>
        <w:numPr>
          <w:ilvl w:val="1"/>
          <w:numId w:val="6"/>
        </w:numPr>
      </w:pPr>
      <w:r>
        <w:lastRenderedPageBreak/>
        <w:t xml:space="preserve"> </w:t>
      </w:r>
      <w:bookmarkStart w:id="59" w:name="_Toc334363010"/>
      <w:r>
        <w:t>win-def:accesstoken_state</w:t>
      </w:r>
      <w:bookmarkEnd w:id="59"/>
    </w:p>
    <w:p w14:paraId="74089F0E" w14:textId="77777777" w:rsidR="00591B85" w:rsidRDefault="00591B85" w:rsidP="00591B85">
      <w:pPr>
        <w:rPr>
          <w:rFonts w:cstheme="minorHAnsi"/>
          <w:color w:val="000000"/>
        </w:rPr>
      </w:pPr>
      <w:r w:rsidRPr="005F2E1E">
        <w:t>The</w:t>
      </w:r>
      <w:r>
        <w:t xml:space="preserve"> </w:t>
      </w:r>
      <w:r>
        <w:rPr>
          <w:rFonts w:ascii="Courier New" w:hAnsi="Courier New"/>
        </w:rPr>
        <w:t>accesstoken</w:t>
      </w:r>
      <w:r w:rsidRPr="003E596B">
        <w:rPr>
          <w:rFonts w:ascii="Courier New" w:hAnsi="Courier New"/>
        </w:rPr>
        <w:t>_state</w:t>
      </w:r>
      <w:r w:rsidRPr="005F2E1E">
        <w:t xml:space="preserve"> </w:t>
      </w:r>
      <w:r>
        <w:t>construct</w:t>
      </w:r>
      <w:r w:rsidRPr="005F2E1E">
        <w:t xml:space="preserve"> </w:t>
      </w:r>
      <w:r>
        <w:t xml:space="preserve">is used by </w:t>
      </w:r>
      <w:r w:rsidR="00180562">
        <w:t>an</w:t>
      </w:r>
      <w:r>
        <w:t xml:space="preserve"> </w:t>
      </w:r>
      <w:r>
        <w:rPr>
          <w:rFonts w:ascii="Courier New" w:hAnsi="Courier New"/>
        </w:rPr>
        <w:t>accesstoken</w:t>
      </w:r>
      <w:r w:rsidRPr="003E596B">
        <w:rPr>
          <w:rFonts w:ascii="Courier New" w:hAnsi="Courier New"/>
        </w:rPr>
        <w:t>_test</w:t>
      </w:r>
      <w:r>
        <w:t xml:space="preserve"> to specify the information that can be used to evaluate the specified access tokens associated with a given </w:t>
      </w:r>
      <w:r>
        <w:rPr>
          <w:rFonts w:ascii="Courier New" w:hAnsi="Courier New"/>
        </w:rPr>
        <w:t>accesstoken</w:t>
      </w:r>
      <w:r w:rsidRPr="00661BB9">
        <w:rPr>
          <w:rFonts w:ascii="Courier New" w:hAnsi="Courier New" w:cs="Courier New"/>
        </w:rPr>
        <w:t>_object</w:t>
      </w:r>
      <w:r>
        <w:rPr>
          <w:rFonts w:ascii="Times New Roman" w:hAnsi="Times New Roman" w:cs="Times New Roman"/>
          <w:color w:val="000000"/>
          <w:sz w:val="24"/>
          <w:szCs w:val="24"/>
        </w:rPr>
        <w:t>.</w:t>
      </w:r>
      <w:r w:rsidR="00180562">
        <w:t xml:space="preserve"> All attributes </w:t>
      </w:r>
      <w:r>
        <w:rPr>
          <w:rFonts w:cstheme="minorHAnsi"/>
          <w:color w:val="000000"/>
        </w:rPr>
        <w:t xml:space="preserve">ending in </w:t>
      </w:r>
      <w:r w:rsidR="00336F22">
        <w:rPr>
          <w:rFonts w:cstheme="minorHAnsi"/>
          <w:color w:val="000000"/>
        </w:rPr>
        <w:t>"</w:t>
      </w:r>
      <w:r>
        <w:rPr>
          <w:rFonts w:cstheme="minorHAnsi"/>
          <w:color w:val="000000"/>
        </w:rPr>
        <w:t>privilege</w:t>
      </w:r>
      <w:r w:rsidR="00336F22">
        <w:rPr>
          <w:rFonts w:cstheme="minorHAnsi"/>
          <w:color w:val="000000"/>
        </w:rPr>
        <w:t>"</w:t>
      </w:r>
      <w:r w:rsidR="00180562">
        <w:rPr>
          <w:rFonts w:cstheme="minorHAnsi"/>
          <w:color w:val="000000"/>
        </w:rPr>
        <w:t xml:space="preserve"> are considered access token privileges</w:t>
      </w:r>
      <w:r w:rsidR="00180562">
        <w:rPr>
          <w:rStyle w:val="FootnoteReference"/>
          <w:rFonts w:cstheme="minorHAnsi"/>
          <w:color w:val="000000"/>
        </w:rPr>
        <w:footnoteReference w:id="189"/>
      </w:r>
      <w:r w:rsidR="00180562">
        <w:rPr>
          <w:rFonts w:cstheme="minorHAnsi"/>
          <w:color w:val="000000"/>
        </w:rPr>
        <w:t xml:space="preserve">, and all </w:t>
      </w:r>
      <w:r>
        <w:rPr>
          <w:rFonts w:cstheme="minorHAnsi"/>
          <w:color w:val="000000"/>
        </w:rPr>
        <w:t xml:space="preserve">attributes ending in </w:t>
      </w:r>
      <w:r w:rsidR="00336F22">
        <w:rPr>
          <w:rFonts w:cstheme="minorHAnsi"/>
          <w:color w:val="000000"/>
        </w:rPr>
        <w:t>"</w:t>
      </w:r>
      <w:r>
        <w:rPr>
          <w:rFonts w:cstheme="minorHAnsi"/>
          <w:color w:val="000000"/>
        </w:rPr>
        <w:t>right</w:t>
      </w:r>
      <w:r w:rsidR="00336F22">
        <w:rPr>
          <w:rFonts w:cstheme="minorHAnsi"/>
          <w:color w:val="000000"/>
        </w:rPr>
        <w:t>"</w:t>
      </w:r>
      <w:r w:rsidR="00180562">
        <w:rPr>
          <w:rFonts w:cstheme="minorHAnsi"/>
          <w:color w:val="000000"/>
        </w:rPr>
        <w:t>, with the exception of</w:t>
      </w:r>
      <w:r>
        <w:rPr>
          <w:rFonts w:cstheme="minorHAnsi"/>
          <w:color w:val="000000"/>
        </w:rPr>
        <w:t xml:space="preserve"> </w:t>
      </w:r>
      <w:r>
        <w:t xml:space="preserve">setrustedcredmanaccessnameright, </w:t>
      </w:r>
      <w:r w:rsidR="00180562">
        <w:t>which is a privilege</w:t>
      </w:r>
      <w:r w:rsidR="00CB4FE8">
        <w:rPr>
          <w:rStyle w:val="FootnoteReference"/>
        </w:rPr>
        <w:footnoteReference w:id="190"/>
      </w:r>
      <w:r w:rsidR="00180562">
        <w:t>, are access token rights</w:t>
      </w:r>
      <w:r w:rsidR="00180562">
        <w:rPr>
          <w:rStyle w:val="FootnoteReference"/>
          <w:rFonts w:cstheme="minorHAnsi"/>
          <w:color w:val="000000"/>
        </w:rPr>
        <w:footnoteReference w:id="191"/>
      </w:r>
      <w:r>
        <w:rPr>
          <w:rFonts w:cstheme="minorHAnsi"/>
          <w:color w:val="000000"/>
        </w:rPr>
        <w:t>.</w:t>
      </w:r>
    </w:p>
    <w:p w14:paraId="7BD7BD8B" w14:textId="28B49964" w:rsidR="00D77F38" w:rsidRDefault="00D77F38" w:rsidP="00591B85">
      <w:r w:rsidRPr="00E43254">
        <w:rPr>
          <w:b/>
        </w:rPr>
        <w:t xml:space="preserve">This </w:t>
      </w:r>
      <w:r>
        <w:rPr>
          <w:b/>
        </w:rPr>
        <w:t>state</w:t>
      </w:r>
      <w:r w:rsidRPr="00E43254">
        <w:rPr>
          <w:b/>
        </w:rPr>
        <w:t xml:space="preserve"> has been deprecated and will be removed in version 6.0 of the language. Due to scalability issues, it is encouraged that you use the userright_</w:t>
      </w:r>
      <w:r>
        <w:rPr>
          <w:b/>
        </w:rPr>
        <w:t>state</w:t>
      </w:r>
      <w:r w:rsidRPr="00E43254">
        <w:rPr>
          <w:b/>
        </w:rPr>
        <w:t>.</w:t>
      </w:r>
    </w:p>
    <w:p w14:paraId="09CAD21A" w14:textId="77777777" w:rsidR="00591B85" w:rsidRDefault="00591B85" w:rsidP="00591B85">
      <w:r>
        <w:object w:dxaOrig="5423" w:dyaOrig="12230" w14:anchorId="7F969A18">
          <v:shape id="_x0000_i1044" type="#_x0000_t75" style="width:271pt;height:613pt" o:ole="">
            <v:imagedata r:id="rId50" o:title=""/>
          </v:shape>
          <o:OLEObject Type="Embed" ProgID="Visio.Drawing.11" ShapeID="_x0000_i1044" DrawAspect="Content" ObjectID="_1408543141" r:id="rId51"/>
        </w:object>
      </w:r>
      <w:r w:rsidDel="00C858A5">
        <w:t xml:space="preserve"> </w:t>
      </w:r>
    </w:p>
    <w:p w14:paraId="44EAE638" w14:textId="77777777"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19C0F49A"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28EC3B8" w14:textId="77777777" w:rsidR="00591B85" w:rsidRDefault="00591B85" w:rsidP="003F6455">
            <w:pPr>
              <w:jc w:val="center"/>
              <w:rPr>
                <w:b w:val="0"/>
                <w:bCs w:val="0"/>
              </w:rPr>
            </w:pPr>
            <w:r>
              <w:lastRenderedPageBreak/>
              <w:t>Property</w:t>
            </w:r>
          </w:p>
        </w:tc>
        <w:tc>
          <w:tcPr>
            <w:tcW w:w="1431" w:type="pct"/>
          </w:tcPr>
          <w:p w14:paraId="39F7275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59ADD32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C89A09B"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6E351AB"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44930F2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A746581" w14:textId="77777777" w:rsidR="00591B85" w:rsidRDefault="00591B85" w:rsidP="003F6455">
            <w:pPr>
              <w:rPr>
                <w:sz w:val="24"/>
                <w:szCs w:val="24"/>
              </w:rPr>
            </w:pPr>
            <w:r>
              <w:t>security_principle</w:t>
            </w:r>
          </w:p>
        </w:tc>
        <w:tc>
          <w:tcPr>
            <w:tcW w:w="1431" w:type="pct"/>
            <w:vAlign w:val="center"/>
          </w:tcPr>
          <w:p w14:paraId="7E66CA1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864F34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14:paraId="63D6F4D7"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87BBF7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6CE629" w14:textId="77777777"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sidR="00086FE2">
              <w:rPr>
                <w:rFonts w:cstheme="minorHAnsi"/>
              </w:rPr>
              <w:t>al</w:t>
            </w:r>
            <w:r w:rsidRPr="003448E9">
              <w:rPr>
                <w:rFonts w:cstheme="minorHAnsi"/>
              </w:rPr>
              <w:t>s include users or groups with either local or domain accounts, and computer accounts created when a computer joins a domain.</w:t>
            </w:r>
          </w:p>
          <w:p w14:paraId="42C699FF" w14:textId="77777777"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rPr>
            </w:pPr>
          </w:p>
          <w:p w14:paraId="580EA314" w14:textId="77777777" w:rsidR="00591B85" w:rsidRPr="008D1704"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sidR="00086FE2">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591B85" w:rsidRPr="00E74797" w14:paraId="4939E08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8B84F29" w14:textId="77777777" w:rsidR="00591B85" w:rsidRDefault="00591B85" w:rsidP="003F6455">
            <w:pPr>
              <w:rPr>
                <w:sz w:val="24"/>
                <w:szCs w:val="24"/>
              </w:rPr>
            </w:pPr>
            <w:r>
              <w:t>seassignprimarytokenprivilege</w:t>
            </w:r>
          </w:p>
        </w:tc>
        <w:tc>
          <w:tcPr>
            <w:tcW w:w="1431" w:type="pct"/>
            <w:vAlign w:val="center"/>
          </w:tcPr>
          <w:p w14:paraId="31C1C07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102917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A9461F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97E4C5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D44889D"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591B85" w:rsidRPr="00E74797" w14:paraId="2318FBA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C686241" w14:textId="77777777" w:rsidR="00591B85" w:rsidRDefault="00591B85" w:rsidP="003F6455">
            <w:pPr>
              <w:rPr>
                <w:sz w:val="24"/>
                <w:szCs w:val="24"/>
              </w:rPr>
            </w:pPr>
            <w:r>
              <w:t>seauditprivilege</w:t>
            </w:r>
          </w:p>
        </w:tc>
        <w:tc>
          <w:tcPr>
            <w:tcW w:w="1431" w:type="pct"/>
            <w:vAlign w:val="center"/>
          </w:tcPr>
          <w:p w14:paraId="5B8E3A1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A5691F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629966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47ADA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1119D6"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591B85" w:rsidRPr="00E74797" w14:paraId="3FA09FB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07A6E57" w14:textId="77777777" w:rsidR="00591B85" w:rsidRDefault="00591B85" w:rsidP="003F6455">
            <w:pPr>
              <w:rPr>
                <w:sz w:val="24"/>
                <w:szCs w:val="24"/>
              </w:rPr>
            </w:pPr>
            <w:r>
              <w:t>sebackupprivilege</w:t>
            </w:r>
          </w:p>
        </w:tc>
        <w:tc>
          <w:tcPr>
            <w:tcW w:w="1431" w:type="pct"/>
            <w:vAlign w:val="center"/>
          </w:tcPr>
          <w:p w14:paraId="43E7B61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B40F92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76A234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7D7AB1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CC9C9A"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591B85" w:rsidRPr="00E74797" w14:paraId="60E82ED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01B9B7A" w14:textId="77777777" w:rsidR="00591B85" w:rsidRDefault="00591B85" w:rsidP="003F6455">
            <w:pPr>
              <w:rPr>
                <w:sz w:val="24"/>
                <w:szCs w:val="24"/>
              </w:rPr>
            </w:pPr>
            <w:r>
              <w:t>sechangenotifyprivilege</w:t>
            </w:r>
          </w:p>
        </w:tc>
        <w:tc>
          <w:tcPr>
            <w:tcW w:w="1431" w:type="pct"/>
            <w:vAlign w:val="center"/>
          </w:tcPr>
          <w:p w14:paraId="0E285E0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DAD048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319430F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D2695B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C49A913"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591B85" w:rsidRPr="00E74797" w14:paraId="033E8E7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658FDF0" w14:textId="77777777" w:rsidR="00591B85" w:rsidRDefault="00591B85" w:rsidP="003F6455">
            <w:pPr>
              <w:rPr>
                <w:sz w:val="24"/>
                <w:szCs w:val="24"/>
              </w:rPr>
            </w:pPr>
            <w:r>
              <w:t>secreateglobalprivilege</w:t>
            </w:r>
          </w:p>
        </w:tc>
        <w:tc>
          <w:tcPr>
            <w:tcW w:w="1431" w:type="pct"/>
            <w:vAlign w:val="center"/>
          </w:tcPr>
          <w:p w14:paraId="5F12BD3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CF30AA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2EC90A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76CE7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DB2C4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591B85" w:rsidRPr="00E74797" w14:paraId="1E8134C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1EC2993" w14:textId="77777777" w:rsidR="00591B85" w:rsidRDefault="00591B85" w:rsidP="003F6455">
            <w:pPr>
              <w:rPr>
                <w:sz w:val="24"/>
                <w:szCs w:val="24"/>
              </w:rPr>
            </w:pPr>
            <w:r>
              <w:t>secreatepagefileprivilege</w:t>
            </w:r>
          </w:p>
        </w:tc>
        <w:tc>
          <w:tcPr>
            <w:tcW w:w="1431" w:type="pct"/>
            <w:vAlign w:val="center"/>
          </w:tcPr>
          <w:p w14:paraId="2C03A4A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2D15B2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4A222D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B1F2C6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F76242"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591B85" w:rsidRPr="00E74797" w14:paraId="6D83805A"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DD17B1F" w14:textId="77777777" w:rsidR="00591B85" w:rsidRDefault="00591B85" w:rsidP="003F6455">
            <w:pPr>
              <w:rPr>
                <w:sz w:val="24"/>
                <w:szCs w:val="24"/>
              </w:rPr>
            </w:pPr>
            <w:r>
              <w:t>secreatepermanentprivilege</w:t>
            </w:r>
          </w:p>
        </w:tc>
        <w:tc>
          <w:tcPr>
            <w:tcW w:w="1431" w:type="pct"/>
            <w:vAlign w:val="center"/>
          </w:tcPr>
          <w:p w14:paraId="486D382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10F9BC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ED85EA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DB36D4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7742385"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591B85" w:rsidRPr="00E74797" w14:paraId="2E5CA87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8DFF122" w14:textId="77777777" w:rsidR="00591B85" w:rsidRDefault="00591B85" w:rsidP="003F6455">
            <w:pPr>
              <w:rPr>
                <w:sz w:val="24"/>
                <w:szCs w:val="24"/>
              </w:rPr>
            </w:pPr>
            <w:r>
              <w:t>secreatesymboliclinkprivilege</w:t>
            </w:r>
          </w:p>
        </w:tc>
        <w:tc>
          <w:tcPr>
            <w:tcW w:w="1431" w:type="pct"/>
            <w:vAlign w:val="center"/>
          </w:tcPr>
          <w:p w14:paraId="723289A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7D8BA5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07280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3AC9BA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DD784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591B85" w:rsidRPr="00E74797" w14:paraId="0534A2B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3B8BC0C" w14:textId="77777777" w:rsidR="00591B85" w:rsidRDefault="00591B85" w:rsidP="003F6455">
            <w:pPr>
              <w:rPr>
                <w:sz w:val="24"/>
                <w:szCs w:val="24"/>
              </w:rPr>
            </w:pPr>
            <w:r>
              <w:t>secreatetokenprivilege</w:t>
            </w:r>
          </w:p>
        </w:tc>
        <w:tc>
          <w:tcPr>
            <w:tcW w:w="1431" w:type="pct"/>
            <w:vAlign w:val="center"/>
          </w:tcPr>
          <w:p w14:paraId="5112DCC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BAC452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7AE7112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D8B349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06DF3F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591B85" w:rsidRPr="00E74797" w14:paraId="377A7F8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F5346D5" w14:textId="77777777" w:rsidR="00591B85" w:rsidRDefault="00591B85" w:rsidP="003F6455">
            <w:pPr>
              <w:rPr>
                <w:sz w:val="24"/>
                <w:szCs w:val="24"/>
              </w:rPr>
            </w:pPr>
            <w:r>
              <w:lastRenderedPageBreak/>
              <w:t>sedebugprivilege</w:t>
            </w:r>
          </w:p>
        </w:tc>
        <w:tc>
          <w:tcPr>
            <w:tcW w:w="1431" w:type="pct"/>
            <w:vAlign w:val="center"/>
          </w:tcPr>
          <w:p w14:paraId="48D138F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D84130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EDBF56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7631B5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1B6EE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591B85" w:rsidRPr="00E74797" w14:paraId="7950FFDE"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17ABE7F" w14:textId="77777777" w:rsidR="00591B85" w:rsidRDefault="00591B85" w:rsidP="003F6455">
            <w:pPr>
              <w:rPr>
                <w:sz w:val="24"/>
                <w:szCs w:val="24"/>
              </w:rPr>
            </w:pPr>
            <w:r>
              <w:t>seenabledelegationprivilege</w:t>
            </w:r>
          </w:p>
        </w:tc>
        <w:tc>
          <w:tcPr>
            <w:tcW w:w="1431" w:type="pct"/>
            <w:vAlign w:val="center"/>
          </w:tcPr>
          <w:p w14:paraId="0CEB0AAC"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00517C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E6D854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A9EF52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F2F6C0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591B85" w:rsidRPr="00E74797" w14:paraId="34EC7BF4" w14:textId="77777777" w:rsidTr="007C196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374DCFD" w14:textId="77777777" w:rsidR="00591B85" w:rsidRDefault="00591B85" w:rsidP="003F6455">
            <w:pPr>
              <w:rPr>
                <w:sz w:val="24"/>
                <w:szCs w:val="24"/>
              </w:rPr>
            </w:pPr>
            <w:r>
              <w:t>seimpersonateprivilege</w:t>
            </w:r>
          </w:p>
        </w:tc>
        <w:tc>
          <w:tcPr>
            <w:tcW w:w="1431" w:type="pct"/>
            <w:vAlign w:val="center"/>
          </w:tcPr>
          <w:p w14:paraId="254E9AC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3944EA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B99793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9CCF19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5C7B21"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591B85" w:rsidRPr="00E74797" w14:paraId="4BB5B96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F5C06BF" w14:textId="77777777" w:rsidR="00591B85" w:rsidRDefault="00591B85" w:rsidP="003F6455">
            <w:pPr>
              <w:rPr>
                <w:sz w:val="24"/>
                <w:szCs w:val="24"/>
              </w:rPr>
            </w:pPr>
            <w:r>
              <w:t>seincreasebasepriorityprivilege</w:t>
            </w:r>
          </w:p>
        </w:tc>
        <w:tc>
          <w:tcPr>
            <w:tcW w:w="1431" w:type="pct"/>
            <w:vAlign w:val="center"/>
          </w:tcPr>
          <w:p w14:paraId="387BB5B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CF5F4C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2BC805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493470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1184902"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591B85" w:rsidRPr="00E74797" w14:paraId="62E9464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597736D" w14:textId="77777777" w:rsidR="00591B85" w:rsidRDefault="00591B85" w:rsidP="003F6455">
            <w:pPr>
              <w:rPr>
                <w:sz w:val="24"/>
                <w:szCs w:val="24"/>
              </w:rPr>
            </w:pPr>
            <w:r>
              <w:t>seincreasequotaprivilege</w:t>
            </w:r>
          </w:p>
        </w:tc>
        <w:tc>
          <w:tcPr>
            <w:tcW w:w="1431" w:type="pct"/>
            <w:vAlign w:val="center"/>
          </w:tcPr>
          <w:p w14:paraId="6E33D47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56BD2F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24885A6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E017FC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90DFDF"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591B85" w:rsidRPr="00E74797" w14:paraId="22F628E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A39EA96" w14:textId="77777777" w:rsidR="00591B85" w:rsidRDefault="00591B85" w:rsidP="003F6455">
            <w:pPr>
              <w:rPr>
                <w:sz w:val="24"/>
                <w:szCs w:val="24"/>
              </w:rPr>
            </w:pPr>
            <w:r>
              <w:t>seincreaseworkingsetprivilege</w:t>
            </w:r>
          </w:p>
        </w:tc>
        <w:tc>
          <w:tcPr>
            <w:tcW w:w="1431" w:type="pct"/>
            <w:vAlign w:val="center"/>
          </w:tcPr>
          <w:p w14:paraId="0AE9395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0495E9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9BF02E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FE014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8A69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591B85" w:rsidRPr="00E74797" w14:paraId="3600F8E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88C0AC5" w14:textId="77777777" w:rsidR="00591B85" w:rsidRDefault="00591B85" w:rsidP="003F6455">
            <w:pPr>
              <w:rPr>
                <w:sz w:val="24"/>
                <w:szCs w:val="24"/>
              </w:rPr>
            </w:pPr>
            <w:r>
              <w:t>seloaddriverprivilege</w:t>
            </w:r>
          </w:p>
        </w:tc>
        <w:tc>
          <w:tcPr>
            <w:tcW w:w="1431" w:type="pct"/>
            <w:vAlign w:val="center"/>
          </w:tcPr>
          <w:p w14:paraId="0F861424"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5BF642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3A70D8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622D55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15E9EDA"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591B85" w:rsidRPr="00E74797" w14:paraId="445F32EB"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E595204" w14:textId="77777777" w:rsidR="00591B85" w:rsidRDefault="00591B85" w:rsidP="003F6455">
            <w:pPr>
              <w:rPr>
                <w:sz w:val="24"/>
                <w:szCs w:val="24"/>
              </w:rPr>
            </w:pPr>
            <w:r>
              <w:t>selockmemoryprivilege</w:t>
            </w:r>
          </w:p>
        </w:tc>
        <w:tc>
          <w:tcPr>
            <w:tcW w:w="1431" w:type="pct"/>
            <w:vAlign w:val="center"/>
          </w:tcPr>
          <w:p w14:paraId="23AC41B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261D0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D80735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3D4820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A8D28B2"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591B85" w:rsidRPr="00E74797" w14:paraId="3478759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3313DB0" w14:textId="77777777" w:rsidR="00591B85" w:rsidRDefault="00591B85" w:rsidP="003F6455">
            <w:pPr>
              <w:rPr>
                <w:sz w:val="24"/>
                <w:szCs w:val="24"/>
              </w:rPr>
            </w:pPr>
            <w:r>
              <w:t>semachineaccountprivilege</w:t>
            </w:r>
          </w:p>
        </w:tc>
        <w:tc>
          <w:tcPr>
            <w:tcW w:w="1431" w:type="pct"/>
            <w:vAlign w:val="center"/>
          </w:tcPr>
          <w:p w14:paraId="6318340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2908EA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EBDEA5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6D422F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4E0DE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591B85" w:rsidRPr="00E74797" w14:paraId="271DCFA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C44FD4D" w14:textId="77777777" w:rsidR="00591B85" w:rsidRDefault="00591B85" w:rsidP="003F6455">
            <w:pPr>
              <w:rPr>
                <w:sz w:val="24"/>
                <w:szCs w:val="24"/>
              </w:rPr>
            </w:pPr>
            <w:r>
              <w:t>Semanagevolumeprivilege</w:t>
            </w:r>
          </w:p>
        </w:tc>
        <w:tc>
          <w:tcPr>
            <w:tcW w:w="1431" w:type="pct"/>
            <w:vAlign w:val="center"/>
          </w:tcPr>
          <w:p w14:paraId="4DB630B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177A9B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6B74F3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165BF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75392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591B85" w:rsidRPr="00E74797" w14:paraId="0BEE9D8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DB41A1A" w14:textId="77777777" w:rsidR="00591B85" w:rsidRDefault="00591B85" w:rsidP="003F6455">
            <w:pPr>
              <w:rPr>
                <w:sz w:val="24"/>
                <w:szCs w:val="24"/>
              </w:rPr>
            </w:pPr>
            <w:r>
              <w:t>seprofilesingleprocessprivilege</w:t>
            </w:r>
          </w:p>
        </w:tc>
        <w:tc>
          <w:tcPr>
            <w:tcW w:w="1431" w:type="pct"/>
            <w:vAlign w:val="center"/>
          </w:tcPr>
          <w:p w14:paraId="415A288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AD13E5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850BEF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CBB924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2E87C1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591B85" w:rsidRPr="00E74797" w14:paraId="37C5318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C1E564D" w14:textId="77777777" w:rsidR="00591B85" w:rsidRDefault="00591B85" w:rsidP="003F6455">
            <w:pPr>
              <w:rPr>
                <w:sz w:val="24"/>
                <w:szCs w:val="24"/>
              </w:rPr>
            </w:pPr>
            <w:r>
              <w:t>serelabelprivilege</w:t>
            </w:r>
          </w:p>
        </w:tc>
        <w:tc>
          <w:tcPr>
            <w:tcW w:w="1431" w:type="pct"/>
            <w:vAlign w:val="center"/>
          </w:tcPr>
          <w:p w14:paraId="12E1B76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84554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6DA49B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F4A1F2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9943A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591B85" w:rsidRPr="00E74797" w14:paraId="6758CF4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309523F" w14:textId="77777777" w:rsidR="00591B85" w:rsidRDefault="00591B85" w:rsidP="003F6455">
            <w:pPr>
              <w:rPr>
                <w:sz w:val="24"/>
                <w:szCs w:val="24"/>
              </w:rPr>
            </w:pPr>
            <w:r>
              <w:t>seremoteshutdownprivilege</w:t>
            </w:r>
          </w:p>
        </w:tc>
        <w:tc>
          <w:tcPr>
            <w:tcW w:w="1431" w:type="pct"/>
            <w:vAlign w:val="center"/>
          </w:tcPr>
          <w:p w14:paraId="37A504B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0B1D0E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0A8A04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01AE7D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3D0795"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591B85" w:rsidRPr="00E74797" w14:paraId="498B2CD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5156D3A" w14:textId="77777777" w:rsidR="00591B85" w:rsidRDefault="00591B85" w:rsidP="003F6455">
            <w:pPr>
              <w:rPr>
                <w:sz w:val="24"/>
                <w:szCs w:val="24"/>
              </w:rPr>
            </w:pPr>
            <w:r>
              <w:t>serestoreprivilege</w:t>
            </w:r>
          </w:p>
        </w:tc>
        <w:tc>
          <w:tcPr>
            <w:tcW w:w="1431" w:type="pct"/>
            <w:vAlign w:val="center"/>
          </w:tcPr>
          <w:p w14:paraId="320C230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16A7F4D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469CD2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9EF34B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C6467E"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The following access rights are granted if this privilege is held: WRITE_DAC, WRITE_OWNER, ACCESS_SYSTEM_SECURITY, FILE_GENERIC_WRITE, FILE_ADD_FILE, </w:t>
            </w:r>
            <w:r>
              <w:rPr>
                <w:rFonts w:cstheme="minorHAnsi"/>
                <w:color w:val="000000"/>
              </w:rPr>
              <w:lastRenderedPageBreak/>
              <w:t>FILE_ADD_SUBDIRECTORY, and DELETE.</w:t>
            </w:r>
          </w:p>
        </w:tc>
      </w:tr>
      <w:tr w:rsidR="00591B85" w:rsidRPr="00E74797" w14:paraId="66A625F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B43D825" w14:textId="77777777" w:rsidR="00591B85" w:rsidRDefault="00591B85" w:rsidP="003F6455">
            <w:pPr>
              <w:rPr>
                <w:sz w:val="24"/>
                <w:szCs w:val="24"/>
              </w:rPr>
            </w:pPr>
            <w:r>
              <w:lastRenderedPageBreak/>
              <w:t>sesecurityprivilege</w:t>
            </w:r>
          </w:p>
        </w:tc>
        <w:tc>
          <w:tcPr>
            <w:tcW w:w="1431" w:type="pct"/>
            <w:vAlign w:val="center"/>
          </w:tcPr>
          <w:p w14:paraId="74C7EB7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4A02C6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FD39FD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A6E4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8D5943"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591B85" w:rsidRPr="00E74797" w14:paraId="768B23D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F0C8C7E" w14:textId="77777777" w:rsidR="00591B85" w:rsidRDefault="00591B85" w:rsidP="003F6455">
            <w:pPr>
              <w:rPr>
                <w:sz w:val="24"/>
                <w:szCs w:val="24"/>
              </w:rPr>
            </w:pPr>
            <w:r>
              <w:t>seshutdownprivilege</w:t>
            </w:r>
          </w:p>
        </w:tc>
        <w:tc>
          <w:tcPr>
            <w:tcW w:w="1431" w:type="pct"/>
            <w:vAlign w:val="center"/>
          </w:tcPr>
          <w:p w14:paraId="6F7683FB"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0B2159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3AF320C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C3DC48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A9D63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591B85" w:rsidRPr="00E74797" w14:paraId="05CFDBC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2EBBE1C" w14:textId="77777777" w:rsidR="00591B85" w:rsidRDefault="00591B85" w:rsidP="003F6455">
            <w:pPr>
              <w:rPr>
                <w:sz w:val="24"/>
                <w:szCs w:val="24"/>
              </w:rPr>
            </w:pPr>
            <w:r>
              <w:t>sesyncagentprivilege</w:t>
            </w:r>
          </w:p>
        </w:tc>
        <w:tc>
          <w:tcPr>
            <w:tcW w:w="1431" w:type="pct"/>
            <w:vAlign w:val="center"/>
          </w:tcPr>
          <w:p w14:paraId="38E9168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6111470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EDDB9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B28B9D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6DB249"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193207">
              <w:rPr>
                <w:rFonts w:cstheme="minorHAnsi"/>
                <w:color w:val="000000"/>
              </w:rPr>
              <w:t>regardless</w:t>
            </w:r>
            <w:r>
              <w:rPr>
                <w:rFonts w:cstheme="minorHAnsi"/>
                <w:color w:val="000000"/>
              </w:rPr>
              <w:t xml:space="preserve"> of the protection on the objects and properties. </w:t>
            </w:r>
          </w:p>
          <w:p w14:paraId="2F5D842B"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1A443F5"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591B85" w:rsidRPr="00E74797" w14:paraId="4BAE24F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22F4FF7" w14:textId="77777777" w:rsidR="00591B85" w:rsidRDefault="00591B85" w:rsidP="003F6455">
            <w:pPr>
              <w:rPr>
                <w:sz w:val="24"/>
                <w:szCs w:val="24"/>
              </w:rPr>
            </w:pPr>
            <w:r>
              <w:t>sesystemenvironmentprivilege</w:t>
            </w:r>
          </w:p>
        </w:tc>
        <w:tc>
          <w:tcPr>
            <w:tcW w:w="1431" w:type="pct"/>
            <w:vAlign w:val="center"/>
          </w:tcPr>
          <w:p w14:paraId="3C1B751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0467122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1310BA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198240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4AB5379"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591B85" w:rsidRPr="00E74797" w14:paraId="488B156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2CD1A07" w14:textId="77777777" w:rsidR="00591B85" w:rsidRDefault="00591B85" w:rsidP="003F6455">
            <w:pPr>
              <w:rPr>
                <w:sz w:val="24"/>
                <w:szCs w:val="24"/>
              </w:rPr>
            </w:pPr>
            <w:r>
              <w:t>sesystemprofileprivilege</w:t>
            </w:r>
          </w:p>
        </w:tc>
        <w:tc>
          <w:tcPr>
            <w:tcW w:w="1431" w:type="pct"/>
            <w:vAlign w:val="center"/>
          </w:tcPr>
          <w:p w14:paraId="416C79E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98C5F9D" w14:textId="77777777" w:rsidR="00591B85" w:rsidRPr="00C15D6D"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193CF0B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1EA641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80E52C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591B85" w:rsidRPr="00E74797" w14:paraId="66EE6EB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AC1F514" w14:textId="77777777" w:rsidR="00591B85" w:rsidRDefault="00591B85" w:rsidP="003F6455">
            <w:pPr>
              <w:rPr>
                <w:sz w:val="24"/>
                <w:szCs w:val="24"/>
              </w:rPr>
            </w:pPr>
            <w:r>
              <w:t>sesystemtimeprivilege</w:t>
            </w:r>
          </w:p>
        </w:tc>
        <w:tc>
          <w:tcPr>
            <w:tcW w:w="1431" w:type="pct"/>
            <w:vAlign w:val="center"/>
          </w:tcPr>
          <w:p w14:paraId="1DE3CB1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46F4295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FE300F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2A7ED9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F51F9F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591B85" w:rsidRPr="00E74797" w14:paraId="2BD7F53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41A25FD" w14:textId="77777777" w:rsidR="00591B85" w:rsidRDefault="00591B85" w:rsidP="003F6455">
            <w:pPr>
              <w:rPr>
                <w:sz w:val="24"/>
                <w:szCs w:val="24"/>
              </w:rPr>
            </w:pPr>
            <w:r>
              <w:t>setakeownershipprivilege</w:t>
            </w:r>
          </w:p>
        </w:tc>
        <w:tc>
          <w:tcPr>
            <w:tcW w:w="1431" w:type="pct"/>
            <w:vAlign w:val="center"/>
          </w:tcPr>
          <w:p w14:paraId="5A304E0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0A2D2FD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2911C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409D7A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A422CD" w14:textId="77777777" w:rsidR="00591B85" w:rsidRPr="00547DC3"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w:t>
            </w:r>
            <w:r w:rsidRPr="00055C71">
              <w:rPr>
                <w:rFonts w:cstheme="minorHAnsi"/>
                <w:color w:val="000000"/>
              </w:rPr>
              <w:t>set only</w:t>
            </w:r>
            <w:r>
              <w:rPr>
                <w:rFonts w:cstheme="minorHAnsi"/>
                <w:color w:val="000000"/>
              </w:rPr>
              <w:t xml:space="preserve"> to those values that the holder may legitimately assign as the owner of an object.</w:t>
            </w:r>
          </w:p>
        </w:tc>
      </w:tr>
      <w:tr w:rsidR="00591B85" w:rsidRPr="00E74797" w14:paraId="36B9F30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6E79B59" w14:textId="77777777" w:rsidR="00591B85" w:rsidRDefault="00591B85" w:rsidP="003F6455">
            <w:pPr>
              <w:rPr>
                <w:sz w:val="24"/>
                <w:szCs w:val="24"/>
              </w:rPr>
            </w:pPr>
            <w:r>
              <w:t>setcbprivilege</w:t>
            </w:r>
          </w:p>
        </w:tc>
        <w:tc>
          <w:tcPr>
            <w:tcW w:w="1431" w:type="pct"/>
            <w:vAlign w:val="center"/>
          </w:tcPr>
          <w:p w14:paraId="4E3F60A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06CA1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27488E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BB5951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0252E2F"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act as part of the operating system, i.e. as part of the Trusted Computer Base (TCB). </w:t>
            </w:r>
          </w:p>
          <w:p w14:paraId="4D697599"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1D1551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Some trusted protected subsystems are granted this </w:t>
            </w:r>
            <w:r>
              <w:rPr>
                <w:rFonts w:cstheme="minorHAnsi"/>
                <w:color w:val="000000"/>
              </w:rPr>
              <w:lastRenderedPageBreak/>
              <w:t>privilege.</w:t>
            </w:r>
          </w:p>
        </w:tc>
      </w:tr>
      <w:tr w:rsidR="00591B85" w:rsidRPr="00E74797" w14:paraId="4CEA8E1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6AE0D32" w14:textId="77777777" w:rsidR="00591B85" w:rsidRDefault="00591B85" w:rsidP="003F6455">
            <w:pPr>
              <w:rPr>
                <w:sz w:val="24"/>
                <w:szCs w:val="24"/>
              </w:rPr>
            </w:pPr>
            <w:r>
              <w:lastRenderedPageBreak/>
              <w:t>setimezoneprivilege</w:t>
            </w:r>
          </w:p>
        </w:tc>
        <w:tc>
          <w:tcPr>
            <w:tcW w:w="1431" w:type="pct"/>
            <w:vAlign w:val="center"/>
          </w:tcPr>
          <w:p w14:paraId="2E3CF7F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402103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E357C2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4E9B4F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4D07A2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591B85" w:rsidRPr="00E74797" w14:paraId="0012EA9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D591DF5" w14:textId="77777777" w:rsidR="00591B85" w:rsidRDefault="00591B85" w:rsidP="003F6455">
            <w:pPr>
              <w:rPr>
                <w:sz w:val="24"/>
                <w:szCs w:val="24"/>
              </w:rPr>
            </w:pPr>
            <w:r>
              <w:t>seundockprivilege</w:t>
            </w:r>
          </w:p>
        </w:tc>
        <w:tc>
          <w:tcPr>
            <w:tcW w:w="1431" w:type="pct"/>
            <w:vAlign w:val="center"/>
          </w:tcPr>
          <w:p w14:paraId="3EDF1C8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1056C07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B23338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07CC41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D7C995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591B85" w:rsidRPr="00E74797" w14:paraId="14B7693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0BF13E6" w14:textId="77777777" w:rsidR="00591B85" w:rsidRDefault="00591B85" w:rsidP="003F6455">
            <w:pPr>
              <w:rPr>
                <w:sz w:val="24"/>
                <w:szCs w:val="24"/>
              </w:rPr>
            </w:pPr>
            <w:r>
              <w:t>seunsolicitedinputprivilege</w:t>
            </w:r>
          </w:p>
        </w:tc>
        <w:tc>
          <w:tcPr>
            <w:tcW w:w="1431" w:type="pct"/>
            <w:vAlign w:val="center"/>
          </w:tcPr>
          <w:p w14:paraId="6D6B455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750A3C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BA7DC8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1C46C6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77F965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591B85" w:rsidRPr="00E74797" w14:paraId="20DE120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B4D16A2" w14:textId="77777777" w:rsidR="00591B85" w:rsidRDefault="00591B85" w:rsidP="003F6455">
            <w:pPr>
              <w:rPr>
                <w:sz w:val="24"/>
                <w:szCs w:val="24"/>
              </w:rPr>
            </w:pPr>
            <w:r>
              <w:t>sebatchlogonright</w:t>
            </w:r>
          </w:p>
        </w:tc>
        <w:tc>
          <w:tcPr>
            <w:tcW w:w="1431" w:type="pct"/>
            <w:vAlign w:val="center"/>
          </w:tcPr>
          <w:p w14:paraId="376A3E0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01D9C7E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AD7392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DB811D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990537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591B85" w:rsidRPr="00E74797" w14:paraId="279C6A4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2679488" w14:textId="77777777" w:rsidR="00591B85" w:rsidRDefault="00591B85" w:rsidP="003F6455">
            <w:pPr>
              <w:rPr>
                <w:sz w:val="24"/>
                <w:szCs w:val="24"/>
              </w:rPr>
            </w:pPr>
            <w:r>
              <w:t>seinteractivelogonright</w:t>
            </w:r>
          </w:p>
        </w:tc>
        <w:tc>
          <w:tcPr>
            <w:tcW w:w="1431" w:type="pct"/>
            <w:vAlign w:val="center"/>
          </w:tcPr>
          <w:p w14:paraId="5AB9D908"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6C7E78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E099B1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19020B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43F86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591B85" w:rsidRPr="00E74797" w14:paraId="60ABAD1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6A69CE9" w14:textId="77777777" w:rsidR="00591B85" w:rsidRDefault="00591B85" w:rsidP="003F6455">
            <w:pPr>
              <w:rPr>
                <w:sz w:val="24"/>
                <w:szCs w:val="24"/>
              </w:rPr>
            </w:pPr>
            <w:r>
              <w:t>senetworklogonright</w:t>
            </w:r>
          </w:p>
        </w:tc>
        <w:tc>
          <w:tcPr>
            <w:tcW w:w="1431" w:type="pct"/>
            <w:vAlign w:val="center"/>
          </w:tcPr>
          <w:p w14:paraId="30DE579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CD251C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B97518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71F578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6E75D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591B85" w:rsidRPr="00E74797" w14:paraId="49BAA76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51C5274" w14:textId="77777777" w:rsidR="00591B85" w:rsidRDefault="00591B85" w:rsidP="003F6455">
            <w:pPr>
              <w:rPr>
                <w:sz w:val="24"/>
                <w:szCs w:val="24"/>
              </w:rPr>
            </w:pPr>
            <w:r>
              <w:t>seremoteinteractivelogonright</w:t>
            </w:r>
          </w:p>
        </w:tc>
        <w:tc>
          <w:tcPr>
            <w:tcW w:w="1431" w:type="pct"/>
            <w:vAlign w:val="center"/>
          </w:tcPr>
          <w:p w14:paraId="1A93F2B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8D3811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250C400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201ED6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FCF7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591B85" w:rsidRPr="00E74797" w14:paraId="5939454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8B5A624" w14:textId="77777777" w:rsidR="00591B85" w:rsidRDefault="00591B85" w:rsidP="003F6455">
            <w:pPr>
              <w:rPr>
                <w:sz w:val="24"/>
                <w:szCs w:val="24"/>
              </w:rPr>
            </w:pPr>
            <w:r>
              <w:t>seservicelogonright</w:t>
            </w:r>
          </w:p>
        </w:tc>
        <w:tc>
          <w:tcPr>
            <w:tcW w:w="1431" w:type="pct"/>
            <w:vAlign w:val="center"/>
          </w:tcPr>
          <w:p w14:paraId="0BB366A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C75072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309F524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B237CB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B74C1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591B85" w:rsidRPr="00E74797" w14:paraId="2DE3ECB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5248C6B" w14:textId="77777777" w:rsidR="00591B85" w:rsidRDefault="00591B85" w:rsidP="003F6455">
            <w:pPr>
              <w:rPr>
                <w:sz w:val="24"/>
                <w:szCs w:val="24"/>
              </w:rPr>
            </w:pPr>
            <w:r>
              <w:t>sedenybatchlogonright</w:t>
            </w:r>
          </w:p>
        </w:tc>
        <w:tc>
          <w:tcPr>
            <w:tcW w:w="1431" w:type="pct"/>
            <w:vAlign w:val="center"/>
          </w:tcPr>
          <w:p w14:paraId="662B987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1861FB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17CB38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8005DB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1192D1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591B85" w:rsidRPr="00E74797" w14:paraId="582F8FB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BFCF566" w14:textId="77777777" w:rsidR="00591B85" w:rsidRDefault="00591B85" w:rsidP="003F6455">
            <w:pPr>
              <w:rPr>
                <w:sz w:val="24"/>
                <w:szCs w:val="24"/>
              </w:rPr>
            </w:pPr>
            <w:r>
              <w:t>sedenyinteractivelogonright</w:t>
            </w:r>
          </w:p>
        </w:tc>
        <w:tc>
          <w:tcPr>
            <w:tcW w:w="1431" w:type="pct"/>
            <w:vAlign w:val="center"/>
          </w:tcPr>
          <w:p w14:paraId="525EFBC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0ED8F1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54984C4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1B2826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42728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591B85" w:rsidRPr="00E74797" w14:paraId="32E77B2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3A91295" w14:textId="77777777" w:rsidR="00591B85" w:rsidRDefault="00591B85" w:rsidP="003F6455">
            <w:pPr>
              <w:rPr>
                <w:sz w:val="24"/>
                <w:szCs w:val="24"/>
              </w:rPr>
            </w:pPr>
            <w:r>
              <w:t>sedenynetworklogonright</w:t>
            </w:r>
          </w:p>
        </w:tc>
        <w:tc>
          <w:tcPr>
            <w:tcW w:w="1431" w:type="pct"/>
            <w:vAlign w:val="center"/>
          </w:tcPr>
          <w:p w14:paraId="783AB35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EFE3E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ABB715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3F926F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57FF3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591B85" w:rsidRPr="00E74797" w14:paraId="4C42F7E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56CAFFA" w14:textId="77777777" w:rsidR="00591B85" w:rsidRDefault="00591B85" w:rsidP="003F6455">
            <w:pPr>
              <w:rPr>
                <w:sz w:val="24"/>
                <w:szCs w:val="24"/>
              </w:rPr>
            </w:pPr>
            <w:r>
              <w:t>sedenyremoteinteractivelogonright</w:t>
            </w:r>
          </w:p>
        </w:tc>
        <w:tc>
          <w:tcPr>
            <w:tcW w:w="1431" w:type="pct"/>
            <w:vAlign w:val="center"/>
          </w:tcPr>
          <w:p w14:paraId="65A8131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BF12A3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DECE65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44E066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058731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591B85" w:rsidRPr="00E74797" w14:paraId="767A040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02CBFD1" w14:textId="77777777" w:rsidR="00591B85" w:rsidRDefault="00591B85" w:rsidP="003F6455">
            <w:pPr>
              <w:rPr>
                <w:sz w:val="24"/>
                <w:szCs w:val="24"/>
              </w:rPr>
            </w:pPr>
            <w:r>
              <w:t>sedenyservicelogonright</w:t>
            </w:r>
          </w:p>
        </w:tc>
        <w:tc>
          <w:tcPr>
            <w:tcW w:w="1431" w:type="pct"/>
            <w:vAlign w:val="center"/>
          </w:tcPr>
          <w:p w14:paraId="0FC7948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69A1CE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1154325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1C45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5973FD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591B85" w:rsidRPr="00E74797" w14:paraId="624620C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1F9A5AF" w14:textId="77777777" w:rsidR="00591B85" w:rsidRDefault="00591B85" w:rsidP="003F6455">
            <w:pPr>
              <w:rPr>
                <w:sz w:val="24"/>
                <w:szCs w:val="24"/>
              </w:rPr>
            </w:pPr>
            <w:r>
              <w:t>setrustedcredmanaccessnameright</w:t>
            </w:r>
          </w:p>
        </w:tc>
        <w:tc>
          <w:tcPr>
            <w:tcW w:w="1431" w:type="pct"/>
            <w:vAlign w:val="center"/>
          </w:tcPr>
          <w:p w14:paraId="2156114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DE291E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78056B4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2F204A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A822A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access Credential Manager as a trusted caller. NOTE: This is a </w:t>
            </w:r>
            <w:r w:rsidRPr="008142C9">
              <w:rPr>
                <w:rFonts w:cstheme="minorHAnsi"/>
                <w:color w:val="000000"/>
              </w:rPr>
              <w:t xml:space="preserve">privilege (referred to as </w:t>
            </w:r>
            <w:r w:rsidRPr="008142C9">
              <w:rPr>
                <w:rStyle w:val="Strong"/>
                <w:rFonts w:cstheme="minorHAnsi"/>
                <w:b w:val="0"/>
                <w:color w:val="2A2A2A"/>
              </w:rPr>
              <w:t>SE_TRUSTED_CREDMAN_ACC</w:t>
            </w:r>
            <w:r w:rsidRPr="008142C9">
              <w:rPr>
                <w:rStyle w:val="Strong"/>
                <w:rFonts w:cstheme="minorHAnsi"/>
                <w:b w:val="0"/>
                <w:color w:val="2A2A2A"/>
              </w:rPr>
              <w:lastRenderedPageBreak/>
              <w:t>ESS_NAME)</w:t>
            </w:r>
            <w:r w:rsidRPr="008142C9">
              <w:rPr>
                <w:rFonts w:cstheme="minorHAnsi"/>
                <w:color w:val="000000"/>
              </w:rPr>
              <w:t>, not a right.</w:t>
            </w:r>
          </w:p>
        </w:tc>
      </w:tr>
    </w:tbl>
    <w:p w14:paraId="37658243" w14:textId="77777777" w:rsidR="00591B85" w:rsidRPr="008B05C1" w:rsidRDefault="00591B85" w:rsidP="00BE7B76">
      <w:pPr>
        <w:pStyle w:val="Heading2"/>
        <w:numPr>
          <w:ilvl w:val="1"/>
          <w:numId w:val="6"/>
        </w:numPr>
      </w:pPr>
      <w:bookmarkStart w:id="60" w:name="_Toc334363011"/>
      <w:r w:rsidRPr="008B05C1">
        <w:lastRenderedPageBreak/>
        <w:t>win-sc:</w:t>
      </w:r>
      <w:r>
        <w:t>accesstoken_item</w:t>
      </w:r>
      <w:bookmarkEnd w:id="60"/>
    </w:p>
    <w:p w14:paraId="336D6B05" w14:textId="77777777" w:rsidR="00D77F38" w:rsidRDefault="00591B85" w:rsidP="00591B85">
      <w:pPr>
        <w:rPr>
          <w:rFonts w:cstheme="minorHAnsi"/>
          <w:color w:val="000000"/>
        </w:rPr>
      </w:pPr>
      <w:r w:rsidRPr="009156DE">
        <w:rPr>
          <w:rFonts w:cstheme="minorHAnsi"/>
          <w:color w:val="000000"/>
        </w:rPr>
        <w:t xml:space="preserve">The </w:t>
      </w:r>
      <w:r>
        <w:rPr>
          <w:rFonts w:ascii="Courier New" w:hAnsi="Courier New"/>
        </w:rPr>
        <w:t>accesstoken</w:t>
      </w:r>
      <w:r w:rsidRPr="009156DE">
        <w:rPr>
          <w:rFonts w:ascii="Courier New" w:hAnsi="Courier New" w:cs="Courier New"/>
          <w:color w:val="000000"/>
        </w:rPr>
        <w:t>_item</w:t>
      </w:r>
      <w:r w:rsidRPr="009156DE">
        <w:rPr>
          <w:rFonts w:cstheme="minorHAnsi"/>
          <w:color w:val="000000"/>
        </w:rPr>
        <w:t xml:space="preserve"> </w:t>
      </w:r>
      <w:r>
        <w:rPr>
          <w:rFonts w:cstheme="minorHAnsi"/>
          <w:color w:val="000000"/>
        </w:rPr>
        <w:t xml:space="preserve">construct holds information about the individual privileges and rights associated with a specific access token. </w:t>
      </w:r>
      <w:r w:rsidR="00180562">
        <w:t xml:space="preserve">All attributes </w:t>
      </w:r>
      <w:r w:rsidR="00180562">
        <w:rPr>
          <w:rFonts w:cstheme="minorHAnsi"/>
          <w:color w:val="000000"/>
        </w:rPr>
        <w:t>ending in "privilege" are considered access token privileges</w:t>
      </w:r>
      <w:r w:rsidR="00180562">
        <w:rPr>
          <w:rStyle w:val="FootnoteReference"/>
          <w:rFonts w:cstheme="minorHAnsi"/>
          <w:color w:val="000000"/>
        </w:rPr>
        <w:footnoteReference w:id="192"/>
      </w:r>
      <w:r w:rsidR="00180562">
        <w:rPr>
          <w:rFonts w:cstheme="minorHAnsi"/>
          <w:color w:val="000000"/>
        </w:rPr>
        <w:t xml:space="preserve">, and all attributes ending in "right", with the exception of </w:t>
      </w:r>
      <w:r w:rsidR="00180562">
        <w:t>setrustedcredmanaccessnameright, which is a privilege</w:t>
      </w:r>
      <w:r w:rsidR="00180562">
        <w:rPr>
          <w:rStyle w:val="FootnoteReference"/>
        </w:rPr>
        <w:footnoteReference w:id="193"/>
      </w:r>
      <w:r w:rsidR="00180562">
        <w:t>, are access token rights</w:t>
      </w:r>
      <w:r w:rsidR="00180562">
        <w:rPr>
          <w:rStyle w:val="FootnoteReference"/>
          <w:rFonts w:cstheme="minorHAnsi"/>
          <w:color w:val="000000"/>
        </w:rPr>
        <w:footnoteReference w:id="194"/>
      </w:r>
      <w:r w:rsidR="00180562">
        <w:rPr>
          <w:rFonts w:cstheme="minorHAnsi"/>
          <w:color w:val="000000"/>
        </w:rPr>
        <w:t>.</w:t>
      </w:r>
    </w:p>
    <w:p w14:paraId="3EF5837E" w14:textId="64FD5E7E" w:rsidR="00D77F38" w:rsidRDefault="00D77F38" w:rsidP="00591B85">
      <w:pPr>
        <w:rPr>
          <w:rFonts w:cstheme="minorHAnsi"/>
          <w:color w:val="000000"/>
        </w:rPr>
      </w:pPr>
      <w:r w:rsidRPr="00E43254">
        <w:rPr>
          <w:b/>
        </w:rPr>
        <w:t xml:space="preserve">This </w:t>
      </w:r>
      <w:r>
        <w:rPr>
          <w:b/>
        </w:rPr>
        <w:t>item</w:t>
      </w:r>
      <w:r w:rsidRPr="00E43254">
        <w:rPr>
          <w:b/>
        </w:rPr>
        <w:t xml:space="preserve"> has been deprecated and will be removed in version 6.0 of the language. Due to scalability issues, it is encouraged that you use the userright_</w:t>
      </w:r>
      <w:r>
        <w:rPr>
          <w:b/>
        </w:rPr>
        <w:t>item</w:t>
      </w:r>
      <w:r w:rsidRPr="00E43254">
        <w:rPr>
          <w:b/>
        </w:rPr>
        <w:t>.</w:t>
      </w:r>
    </w:p>
    <w:p w14:paraId="4C430EBE" w14:textId="07AF628E" w:rsidR="00591B85" w:rsidRDefault="001D0D3E" w:rsidP="00591B85">
      <w:r>
        <w:object w:dxaOrig="4928" w:dyaOrig="10687" w14:anchorId="4FA289B9">
          <v:shape id="_x0000_i1045" type="#_x0000_t75" style="width:229pt;height:487pt" o:ole="">
            <v:imagedata r:id="rId52" o:title=""/>
          </v:shape>
          <o:OLEObject Type="Embed" ProgID="Visio.Drawing.11" ShapeID="_x0000_i1045" DrawAspect="Content" ObjectID="_1408543142" r:id="rId53"/>
        </w:object>
      </w:r>
    </w:p>
    <w:p w14:paraId="43997706" w14:textId="77777777" w:rsidR="00591B85" w:rsidRDefault="00591B85" w:rsidP="00591B85"/>
    <w:p w14:paraId="7177FF83" w14:textId="77777777"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083653BE"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39238BB" w14:textId="77777777" w:rsidR="00591B85" w:rsidRDefault="00591B85" w:rsidP="003F6455">
            <w:pPr>
              <w:jc w:val="center"/>
              <w:rPr>
                <w:b w:val="0"/>
                <w:bCs w:val="0"/>
              </w:rPr>
            </w:pPr>
            <w:r>
              <w:t>Property</w:t>
            </w:r>
          </w:p>
        </w:tc>
        <w:tc>
          <w:tcPr>
            <w:tcW w:w="1431" w:type="pct"/>
          </w:tcPr>
          <w:p w14:paraId="3B972664"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0A8969B"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EA68EB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6BD536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42390" w:rsidRPr="00E74797" w14:paraId="6A83FF7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7375D04" w14:textId="77777777" w:rsidR="00442390" w:rsidRDefault="00442390" w:rsidP="003F6455">
            <w:pPr>
              <w:rPr>
                <w:sz w:val="24"/>
                <w:szCs w:val="24"/>
              </w:rPr>
            </w:pPr>
            <w:r>
              <w:t>security_principle</w:t>
            </w:r>
          </w:p>
        </w:tc>
        <w:tc>
          <w:tcPr>
            <w:tcW w:w="1431" w:type="pct"/>
            <w:vAlign w:val="center"/>
          </w:tcPr>
          <w:p w14:paraId="11F836C0" w14:textId="77777777" w:rsidR="00C15D6D" w:rsidRDefault="00442390" w:rsidP="003F6455">
            <w:pPr>
              <w:cnfStyle w:val="000000100000" w:firstRow="0" w:lastRow="0" w:firstColumn="0" w:lastColumn="0" w:oddVBand="0" w:evenVBand="0" w:oddHBand="1" w:evenHBand="0" w:firstRowFirstColumn="0" w:firstRowLastColumn="0" w:lastRowFirstColumn="0" w:lastRowLastColumn="0"/>
            </w:pPr>
            <w:r>
              <w:t>oval-sc:</w:t>
            </w:r>
          </w:p>
          <w:p w14:paraId="7A59247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14:paraId="48D9A6DA" w14:textId="77777777" w:rsidR="00442390" w:rsidRPr="0031429A"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0E2D222" w14:textId="77777777"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8A4537D" w14:textId="77777777"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Pr>
                <w:rFonts w:cstheme="minorHAnsi"/>
              </w:rPr>
              <w:t>al</w:t>
            </w:r>
            <w:r w:rsidRPr="003448E9">
              <w:rPr>
                <w:rFonts w:cstheme="minorHAnsi"/>
              </w:rPr>
              <w:t xml:space="preserve">s include users or groups with either local or domain </w:t>
            </w:r>
            <w:r w:rsidRPr="003448E9">
              <w:rPr>
                <w:rFonts w:cstheme="minorHAnsi"/>
              </w:rPr>
              <w:lastRenderedPageBreak/>
              <w:t xml:space="preserve">accounts, and computer accounts created when a computer joins a domain. </w:t>
            </w:r>
          </w:p>
          <w:p w14:paraId="5323ED40" w14:textId="77777777"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rPr>
            </w:pPr>
          </w:p>
          <w:p w14:paraId="2451A06B" w14:textId="77777777" w:rsidR="00442390" w:rsidRPr="008D1704"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442390" w:rsidRPr="00E74797" w14:paraId="07434F4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4ED3759" w14:textId="77777777" w:rsidR="00442390" w:rsidRDefault="00442390" w:rsidP="003F6455">
            <w:pPr>
              <w:rPr>
                <w:sz w:val="24"/>
                <w:szCs w:val="24"/>
              </w:rPr>
            </w:pPr>
            <w:r>
              <w:lastRenderedPageBreak/>
              <w:t>seassignprimarytokenprivilege</w:t>
            </w:r>
          </w:p>
        </w:tc>
        <w:tc>
          <w:tcPr>
            <w:tcW w:w="1431" w:type="pct"/>
            <w:vAlign w:val="center"/>
          </w:tcPr>
          <w:p w14:paraId="7B71427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310007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7ED927E"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19C264" w14:textId="77777777" w:rsidR="00442390" w:rsidRPr="00DE42C7"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442390" w:rsidRPr="00E74797" w14:paraId="37E6D62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C44D4D8" w14:textId="77777777" w:rsidR="00442390" w:rsidRDefault="00442390" w:rsidP="003F6455">
            <w:pPr>
              <w:rPr>
                <w:sz w:val="24"/>
                <w:szCs w:val="24"/>
              </w:rPr>
            </w:pPr>
            <w:r>
              <w:t>seauditprivilege</w:t>
            </w:r>
          </w:p>
        </w:tc>
        <w:tc>
          <w:tcPr>
            <w:tcW w:w="1431" w:type="pct"/>
            <w:vAlign w:val="center"/>
          </w:tcPr>
          <w:p w14:paraId="37A646F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0FCA20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DFF65F"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FB9DF1"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442390" w:rsidRPr="00E74797" w14:paraId="0BEFFAE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DB196F1" w14:textId="77777777" w:rsidR="00442390" w:rsidRDefault="00442390" w:rsidP="003F6455">
            <w:pPr>
              <w:rPr>
                <w:sz w:val="24"/>
                <w:szCs w:val="24"/>
              </w:rPr>
            </w:pPr>
            <w:r>
              <w:t>sebackupprivilege</w:t>
            </w:r>
          </w:p>
        </w:tc>
        <w:tc>
          <w:tcPr>
            <w:tcW w:w="1431" w:type="pct"/>
            <w:vAlign w:val="center"/>
          </w:tcPr>
          <w:p w14:paraId="10F8650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449AB3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939603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2D5A59"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442390" w:rsidRPr="00E74797" w14:paraId="779F918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07918FB" w14:textId="77777777" w:rsidR="00442390" w:rsidRDefault="00442390" w:rsidP="003F6455">
            <w:pPr>
              <w:rPr>
                <w:sz w:val="24"/>
                <w:szCs w:val="24"/>
              </w:rPr>
            </w:pPr>
            <w:r>
              <w:t>sechangenotifyprivilege</w:t>
            </w:r>
          </w:p>
        </w:tc>
        <w:tc>
          <w:tcPr>
            <w:tcW w:w="1431" w:type="pct"/>
            <w:vAlign w:val="center"/>
          </w:tcPr>
          <w:p w14:paraId="10C01D5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532696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A01486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42E6DD"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442390" w:rsidRPr="00E74797" w14:paraId="4794E79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F9E37A4" w14:textId="77777777" w:rsidR="00442390" w:rsidRDefault="00442390" w:rsidP="003F6455">
            <w:pPr>
              <w:rPr>
                <w:sz w:val="24"/>
                <w:szCs w:val="24"/>
              </w:rPr>
            </w:pPr>
            <w:r>
              <w:t>secreateglobalprivilege</w:t>
            </w:r>
          </w:p>
        </w:tc>
        <w:tc>
          <w:tcPr>
            <w:tcW w:w="1431" w:type="pct"/>
            <w:vAlign w:val="center"/>
          </w:tcPr>
          <w:p w14:paraId="33C95B8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EC938C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89462B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F9AFAD1"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442390" w:rsidRPr="00E74797" w14:paraId="6E64E2AA"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6854028" w14:textId="77777777" w:rsidR="00442390" w:rsidRDefault="00442390" w:rsidP="003F6455">
            <w:pPr>
              <w:rPr>
                <w:sz w:val="24"/>
                <w:szCs w:val="24"/>
              </w:rPr>
            </w:pPr>
            <w:r>
              <w:t>secreatepagefileprivilege</w:t>
            </w:r>
          </w:p>
        </w:tc>
        <w:tc>
          <w:tcPr>
            <w:tcW w:w="1431" w:type="pct"/>
            <w:vAlign w:val="center"/>
          </w:tcPr>
          <w:p w14:paraId="30FB102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AA6946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98527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A17727"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442390" w:rsidRPr="00E74797" w14:paraId="31A7176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F58893F" w14:textId="77777777" w:rsidR="00442390" w:rsidRDefault="00442390" w:rsidP="003F6455">
            <w:pPr>
              <w:rPr>
                <w:sz w:val="24"/>
                <w:szCs w:val="24"/>
              </w:rPr>
            </w:pPr>
            <w:r>
              <w:t>secreatepermanentprivilege</w:t>
            </w:r>
          </w:p>
        </w:tc>
        <w:tc>
          <w:tcPr>
            <w:tcW w:w="1431" w:type="pct"/>
            <w:vAlign w:val="center"/>
          </w:tcPr>
          <w:p w14:paraId="7296088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0D230A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AA1829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1A8683"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442390" w:rsidRPr="00E74797" w14:paraId="0B76608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239E1C5" w14:textId="77777777" w:rsidR="00442390" w:rsidRDefault="00442390" w:rsidP="003F6455">
            <w:pPr>
              <w:rPr>
                <w:sz w:val="24"/>
                <w:szCs w:val="24"/>
              </w:rPr>
            </w:pPr>
            <w:r>
              <w:t>secreatesymboliclinkprivilege</w:t>
            </w:r>
          </w:p>
        </w:tc>
        <w:tc>
          <w:tcPr>
            <w:tcW w:w="1431" w:type="pct"/>
            <w:vAlign w:val="center"/>
          </w:tcPr>
          <w:p w14:paraId="31973F7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126AD70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7C7173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BD3126B"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442390" w:rsidRPr="00E74797" w14:paraId="270F2CEB"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760C8DE" w14:textId="77777777" w:rsidR="00442390" w:rsidRDefault="00442390" w:rsidP="003F6455">
            <w:pPr>
              <w:rPr>
                <w:sz w:val="24"/>
                <w:szCs w:val="24"/>
              </w:rPr>
            </w:pPr>
            <w:r>
              <w:t>secreatetokenprivilege</w:t>
            </w:r>
          </w:p>
        </w:tc>
        <w:tc>
          <w:tcPr>
            <w:tcW w:w="1431" w:type="pct"/>
            <w:vAlign w:val="center"/>
          </w:tcPr>
          <w:p w14:paraId="3706D99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1CD67A1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B17282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6BA7BF"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442390" w:rsidRPr="00E74797" w14:paraId="61AC06B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C3B07D2" w14:textId="77777777" w:rsidR="00442390" w:rsidRDefault="00442390" w:rsidP="003F6455">
            <w:pPr>
              <w:rPr>
                <w:sz w:val="24"/>
                <w:szCs w:val="24"/>
              </w:rPr>
            </w:pPr>
            <w:r>
              <w:t>sedebugprivilege</w:t>
            </w:r>
          </w:p>
        </w:tc>
        <w:tc>
          <w:tcPr>
            <w:tcW w:w="1431" w:type="pct"/>
            <w:vAlign w:val="center"/>
          </w:tcPr>
          <w:p w14:paraId="4FA7AB9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E6F022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3B21F0F"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5E3F37"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442390" w:rsidRPr="00E74797" w14:paraId="0A667F51"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F8B2767" w14:textId="77777777" w:rsidR="00442390" w:rsidRDefault="00442390" w:rsidP="003F6455">
            <w:pPr>
              <w:rPr>
                <w:sz w:val="24"/>
                <w:szCs w:val="24"/>
              </w:rPr>
            </w:pPr>
            <w:r>
              <w:t>seenabledelegation</w:t>
            </w:r>
            <w:r>
              <w:lastRenderedPageBreak/>
              <w:t>privilege</w:t>
            </w:r>
          </w:p>
        </w:tc>
        <w:tc>
          <w:tcPr>
            <w:tcW w:w="1431" w:type="pct"/>
            <w:vAlign w:val="center"/>
          </w:tcPr>
          <w:p w14:paraId="38734A5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lastRenderedPageBreak/>
              <w:t>oval-sc:EntityItemBoolType</w:t>
            </w:r>
          </w:p>
        </w:tc>
        <w:tc>
          <w:tcPr>
            <w:tcW w:w="584" w:type="pct"/>
          </w:tcPr>
          <w:p w14:paraId="39F901F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0CC55D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04EF8B"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w:t>
            </w:r>
            <w:r>
              <w:rPr>
                <w:rFonts w:cstheme="minorHAnsi"/>
                <w:color w:val="000000"/>
              </w:rPr>
              <w:lastRenderedPageBreak/>
              <w:t>enable computer and user accounts to be trusted for delegation.</w:t>
            </w:r>
          </w:p>
        </w:tc>
      </w:tr>
      <w:tr w:rsidR="00442390" w:rsidRPr="00E74797" w14:paraId="37694579" w14:textId="77777777" w:rsidTr="007C196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92EF569" w14:textId="77777777" w:rsidR="00442390" w:rsidRDefault="00442390" w:rsidP="003F6455">
            <w:pPr>
              <w:rPr>
                <w:sz w:val="24"/>
                <w:szCs w:val="24"/>
              </w:rPr>
            </w:pPr>
            <w:r>
              <w:lastRenderedPageBreak/>
              <w:t>seimpersonateprivilege</w:t>
            </w:r>
          </w:p>
        </w:tc>
        <w:tc>
          <w:tcPr>
            <w:tcW w:w="1431" w:type="pct"/>
            <w:vAlign w:val="center"/>
          </w:tcPr>
          <w:p w14:paraId="39896C5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80E7CC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ED6C8F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0E7CB25"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442390" w:rsidRPr="00E74797" w14:paraId="38E297B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C9B1689" w14:textId="77777777" w:rsidR="00442390" w:rsidRDefault="00442390" w:rsidP="003F6455">
            <w:pPr>
              <w:rPr>
                <w:sz w:val="24"/>
                <w:szCs w:val="24"/>
              </w:rPr>
            </w:pPr>
            <w:r>
              <w:t>seincreasebasepriorityprivilege</w:t>
            </w:r>
          </w:p>
        </w:tc>
        <w:tc>
          <w:tcPr>
            <w:tcW w:w="1431" w:type="pct"/>
            <w:vAlign w:val="center"/>
          </w:tcPr>
          <w:p w14:paraId="44BC6EF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BF9FAD6"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01895F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3D3337"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442390" w:rsidRPr="00E74797" w14:paraId="77AC45F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7E29C3F" w14:textId="77777777" w:rsidR="00442390" w:rsidRDefault="00442390" w:rsidP="003F6455">
            <w:pPr>
              <w:rPr>
                <w:sz w:val="24"/>
                <w:szCs w:val="24"/>
              </w:rPr>
            </w:pPr>
            <w:r>
              <w:t>seincreasequotaprivilege</w:t>
            </w:r>
          </w:p>
        </w:tc>
        <w:tc>
          <w:tcPr>
            <w:tcW w:w="1431" w:type="pct"/>
            <w:vAlign w:val="center"/>
          </w:tcPr>
          <w:p w14:paraId="7B90FE2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472A27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CCE8A2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97412D"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442390" w:rsidRPr="00E74797" w14:paraId="68350B4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7052724" w14:textId="77777777" w:rsidR="00442390" w:rsidRDefault="00442390" w:rsidP="003F6455">
            <w:pPr>
              <w:rPr>
                <w:sz w:val="24"/>
                <w:szCs w:val="24"/>
              </w:rPr>
            </w:pPr>
            <w:r>
              <w:t>seincreaseworkingsetprivilege</w:t>
            </w:r>
          </w:p>
        </w:tc>
        <w:tc>
          <w:tcPr>
            <w:tcW w:w="1431" w:type="pct"/>
            <w:vAlign w:val="center"/>
          </w:tcPr>
          <w:p w14:paraId="0BBB673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F73B2B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9B515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58B9DE4"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442390" w:rsidRPr="00E74797" w14:paraId="6F5B490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5FE2EEE" w14:textId="77777777" w:rsidR="00442390" w:rsidRDefault="00442390" w:rsidP="003F6455">
            <w:pPr>
              <w:rPr>
                <w:sz w:val="24"/>
                <w:szCs w:val="24"/>
              </w:rPr>
            </w:pPr>
            <w:r>
              <w:t>Seloaddriverprivilege</w:t>
            </w:r>
          </w:p>
        </w:tc>
        <w:tc>
          <w:tcPr>
            <w:tcW w:w="1431" w:type="pct"/>
            <w:vAlign w:val="center"/>
          </w:tcPr>
          <w:p w14:paraId="135B4AA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04B117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AE9587F" w14:textId="77777777"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F4D34E"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442390" w:rsidRPr="00E74797" w14:paraId="3EE110E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C0C73F9" w14:textId="77777777" w:rsidR="00442390" w:rsidRDefault="00442390" w:rsidP="003F6455">
            <w:pPr>
              <w:rPr>
                <w:sz w:val="24"/>
                <w:szCs w:val="24"/>
              </w:rPr>
            </w:pPr>
            <w:r>
              <w:t>selockmemoryprivilege</w:t>
            </w:r>
          </w:p>
        </w:tc>
        <w:tc>
          <w:tcPr>
            <w:tcW w:w="1431" w:type="pct"/>
            <w:vAlign w:val="center"/>
          </w:tcPr>
          <w:p w14:paraId="24C9CB6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C8C43B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C0ED0DE"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6FCB8F"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442390" w:rsidRPr="00E74797" w14:paraId="0E5C0DF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B525398" w14:textId="77777777" w:rsidR="00442390" w:rsidRDefault="00442390" w:rsidP="003F6455">
            <w:pPr>
              <w:rPr>
                <w:sz w:val="24"/>
                <w:szCs w:val="24"/>
              </w:rPr>
            </w:pPr>
            <w:r>
              <w:t>semachineaccountprivilege</w:t>
            </w:r>
          </w:p>
        </w:tc>
        <w:tc>
          <w:tcPr>
            <w:tcW w:w="1431" w:type="pct"/>
            <w:vAlign w:val="center"/>
          </w:tcPr>
          <w:p w14:paraId="005DDAB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B9C78E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CD7B26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E4ECC4"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442390" w:rsidRPr="00E74797" w14:paraId="6B7AE40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C91AD99" w14:textId="77777777" w:rsidR="00442390" w:rsidRDefault="00442390" w:rsidP="003F6455">
            <w:pPr>
              <w:rPr>
                <w:sz w:val="24"/>
                <w:szCs w:val="24"/>
              </w:rPr>
            </w:pPr>
            <w:r>
              <w:t>semanagevolumeprivilege</w:t>
            </w:r>
          </w:p>
        </w:tc>
        <w:tc>
          <w:tcPr>
            <w:tcW w:w="1431" w:type="pct"/>
            <w:vAlign w:val="center"/>
          </w:tcPr>
          <w:p w14:paraId="7BBDCF1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3BBEF07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71CAF5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2809FB0"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442390" w:rsidRPr="00E74797" w14:paraId="56DD94A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48B9AA4" w14:textId="77777777" w:rsidR="00442390" w:rsidRDefault="00442390" w:rsidP="003F6455">
            <w:pPr>
              <w:rPr>
                <w:sz w:val="24"/>
                <w:szCs w:val="24"/>
              </w:rPr>
            </w:pPr>
            <w:r>
              <w:t>seprofilesingleprocessprivilege</w:t>
            </w:r>
          </w:p>
        </w:tc>
        <w:tc>
          <w:tcPr>
            <w:tcW w:w="1431" w:type="pct"/>
            <w:vAlign w:val="center"/>
          </w:tcPr>
          <w:p w14:paraId="5AB8703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70B5409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7B1E6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249DE30"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442390" w:rsidRPr="00E74797" w14:paraId="4C6F4D2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D9CB3DF" w14:textId="77777777" w:rsidR="00442390" w:rsidRDefault="00442390" w:rsidP="003F6455">
            <w:pPr>
              <w:rPr>
                <w:sz w:val="24"/>
                <w:szCs w:val="24"/>
              </w:rPr>
            </w:pPr>
            <w:r>
              <w:t>serelabelprivilege</w:t>
            </w:r>
          </w:p>
        </w:tc>
        <w:tc>
          <w:tcPr>
            <w:tcW w:w="1431" w:type="pct"/>
            <w:vAlign w:val="center"/>
          </w:tcPr>
          <w:p w14:paraId="4FAD266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0A67C8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E043BB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73617A"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442390" w:rsidRPr="00E74797" w14:paraId="58DD7E5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4F0989A" w14:textId="77777777" w:rsidR="00442390" w:rsidRDefault="00442390" w:rsidP="003F6455">
            <w:pPr>
              <w:rPr>
                <w:sz w:val="24"/>
                <w:szCs w:val="24"/>
              </w:rPr>
            </w:pPr>
            <w:r>
              <w:t>seremoteshutdownprivilege</w:t>
            </w:r>
          </w:p>
        </w:tc>
        <w:tc>
          <w:tcPr>
            <w:tcW w:w="1431" w:type="pct"/>
            <w:vAlign w:val="center"/>
          </w:tcPr>
          <w:p w14:paraId="7D1B434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19F1EEB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160959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158706B"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442390" w:rsidRPr="00E74797" w14:paraId="5B2C1201"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44444F7" w14:textId="77777777" w:rsidR="00442390" w:rsidRDefault="00442390" w:rsidP="003F6455">
            <w:pPr>
              <w:rPr>
                <w:sz w:val="24"/>
                <w:szCs w:val="24"/>
              </w:rPr>
            </w:pPr>
            <w:r>
              <w:t>serestoreprivilege</w:t>
            </w:r>
          </w:p>
        </w:tc>
        <w:tc>
          <w:tcPr>
            <w:tcW w:w="1431" w:type="pct"/>
            <w:vAlign w:val="center"/>
          </w:tcPr>
          <w:p w14:paraId="0A16998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00C120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A1B7AE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B4758F2"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restore files and directories. The following access rights are granted if this privilege is held: WRITE_DAC, WRITE_OWNER, ACCESS_SYSTEM_SECURITY, FILE_GENERIC_WRITE, FILE_ADD_FILE, FILE_ADD_SUBDIRECTORY, and DELETE.</w:t>
            </w:r>
          </w:p>
        </w:tc>
      </w:tr>
      <w:tr w:rsidR="00442390" w:rsidRPr="00E74797" w14:paraId="5092442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4BBA540" w14:textId="77777777" w:rsidR="00442390" w:rsidRDefault="00442390" w:rsidP="003F6455">
            <w:pPr>
              <w:rPr>
                <w:sz w:val="24"/>
                <w:szCs w:val="24"/>
              </w:rPr>
            </w:pPr>
            <w:r>
              <w:t>sesecurityprivilege</w:t>
            </w:r>
          </w:p>
        </w:tc>
        <w:tc>
          <w:tcPr>
            <w:tcW w:w="1431" w:type="pct"/>
            <w:vAlign w:val="center"/>
          </w:tcPr>
          <w:p w14:paraId="6DBF6FE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433C63B"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148A7F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B608319"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442390" w:rsidRPr="00E74797" w14:paraId="1688200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64D5F7E" w14:textId="77777777" w:rsidR="00442390" w:rsidRDefault="00442390" w:rsidP="003F6455">
            <w:pPr>
              <w:rPr>
                <w:sz w:val="24"/>
                <w:szCs w:val="24"/>
              </w:rPr>
            </w:pPr>
            <w:r>
              <w:t>seshutdownprivileg</w:t>
            </w:r>
            <w:r>
              <w:lastRenderedPageBreak/>
              <w:t>e</w:t>
            </w:r>
          </w:p>
        </w:tc>
        <w:tc>
          <w:tcPr>
            <w:tcW w:w="1431" w:type="pct"/>
            <w:vAlign w:val="center"/>
          </w:tcPr>
          <w:p w14:paraId="315517A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lastRenderedPageBreak/>
              <w:t>oval-sc:EntityItemBoolType</w:t>
            </w:r>
          </w:p>
        </w:tc>
        <w:tc>
          <w:tcPr>
            <w:tcW w:w="584" w:type="pct"/>
          </w:tcPr>
          <w:p w14:paraId="287921F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A18880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A26333B"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w:t>
            </w:r>
            <w:r>
              <w:rPr>
                <w:rFonts w:cstheme="minorHAnsi"/>
                <w:color w:val="000000"/>
              </w:rPr>
              <w:lastRenderedPageBreak/>
              <w:t>shut down the system.</w:t>
            </w:r>
          </w:p>
        </w:tc>
      </w:tr>
      <w:tr w:rsidR="00442390" w:rsidRPr="00E74797" w14:paraId="065AA4D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F405100" w14:textId="77777777" w:rsidR="00442390" w:rsidRDefault="00442390" w:rsidP="003F6455">
            <w:pPr>
              <w:rPr>
                <w:sz w:val="24"/>
                <w:szCs w:val="24"/>
              </w:rPr>
            </w:pPr>
            <w:r>
              <w:lastRenderedPageBreak/>
              <w:t>sesyncagentprivilege</w:t>
            </w:r>
          </w:p>
        </w:tc>
        <w:tc>
          <w:tcPr>
            <w:tcW w:w="1431" w:type="pct"/>
            <w:vAlign w:val="center"/>
          </w:tcPr>
          <w:p w14:paraId="6170654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FE9835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C60B62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393204" w14:textId="77777777"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7C4DF4">
              <w:rPr>
                <w:rFonts w:cstheme="minorHAnsi"/>
                <w:b/>
                <w:color w:val="000000"/>
                <w:u w:val="single"/>
              </w:rPr>
              <w:t>regardless</w:t>
            </w:r>
            <w:r>
              <w:rPr>
                <w:rFonts w:cstheme="minorHAnsi"/>
                <w:color w:val="000000"/>
              </w:rPr>
              <w:t xml:space="preserve"> of the protection on the objects and properties. </w:t>
            </w:r>
          </w:p>
          <w:p w14:paraId="4E40853D" w14:textId="77777777"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C44616F"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442390" w:rsidRPr="00E74797" w14:paraId="60FBD39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E7354FA" w14:textId="77777777" w:rsidR="00442390" w:rsidRDefault="00442390" w:rsidP="003F6455">
            <w:pPr>
              <w:rPr>
                <w:sz w:val="24"/>
                <w:szCs w:val="24"/>
              </w:rPr>
            </w:pPr>
            <w:r>
              <w:t>sesystemenvironmentprivilege</w:t>
            </w:r>
          </w:p>
        </w:tc>
        <w:tc>
          <w:tcPr>
            <w:tcW w:w="1431" w:type="pct"/>
            <w:vAlign w:val="center"/>
          </w:tcPr>
          <w:p w14:paraId="098FD87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E70C27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6E162F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9F653E"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442390" w:rsidRPr="00E74797" w14:paraId="2D256A9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7F02590" w14:textId="77777777" w:rsidR="00442390" w:rsidRDefault="00442390" w:rsidP="003F6455">
            <w:pPr>
              <w:rPr>
                <w:sz w:val="24"/>
                <w:szCs w:val="24"/>
              </w:rPr>
            </w:pPr>
            <w:r>
              <w:t>sesystemprofileprivilege</w:t>
            </w:r>
          </w:p>
        </w:tc>
        <w:tc>
          <w:tcPr>
            <w:tcW w:w="1431" w:type="pct"/>
            <w:vAlign w:val="center"/>
          </w:tcPr>
          <w:p w14:paraId="12DDCE8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248898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3D1B9C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D08258"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442390" w:rsidRPr="00E74797" w14:paraId="5E7CEA6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F782AF5" w14:textId="77777777" w:rsidR="00442390" w:rsidRDefault="00442390" w:rsidP="003F6455">
            <w:pPr>
              <w:rPr>
                <w:sz w:val="24"/>
                <w:szCs w:val="24"/>
              </w:rPr>
            </w:pPr>
            <w:r>
              <w:t>sesystemtimeprivilege</w:t>
            </w:r>
          </w:p>
        </w:tc>
        <w:tc>
          <w:tcPr>
            <w:tcW w:w="1431" w:type="pct"/>
            <w:vAlign w:val="center"/>
          </w:tcPr>
          <w:p w14:paraId="1014C0A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72EF99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0290D0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1E5F88C"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442390" w:rsidRPr="00E74797" w14:paraId="10B25B6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93844B5" w14:textId="77777777" w:rsidR="00442390" w:rsidRDefault="00442390" w:rsidP="003F6455">
            <w:pPr>
              <w:rPr>
                <w:sz w:val="24"/>
                <w:szCs w:val="24"/>
              </w:rPr>
            </w:pPr>
            <w:r>
              <w:t>setakeownershipprivilege</w:t>
            </w:r>
          </w:p>
        </w:tc>
        <w:tc>
          <w:tcPr>
            <w:tcW w:w="1431" w:type="pct"/>
            <w:vAlign w:val="center"/>
          </w:tcPr>
          <w:p w14:paraId="7EB0B9C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5CD4FCF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1F93D36"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AE2447" w14:textId="77777777" w:rsidR="00442390" w:rsidRPr="00547DC3"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set </w:t>
            </w:r>
            <w:r w:rsidRPr="00547DC3">
              <w:rPr>
                <w:rFonts w:cstheme="minorHAnsi"/>
                <w:b/>
                <w:color w:val="000000"/>
                <w:u w:val="single"/>
              </w:rPr>
              <w:t>only</w:t>
            </w:r>
            <w:r>
              <w:rPr>
                <w:rFonts w:cstheme="minorHAnsi"/>
                <w:color w:val="000000"/>
              </w:rPr>
              <w:t xml:space="preserve"> to those values that the holder may legitimately assign as the owner of an object.</w:t>
            </w:r>
          </w:p>
        </w:tc>
      </w:tr>
      <w:tr w:rsidR="00442390" w:rsidRPr="00E74797" w14:paraId="00F9774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568A329" w14:textId="77777777" w:rsidR="00442390" w:rsidRDefault="00442390" w:rsidP="003F6455">
            <w:pPr>
              <w:rPr>
                <w:sz w:val="24"/>
                <w:szCs w:val="24"/>
              </w:rPr>
            </w:pPr>
            <w:r>
              <w:t>setcbprivilege</w:t>
            </w:r>
          </w:p>
        </w:tc>
        <w:tc>
          <w:tcPr>
            <w:tcW w:w="1431" w:type="pct"/>
            <w:vAlign w:val="center"/>
          </w:tcPr>
          <w:p w14:paraId="3A481D3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7B96494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F85473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70AB61E"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act as part of the operating system, i.e. as part of the Trusted Computer Base (TCB). Some trusted protected subsystems are granted this privilege.</w:t>
            </w:r>
          </w:p>
        </w:tc>
      </w:tr>
      <w:tr w:rsidR="00442390" w:rsidRPr="00E74797" w14:paraId="1A53B10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D61216C" w14:textId="77777777" w:rsidR="00442390" w:rsidRDefault="00442390" w:rsidP="003F6455">
            <w:pPr>
              <w:rPr>
                <w:sz w:val="24"/>
                <w:szCs w:val="24"/>
              </w:rPr>
            </w:pPr>
            <w:r>
              <w:t>setimezoneprivilege</w:t>
            </w:r>
          </w:p>
        </w:tc>
        <w:tc>
          <w:tcPr>
            <w:tcW w:w="1431" w:type="pct"/>
            <w:vAlign w:val="center"/>
          </w:tcPr>
          <w:p w14:paraId="124C358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10AD724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904D9A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A1F357B"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442390" w:rsidRPr="00E74797" w14:paraId="48DA6D8B"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7BA8759" w14:textId="77777777" w:rsidR="00442390" w:rsidRDefault="00442390" w:rsidP="003F6455">
            <w:pPr>
              <w:rPr>
                <w:sz w:val="24"/>
                <w:szCs w:val="24"/>
              </w:rPr>
            </w:pPr>
            <w:r>
              <w:t>seundockprivilege</w:t>
            </w:r>
          </w:p>
        </w:tc>
        <w:tc>
          <w:tcPr>
            <w:tcW w:w="1431" w:type="pct"/>
            <w:vAlign w:val="center"/>
          </w:tcPr>
          <w:p w14:paraId="69E7313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55789D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A507AF6"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C8A187E"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442390" w:rsidRPr="00E74797" w14:paraId="0218161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EA94A2E" w14:textId="77777777" w:rsidR="00442390" w:rsidRDefault="00442390" w:rsidP="003F6455">
            <w:pPr>
              <w:rPr>
                <w:sz w:val="24"/>
                <w:szCs w:val="24"/>
              </w:rPr>
            </w:pPr>
            <w:r>
              <w:t>seunsolicitedinputprivilege</w:t>
            </w:r>
          </w:p>
        </w:tc>
        <w:tc>
          <w:tcPr>
            <w:tcW w:w="1431" w:type="pct"/>
            <w:vAlign w:val="center"/>
          </w:tcPr>
          <w:p w14:paraId="3F8FBB0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805C53F"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06CB7F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5DB1DEE"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Allows the user to read unsolicited input from a </w:t>
            </w:r>
            <w:r>
              <w:rPr>
                <w:rFonts w:cstheme="minorHAnsi"/>
                <w:color w:val="000000"/>
              </w:rPr>
              <w:lastRenderedPageBreak/>
              <w:t>terminal device.</w:t>
            </w:r>
          </w:p>
        </w:tc>
      </w:tr>
      <w:tr w:rsidR="00442390" w:rsidRPr="00E74797" w14:paraId="6848354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1136583" w14:textId="77777777" w:rsidR="00442390" w:rsidRDefault="00442390" w:rsidP="003F6455">
            <w:pPr>
              <w:rPr>
                <w:sz w:val="24"/>
                <w:szCs w:val="24"/>
              </w:rPr>
            </w:pPr>
            <w:r>
              <w:lastRenderedPageBreak/>
              <w:t>sebatchlogonright</w:t>
            </w:r>
          </w:p>
        </w:tc>
        <w:tc>
          <w:tcPr>
            <w:tcW w:w="1431" w:type="pct"/>
            <w:vAlign w:val="center"/>
          </w:tcPr>
          <w:p w14:paraId="102A3C8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3F6164E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668EBE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2ECBAB"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442390" w:rsidRPr="00E74797" w14:paraId="19FDB0B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5312D61" w14:textId="77777777" w:rsidR="00442390" w:rsidRDefault="00442390" w:rsidP="003F6455">
            <w:pPr>
              <w:rPr>
                <w:sz w:val="24"/>
                <w:szCs w:val="24"/>
              </w:rPr>
            </w:pPr>
            <w:r>
              <w:t>seinteractivelogonright</w:t>
            </w:r>
          </w:p>
        </w:tc>
        <w:tc>
          <w:tcPr>
            <w:tcW w:w="1431" w:type="pct"/>
            <w:vAlign w:val="center"/>
          </w:tcPr>
          <w:p w14:paraId="3AA69F6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53D2E7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72C907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AE8A55"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442390" w:rsidRPr="00E74797" w14:paraId="019B41B1"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470AA5B" w14:textId="77777777" w:rsidR="00442390" w:rsidRDefault="00442390" w:rsidP="003F6455">
            <w:pPr>
              <w:rPr>
                <w:sz w:val="24"/>
                <w:szCs w:val="24"/>
              </w:rPr>
            </w:pPr>
            <w:r>
              <w:t>senetworklogonright</w:t>
            </w:r>
          </w:p>
        </w:tc>
        <w:tc>
          <w:tcPr>
            <w:tcW w:w="1431" w:type="pct"/>
            <w:vAlign w:val="center"/>
          </w:tcPr>
          <w:p w14:paraId="61442B0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F34118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B90206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39205C"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442390" w:rsidRPr="00E74797" w14:paraId="305D157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C33D5BA" w14:textId="77777777" w:rsidR="00442390" w:rsidRDefault="00442390" w:rsidP="003F6455">
            <w:pPr>
              <w:rPr>
                <w:sz w:val="24"/>
                <w:szCs w:val="24"/>
              </w:rPr>
            </w:pPr>
            <w:r>
              <w:t>seremoteinteractivelogonright</w:t>
            </w:r>
          </w:p>
        </w:tc>
        <w:tc>
          <w:tcPr>
            <w:tcW w:w="1431" w:type="pct"/>
            <w:vAlign w:val="center"/>
          </w:tcPr>
          <w:p w14:paraId="2B9B23C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79B85B1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08C4ED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1BA3A59"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442390" w:rsidRPr="00E74797" w14:paraId="142A225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E0C50DC" w14:textId="77777777" w:rsidR="00442390" w:rsidRDefault="00442390" w:rsidP="003F6455">
            <w:pPr>
              <w:rPr>
                <w:sz w:val="24"/>
                <w:szCs w:val="24"/>
              </w:rPr>
            </w:pPr>
            <w:r>
              <w:t>seservicelogonright</w:t>
            </w:r>
          </w:p>
        </w:tc>
        <w:tc>
          <w:tcPr>
            <w:tcW w:w="1431" w:type="pct"/>
            <w:vAlign w:val="center"/>
          </w:tcPr>
          <w:p w14:paraId="39870CB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CFEDD6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880C95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B88097"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442390" w:rsidRPr="00E74797" w14:paraId="2BF8355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F73EBED" w14:textId="77777777" w:rsidR="00442390" w:rsidRDefault="00442390" w:rsidP="003F6455">
            <w:pPr>
              <w:rPr>
                <w:sz w:val="24"/>
                <w:szCs w:val="24"/>
              </w:rPr>
            </w:pPr>
            <w:r>
              <w:t>sedenybatchLogonright</w:t>
            </w:r>
          </w:p>
        </w:tc>
        <w:tc>
          <w:tcPr>
            <w:tcW w:w="1431" w:type="pct"/>
            <w:vAlign w:val="center"/>
          </w:tcPr>
          <w:p w14:paraId="0D2E9CC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5041EC5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C14A23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EA0054E"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442390" w:rsidRPr="00E74797" w14:paraId="2FA0316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C230054" w14:textId="77777777" w:rsidR="00442390" w:rsidRDefault="00442390" w:rsidP="003F6455">
            <w:pPr>
              <w:rPr>
                <w:sz w:val="24"/>
                <w:szCs w:val="24"/>
              </w:rPr>
            </w:pPr>
            <w:r>
              <w:t>sedenyinteractivelogonright</w:t>
            </w:r>
          </w:p>
        </w:tc>
        <w:tc>
          <w:tcPr>
            <w:tcW w:w="1431" w:type="pct"/>
            <w:vAlign w:val="center"/>
          </w:tcPr>
          <w:p w14:paraId="15D0796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79CEF51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39D001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9196E11"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442390" w:rsidRPr="00E74797" w14:paraId="0A342CC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F9340B6" w14:textId="77777777" w:rsidR="00442390" w:rsidRDefault="00442390" w:rsidP="003F6455">
            <w:pPr>
              <w:rPr>
                <w:sz w:val="24"/>
                <w:szCs w:val="24"/>
              </w:rPr>
            </w:pPr>
            <w:r>
              <w:t>sedenynetworklogonright</w:t>
            </w:r>
          </w:p>
        </w:tc>
        <w:tc>
          <w:tcPr>
            <w:tcW w:w="1431" w:type="pct"/>
            <w:vAlign w:val="center"/>
          </w:tcPr>
          <w:p w14:paraId="3F26643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EDFE44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E46590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BD15EF1"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442390" w:rsidRPr="00E74797" w14:paraId="0ACF7F2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EA59C7E" w14:textId="77777777" w:rsidR="00442390" w:rsidRDefault="00442390" w:rsidP="003F6455">
            <w:pPr>
              <w:rPr>
                <w:sz w:val="24"/>
                <w:szCs w:val="24"/>
              </w:rPr>
            </w:pPr>
            <w:r>
              <w:t>sedenyremoteInteractivelogonright</w:t>
            </w:r>
          </w:p>
        </w:tc>
        <w:tc>
          <w:tcPr>
            <w:tcW w:w="1431" w:type="pct"/>
            <w:vAlign w:val="center"/>
          </w:tcPr>
          <w:p w14:paraId="02713FF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DB0281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9FFFFF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D0C4567"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442390" w:rsidRPr="00E74797" w14:paraId="7240717A"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54CA818" w14:textId="77777777" w:rsidR="00442390" w:rsidRDefault="00442390" w:rsidP="003F6455">
            <w:pPr>
              <w:rPr>
                <w:sz w:val="24"/>
                <w:szCs w:val="24"/>
              </w:rPr>
            </w:pPr>
            <w:r>
              <w:t>sedenyservicelogonright</w:t>
            </w:r>
          </w:p>
        </w:tc>
        <w:tc>
          <w:tcPr>
            <w:tcW w:w="1431" w:type="pct"/>
            <w:vAlign w:val="center"/>
          </w:tcPr>
          <w:p w14:paraId="78D986C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4C141C8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A97C66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A34950"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442390" w:rsidRPr="00E74797" w14:paraId="3829F89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D4E596C" w14:textId="77777777" w:rsidR="00442390" w:rsidRDefault="00442390" w:rsidP="003F6455">
            <w:pPr>
              <w:rPr>
                <w:sz w:val="24"/>
                <w:szCs w:val="24"/>
              </w:rPr>
            </w:pPr>
            <w:r>
              <w:t>setrustedcredmanaccessnameright</w:t>
            </w:r>
          </w:p>
        </w:tc>
        <w:tc>
          <w:tcPr>
            <w:tcW w:w="1431" w:type="pct"/>
            <w:vAlign w:val="center"/>
          </w:tcPr>
          <w:p w14:paraId="31C940B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10C40346"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ABE4BA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691A7E"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access Credential Manager as a trusted caller.</w:t>
            </w:r>
            <w:r w:rsidRPr="007A561A">
              <w:rPr>
                <w:rFonts w:cstheme="minorHAnsi"/>
                <w:color w:val="000000"/>
              </w:rPr>
              <w:t xml:space="preserve"> NOTE: This is a privilege (referred to as </w:t>
            </w:r>
            <w:r w:rsidRPr="007A561A">
              <w:rPr>
                <w:rStyle w:val="Strong"/>
                <w:rFonts w:cstheme="minorHAnsi"/>
                <w:b w:val="0"/>
                <w:color w:val="2A2A2A"/>
              </w:rPr>
              <w:t>SE_TRUSTED_CREDMAN_ACCESS_NAME)</w:t>
            </w:r>
            <w:r w:rsidRPr="007A561A">
              <w:rPr>
                <w:rFonts w:cstheme="minorHAnsi"/>
                <w:color w:val="000000"/>
              </w:rPr>
              <w:t xml:space="preserve">, not a </w:t>
            </w:r>
            <w:r>
              <w:rPr>
                <w:rFonts w:cstheme="minorHAnsi"/>
                <w:color w:val="000000"/>
              </w:rPr>
              <w:t>right.</w:t>
            </w:r>
          </w:p>
        </w:tc>
      </w:tr>
    </w:tbl>
    <w:p w14:paraId="3D318D45" w14:textId="77777777" w:rsidR="00591B85" w:rsidRDefault="00591B85" w:rsidP="00591B85"/>
    <w:p w14:paraId="31057705" w14:textId="77777777" w:rsidR="00591B85" w:rsidRDefault="00591B85" w:rsidP="00591B85"/>
    <w:p w14:paraId="39B3C452" w14:textId="77777777" w:rsidR="00591B85" w:rsidRDefault="00591B85" w:rsidP="00591B85"/>
    <w:p w14:paraId="407F5EE5" w14:textId="77777777" w:rsidR="00591B85" w:rsidRDefault="00591B85" w:rsidP="00591B85"/>
    <w:p w14:paraId="7168609D" w14:textId="77777777" w:rsidR="00591B85" w:rsidRDefault="00591B85" w:rsidP="00591B85"/>
    <w:p w14:paraId="4C4F56AE" w14:textId="77777777" w:rsidR="00591B85" w:rsidRDefault="00591B85" w:rsidP="00591B85"/>
    <w:p w14:paraId="1ABD1D91" w14:textId="77777777" w:rsidR="00591B85" w:rsidRDefault="00591B85" w:rsidP="00591B85"/>
    <w:p w14:paraId="6423FAAC" w14:textId="77777777" w:rsidR="00591B85" w:rsidRDefault="00591B85" w:rsidP="00591B85"/>
    <w:p w14:paraId="53547EC3" w14:textId="77777777" w:rsidR="00591B85" w:rsidRDefault="00591B85" w:rsidP="00591B85"/>
    <w:p w14:paraId="6B8FD65B" w14:textId="77777777" w:rsidR="00591B85" w:rsidRDefault="00591B85" w:rsidP="00591B85"/>
    <w:p w14:paraId="081F40E5" w14:textId="77777777" w:rsidR="00591B85" w:rsidRDefault="00591B85" w:rsidP="00591B85"/>
    <w:p w14:paraId="320950F5" w14:textId="77777777" w:rsidR="00591B85" w:rsidRDefault="00591B85" w:rsidP="00591B85"/>
    <w:p w14:paraId="2A739096" w14:textId="77777777" w:rsidR="00591B85" w:rsidRDefault="00591B85" w:rsidP="00591B85"/>
    <w:p w14:paraId="2E7E8C35" w14:textId="77777777" w:rsidR="00591B85" w:rsidRDefault="00591B85" w:rsidP="00591B85"/>
    <w:p w14:paraId="47D58C32" w14:textId="77777777" w:rsidR="00591B85" w:rsidRDefault="00591B85" w:rsidP="00591B85"/>
    <w:p w14:paraId="667023D1" w14:textId="77777777" w:rsidR="00591B85" w:rsidRDefault="00591B85" w:rsidP="00591B85"/>
    <w:p w14:paraId="771AF7F7" w14:textId="77777777" w:rsidR="00591B85" w:rsidRDefault="00591B85" w:rsidP="00591B85"/>
    <w:p w14:paraId="60A7C646" w14:textId="77777777" w:rsidR="00591B85" w:rsidRDefault="00591B85" w:rsidP="00591B85"/>
    <w:p w14:paraId="1F6E5BE6" w14:textId="77777777" w:rsidR="00591B85" w:rsidRDefault="00591B85" w:rsidP="00591B85"/>
    <w:p w14:paraId="67C852AE" w14:textId="77777777" w:rsidR="00591B85" w:rsidRDefault="00591B85" w:rsidP="00591B85"/>
    <w:p w14:paraId="0B18CC09" w14:textId="77777777" w:rsidR="00591B85" w:rsidRDefault="00591B85" w:rsidP="00591B85"/>
    <w:p w14:paraId="51581B2F" w14:textId="77777777" w:rsidR="00591B85" w:rsidRDefault="00591B85" w:rsidP="00591B85"/>
    <w:p w14:paraId="3C17B078" w14:textId="77777777" w:rsidR="00591B85" w:rsidRDefault="00591B85" w:rsidP="00BE7B76">
      <w:pPr>
        <w:pStyle w:val="Heading2"/>
        <w:numPr>
          <w:ilvl w:val="1"/>
          <w:numId w:val="6"/>
        </w:numPr>
      </w:pPr>
      <w:bookmarkStart w:id="61" w:name="_Toc334363012"/>
      <w:r>
        <w:t>win-def:auditeventpolicy_test</w:t>
      </w:r>
      <w:bookmarkEnd w:id="61"/>
    </w:p>
    <w:p w14:paraId="73D9AFA0" w14:textId="77777777" w:rsidR="00591B85" w:rsidRDefault="00591B85" w:rsidP="00591B85">
      <w:r w:rsidRPr="00FF1E47">
        <w:t xml:space="preserve">The </w:t>
      </w:r>
      <w:r w:rsidRPr="00FF1E47">
        <w:rPr>
          <w:rFonts w:ascii="Courier New" w:hAnsi="Courier New" w:cs="Courier New"/>
        </w:rPr>
        <w:t xml:space="preserve">auditeventpolicy_test </w:t>
      </w:r>
      <w:r w:rsidRPr="00FF1E47">
        <w:t>is used to make assertions about the different types of events the system should audit</w:t>
      </w:r>
      <w:r w:rsidR="005A4B41" w:rsidRPr="00FF1E47">
        <w:rPr>
          <w:rStyle w:val="FootnoteReference"/>
        </w:rPr>
        <w:footnoteReference w:id="195"/>
      </w:r>
      <w:r w:rsidRPr="00FF1E47">
        <w:t xml:space="preserve">. </w:t>
      </w:r>
      <w:r w:rsidR="005A4B41" w:rsidRPr="00FF1E47">
        <w:rPr>
          <w:rStyle w:val="apple-style-span"/>
          <w:rFonts w:cstheme="minorHAnsi"/>
          <w:color w:val="000000"/>
          <w:shd w:val="clear" w:color="auto" w:fill="FFFFFF"/>
        </w:rPr>
        <w:t>T</w:t>
      </w:r>
      <w:r w:rsidRPr="00FF1E47">
        <w:t xml:space="preserve">he </w:t>
      </w:r>
      <w:r w:rsidRPr="00FF1E47">
        <w:rPr>
          <w:rFonts w:ascii="Courier New" w:hAnsi="Courier New" w:cs="Courier New"/>
        </w:rPr>
        <w:t>auditeventpolicy</w:t>
      </w:r>
      <w:r w:rsidRPr="00FF1E47">
        <w:rPr>
          <w:rFonts w:ascii="Courier New" w:hAnsi="Courier New"/>
        </w:rPr>
        <w:t>_test</w:t>
      </w:r>
      <w:r w:rsidRPr="00FF1E47">
        <w:t xml:space="preserve"> MUST reference one </w:t>
      </w:r>
      <w:r w:rsidRPr="00FF1E47">
        <w:rPr>
          <w:rFonts w:ascii="Courier New" w:hAnsi="Courier New" w:cs="Courier New"/>
        </w:rPr>
        <w:lastRenderedPageBreak/>
        <w:t>auditeventpolicy</w:t>
      </w:r>
      <w:r w:rsidRPr="00FF1E47">
        <w:rPr>
          <w:rFonts w:ascii="Courier New" w:hAnsi="Courier New"/>
        </w:rPr>
        <w:t>_object</w:t>
      </w:r>
      <w:r w:rsidRPr="00FF1E47">
        <w:t xml:space="preserve"> and zero or more </w:t>
      </w:r>
      <w:r w:rsidRPr="00FF1E47">
        <w:rPr>
          <w:rFonts w:ascii="Courier New" w:hAnsi="Courier New" w:cs="Courier New"/>
        </w:rPr>
        <w:t>auditeventpolicy</w:t>
      </w:r>
      <w:r w:rsidRPr="00FF1E47">
        <w:rPr>
          <w:rFonts w:ascii="Courier New" w:hAnsi="Courier New"/>
        </w:rPr>
        <w:t>_states</w:t>
      </w:r>
      <w:r w:rsidRPr="00FF1E47">
        <w:t>.</w:t>
      </w:r>
      <w:r>
        <w:br/>
      </w:r>
      <w:r w:rsidR="00BA08CA">
        <w:object w:dxaOrig="7222" w:dyaOrig="3597" w14:anchorId="298A538D">
          <v:shape id="_x0000_i1046" type="#_x0000_t75" style="width:5in;height:180pt" o:ole="">
            <v:imagedata r:id="rId54" o:title=""/>
          </v:shape>
          <o:OLEObject Type="Embed" ProgID="Visio.Drawing.11" ShapeID="_x0000_i1046" DrawAspect="Content" ObjectID="_1408543143" r:id="rId55"/>
        </w:object>
      </w:r>
    </w:p>
    <w:p w14:paraId="01338AA2" w14:textId="77777777" w:rsidR="00591B85" w:rsidRDefault="00591B85" w:rsidP="00BE7B76">
      <w:pPr>
        <w:pStyle w:val="Heading3"/>
        <w:numPr>
          <w:ilvl w:val="2"/>
          <w:numId w:val="6"/>
        </w:numPr>
        <w:rPr>
          <w:rStyle w:val="Emphasis"/>
          <w:i w:val="0"/>
        </w:rPr>
      </w:pPr>
      <w:bookmarkStart w:id="62" w:name="_Toc334363013"/>
      <w:commentRangeStart w:id="63"/>
      <w:r w:rsidRPr="00143ED0">
        <w:rPr>
          <w:rStyle w:val="Emphasis"/>
          <w:i w:val="0"/>
        </w:rPr>
        <w:t xml:space="preserve">Known </w:t>
      </w:r>
      <w:r>
        <w:rPr>
          <w:rStyle w:val="Emphasis"/>
          <w:i w:val="0"/>
        </w:rPr>
        <w:t>Supported Platforms</w:t>
      </w:r>
      <w:commentRangeEnd w:id="63"/>
      <w:r>
        <w:rPr>
          <w:rStyle w:val="CommentReference"/>
          <w:rFonts w:asciiTheme="minorHAnsi" w:eastAsiaTheme="minorHAnsi" w:hAnsiTheme="minorHAnsi" w:cstheme="minorBidi"/>
          <w:b w:val="0"/>
          <w:bCs w:val="0"/>
          <w:color w:val="auto"/>
        </w:rPr>
        <w:commentReference w:id="63"/>
      </w:r>
      <w:bookmarkEnd w:id="62"/>
    </w:p>
    <w:p w14:paraId="315A25EB" w14:textId="77777777" w:rsidR="00591B85" w:rsidRDefault="00591B85" w:rsidP="00BE7B76">
      <w:pPr>
        <w:pStyle w:val="ListParagraph"/>
        <w:numPr>
          <w:ilvl w:val="0"/>
          <w:numId w:val="3"/>
        </w:numPr>
      </w:pPr>
      <w:r>
        <w:t>Windows XP</w:t>
      </w:r>
    </w:p>
    <w:p w14:paraId="6A6D83A2" w14:textId="77777777" w:rsidR="00591B85" w:rsidRDefault="00591B85" w:rsidP="00BE7B76">
      <w:pPr>
        <w:pStyle w:val="ListParagraph"/>
        <w:numPr>
          <w:ilvl w:val="0"/>
          <w:numId w:val="3"/>
        </w:numPr>
      </w:pPr>
      <w:r>
        <w:t>Windows Vista</w:t>
      </w:r>
    </w:p>
    <w:p w14:paraId="065FCC56" w14:textId="77777777" w:rsidR="00591B85" w:rsidRPr="00CD0931" w:rsidRDefault="00591B85" w:rsidP="00BE7B76">
      <w:pPr>
        <w:pStyle w:val="ListParagraph"/>
        <w:numPr>
          <w:ilvl w:val="0"/>
          <w:numId w:val="3"/>
        </w:numPr>
      </w:pPr>
      <w:r>
        <w:t>Windows 7</w:t>
      </w:r>
    </w:p>
    <w:p w14:paraId="242EBF62" w14:textId="77777777" w:rsidR="00591B85" w:rsidRDefault="00591B85" w:rsidP="00BE7B76">
      <w:pPr>
        <w:pStyle w:val="Heading2"/>
        <w:numPr>
          <w:ilvl w:val="1"/>
          <w:numId w:val="6"/>
        </w:numPr>
      </w:pPr>
      <w:bookmarkStart w:id="64" w:name="_Toc334363014"/>
      <w:r>
        <w:t>win-def:auditeventpolicy_object</w:t>
      </w:r>
      <w:bookmarkEnd w:id="64"/>
    </w:p>
    <w:p w14:paraId="3070D8A9" w14:textId="77777777" w:rsidR="00591B85" w:rsidRDefault="00591B85" w:rsidP="00591B85">
      <w:r>
        <w:t xml:space="preserve">The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events whose associated information should be collected and represented as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items</w:t>
      </w:r>
      <w:r>
        <w:t>. Because there is only one object relating to audit event policy (the system as a whole), there are no child entities defined for this object, so it is considered empty.</w:t>
      </w:r>
    </w:p>
    <w:p w14:paraId="74349EDD" w14:textId="77777777" w:rsidR="00591B85" w:rsidRDefault="00591B85" w:rsidP="00591B85">
      <w:r>
        <w:t xml:space="preserve"> </w:t>
      </w:r>
      <w:r>
        <w:object w:dxaOrig="3292" w:dyaOrig="3445" w14:anchorId="3AB41DCB">
          <v:shape id="_x0000_i1047" type="#_x0000_t75" style="width:168pt;height:173pt" o:ole="">
            <v:imagedata r:id="rId56" o:title=""/>
          </v:shape>
          <o:OLEObject Type="Embed" ProgID="Visio.Drawing.11" ShapeID="_x0000_i1047" DrawAspect="Content" ObjectID="_1408543144" r:id="rId57"/>
        </w:object>
      </w:r>
    </w:p>
    <w:p w14:paraId="21BF6B77" w14:textId="77777777" w:rsidR="00591B85" w:rsidRDefault="00591B85" w:rsidP="00BE7B76">
      <w:pPr>
        <w:pStyle w:val="Heading2"/>
        <w:numPr>
          <w:ilvl w:val="1"/>
          <w:numId w:val="6"/>
        </w:numPr>
      </w:pPr>
      <w:r>
        <w:t xml:space="preserve"> </w:t>
      </w:r>
      <w:bookmarkStart w:id="65" w:name="_Toc334363015"/>
      <w:r>
        <w:t>win-def:auditeventpolicy_state</w:t>
      </w:r>
      <w:bookmarkEnd w:id="65"/>
    </w:p>
    <w:p w14:paraId="478A6C5A" w14:textId="77777777" w:rsidR="00591B85" w:rsidRPr="005A4B41" w:rsidRDefault="00591B85" w:rsidP="00591B85">
      <w:r w:rsidRPr="005F2E1E">
        <w:t>The</w:t>
      </w:r>
      <w:r>
        <w:t xml:space="preserve"> </w:t>
      </w:r>
      <w:r>
        <w:rPr>
          <w:rFonts w:ascii="Courier New" w:hAnsi="Courier New" w:cs="Courier New"/>
        </w:rPr>
        <w:t>auditeventpolicy</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 </w:t>
      </w:r>
      <w:r>
        <w:rPr>
          <w:rFonts w:ascii="Courier New" w:hAnsi="Courier New" w:cs="Courier New"/>
        </w:rPr>
        <w:t>auditeventpolicy</w:t>
      </w:r>
      <w:r w:rsidRPr="00415240">
        <w:rPr>
          <w:rFonts w:ascii="Courier New" w:hAnsi="Courier New" w:cs="Courier New"/>
        </w:rPr>
        <w:t>_</w:t>
      </w:r>
      <w:r w:rsidRPr="00661BB9">
        <w:rPr>
          <w:rFonts w:ascii="Courier New" w:hAnsi="Courier New" w:cs="Courier New"/>
        </w:rPr>
        <w:t>object</w:t>
      </w:r>
      <w:r>
        <w:t xml:space="preserve"> under </w:t>
      </w:r>
      <w:r>
        <w:lastRenderedPageBreak/>
        <w:t xml:space="preserve">Microsoft Windows platforms. The </w:t>
      </w:r>
      <w:r w:rsidR="003374AB">
        <w:t>entities</w:t>
      </w:r>
      <w:r>
        <w:t xml:space="preserve"> correspond to constants under the POLICY_AUDIT_EVENT_TYPE enumeration which all start with </w:t>
      </w:r>
      <w:r w:rsidR="00336F22">
        <w:t>"</w:t>
      </w:r>
      <w:r w:rsidR="005A4B41">
        <w:t>AuditCategory</w:t>
      </w:r>
      <w:r w:rsidR="00336F22">
        <w:t>"</w:t>
      </w:r>
      <w:r w:rsidR="005A4B41">
        <w:rPr>
          <w:rStyle w:val="FootnoteReference"/>
        </w:rPr>
        <w:footnoteReference w:id="196"/>
      </w:r>
      <w:r w:rsidR="005A4B41">
        <w:t>.</w:t>
      </w:r>
    </w:p>
    <w:p w14:paraId="246B9469" w14:textId="77777777" w:rsidR="00591B85" w:rsidRDefault="00D94876" w:rsidP="00591B85">
      <w:r>
        <w:object w:dxaOrig="3705" w:dyaOrig="4105" w14:anchorId="2AE7B8DC">
          <v:shape id="_x0000_i1048" type="#_x0000_t75" style="width:186pt;height:203pt" o:ole="">
            <v:imagedata r:id="rId58" o:title=""/>
          </v:shape>
          <o:OLEObject Type="Embed" ProgID="Visio.Drawing.11" ShapeID="_x0000_i1048" DrawAspect="Content" ObjectID="_1408543145" r:id="rId59"/>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73976B7C"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E294035" w14:textId="77777777" w:rsidR="00591B85" w:rsidRDefault="00591B85" w:rsidP="003F6455">
            <w:pPr>
              <w:jc w:val="center"/>
              <w:rPr>
                <w:b w:val="0"/>
                <w:bCs w:val="0"/>
              </w:rPr>
            </w:pPr>
            <w:r>
              <w:t>Property</w:t>
            </w:r>
          </w:p>
        </w:tc>
        <w:tc>
          <w:tcPr>
            <w:tcW w:w="1431" w:type="pct"/>
          </w:tcPr>
          <w:p w14:paraId="1F9116B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C20F55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377117C5"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8A9C280"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3C78801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3035CBA" w14:textId="77777777" w:rsidR="00591B85" w:rsidRPr="009676C4" w:rsidRDefault="00591B85" w:rsidP="003F6455">
            <w:r>
              <w:t>account_logon</w:t>
            </w:r>
          </w:p>
        </w:tc>
        <w:tc>
          <w:tcPr>
            <w:tcW w:w="1431" w:type="pct"/>
          </w:tcPr>
          <w:p w14:paraId="0308F59C"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9C3115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B7C8B1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3F03448"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127754"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14:paraId="294CAF4A"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5D68E6A" w14:textId="77777777" w:rsidR="00591B85" w:rsidRDefault="00591B85" w:rsidP="003F6455">
            <w:r>
              <w:t>account_management</w:t>
            </w:r>
          </w:p>
        </w:tc>
        <w:tc>
          <w:tcPr>
            <w:tcW w:w="1431" w:type="pct"/>
          </w:tcPr>
          <w:p w14:paraId="432271F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B7AFB81"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80F577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F9BFECB"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8AAE46"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14:paraId="25317A5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DED6719" w14:textId="77777777" w:rsidR="00591B85" w:rsidRDefault="00591B85" w:rsidP="003F6455">
            <w:r>
              <w:t>detailed_tracking</w:t>
            </w:r>
          </w:p>
        </w:tc>
        <w:tc>
          <w:tcPr>
            <w:tcW w:w="1431" w:type="pct"/>
          </w:tcPr>
          <w:p w14:paraId="1799134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6858BE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C54A8C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6DAE8C7"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720ED0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E74797" w14:paraId="01BD6E42"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62E09F4" w14:textId="77777777" w:rsidR="00591B85" w:rsidRDefault="00591B85" w:rsidP="003F6455">
            <w:r>
              <w:t>directory_service_access</w:t>
            </w:r>
          </w:p>
        </w:tc>
        <w:tc>
          <w:tcPr>
            <w:tcW w:w="1431" w:type="pct"/>
          </w:tcPr>
          <w:p w14:paraId="5F40CD0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405607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6D52FC3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3A39A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75D6C7"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access the directory service.</w:t>
            </w:r>
          </w:p>
        </w:tc>
      </w:tr>
      <w:tr w:rsidR="00591B85" w:rsidRPr="00E74797" w14:paraId="5F317C4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3B84E9" w14:textId="77777777" w:rsidR="00591B85" w:rsidRDefault="00591B85" w:rsidP="003F6455">
            <w:r>
              <w:t>logon</w:t>
            </w:r>
          </w:p>
        </w:tc>
        <w:tc>
          <w:tcPr>
            <w:tcW w:w="1431" w:type="pct"/>
          </w:tcPr>
          <w:p w14:paraId="1566BB9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win-</w:t>
            </w:r>
            <w:r>
              <w:lastRenderedPageBreak/>
              <w:t>def:EntityStateAuditType</w:t>
            </w:r>
          </w:p>
        </w:tc>
        <w:tc>
          <w:tcPr>
            <w:tcW w:w="584" w:type="pct"/>
          </w:tcPr>
          <w:p w14:paraId="2136306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14:paraId="36EC60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2D8AC5"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each time </w:t>
            </w:r>
            <w:r>
              <w:rPr>
                <w:rFonts w:cstheme="minorHAnsi"/>
                <w:color w:val="000000"/>
              </w:rPr>
              <w:lastRenderedPageBreak/>
              <w:t>this computer validates the credentials of an account.</w:t>
            </w:r>
          </w:p>
        </w:tc>
      </w:tr>
      <w:tr w:rsidR="00591B85" w:rsidRPr="00E74797" w14:paraId="3B7C5E05"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87ACD40" w14:textId="77777777" w:rsidR="00591B85" w:rsidRDefault="00591B85" w:rsidP="003F6455">
            <w:r>
              <w:lastRenderedPageBreak/>
              <w:t>object_access</w:t>
            </w:r>
          </w:p>
        </w:tc>
        <w:tc>
          <w:tcPr>
            <w:tcW w:w="1431" w:type="pct"/>
          </w:tcPr>
          <w:p w14:paraId="6A20CEF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7B0B4D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116978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ABF5CA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5220E7"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14:paraId="5BC4F43D"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DDABC73"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6"/>
            <w:r>
              <w:rPr>
                <w:rFonts w:cstheme="minorHAnsi"/>
                <w:color w:val="000000"/>
              </w:rPr>
              <w:t>The type of access request, such as Write, Read, or Modify, and the account making the request MUST match the settings in the SACL.</w:t>
            </w:r>
            <w:commentRangeEnd w:id="66"/>
            <w:r>
              <w:rPr>
                <w:rStyle w:val="CommentReference"/>
                <w:rFonts w:eastAsiaTheme="minorHAnsi"/>
                <w:lang w:bidi="ar-SA"/>
              </w:rPr>
              <w:commentReference w:id="66"/>
            </w:r>
          </w:p>
        </w:tc>
      </w:tr>
      <w:tr w:rsidR="00591B85" w:rsidRPr="00E74797" w14:paraId="1599EEF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D2FC248" w14:textId="77777777" w:rsidR="00591B85" w:rsidRDefault="00591B85" w:rsidP="003F6455">
            <w:r>
              <w:t>policy_change</w:t>
            </w:r>
          </w:p>
        </w:tc>
        <w:tc>
          <w:tcPr>
            <w:tcW w:w="1431" w:type="pct"/>
          </w:tcPr>
          <w:p w14:paraId="1C3CFD2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AC989F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50BE30F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B69D0D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7DC923"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E74797" w14:paraId="5A3BA608"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D70B2B3" w14:textId="77777777" w:rsidR="00591B85" w:rsidRDefault="00591B85" w:rsidP="003F6455">
            <w:r>
              <w:t>privilege_use</w:t>
            </w:r>
          </w:p>
        </w:tc>
        <w:tc>
          <w:tcPr>
            <w:tcW w:w="1431" w:type="pct"/>
          </w:tcPr>
          <w:p w14:paraId="77844F5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9E5E14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72FF4A4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6D0C96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CB3EF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E74797" w14:paraId="35941CA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D5D5700" w14:textId="77777777" w:rsidR="00591B85" w:rsidRDefault="00591B85" w:rsidP="003F6455">
            <w:r>
              <w:t>system</w:t>
            </w:r>
          </w:p>
        </w:tc>
        <w:tc>
          <w:tcPr>
            <w:tcW w:w="1431" w:type="pct"/>
          </w:tcPr>
          <w:p w14:paraId="40DF698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55E0214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26A8F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D042D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4462A82"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14:paraId="52D98D2D"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F09C9EA"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14:paraId="0E1C1C3F" w14:textId="77777777" w:rsidR="00591B85" w:rsidRDefault="00591B85" w:rsidP="00591B85"/>
    <w:p w14:paraId="67744DBD" w14:textId="77777777" w:rsidR="00591B85" w:rsidRPr="008B05C1" w:rsidRDefault="00591B85" w:rsidP="00BE7B76">
      <w:pPr>
        <w:pStyle w:val="Heading2"/>
        <w:numPr>
          <w:ilvl w:val="1"/>
          <w:numId w:val="6"/>
        </w:numPr>
      </w:pPr>
      <w:bookmarkStart w:id="67" w:name="_Toc334363016"/>
      <w:r w:rsidRPr="008B05C1">
        <w:lastRenderedPageBreak/>
        <w:t>win-sc:</w:t>
      </w:r>
      <w:r>
        <w:t>auditeventpolicy</w:t>
      </w:r>
      <w:r w:rsidRPr="008B05C1">
        <w:t>__item</w:t>
      </w:r>
      <w:bookmarkEnd w:id="67"/>
    </w:p>
    <w:p w14:paraId="73D735FB" w14:textId="77777777" w:rsidR="00591B85" w:rsidRDefault="00591B85" w:rsidP="00591B85">
      <w:r w:rsidRPr="00910FE5">
        <w:rPr>
          <w:rFonts w:cstheme="minorHAnsi"/>
          <w:color w:val="000000"/>
          <w:sz w:val="24"/>
          <w:szCs w:val="24"/>
        </w:rPr>
        <w:t xml:space="preserve">The </w:t>
      </w:r>
      <w:r w:rsidRPr="000C6E9E">
        <w:rPr>
          <w:rFonts w:ascii="Courier New" w:hAnsi="Courier New" w:cs="Courier New"/>
          <w:sz w:val="24"/>
          <w:szCs w:val="24"/>
        </w:rPr>
        <w:t>auditeventpolicy</w:t>
      </w:r>
      <w:r w:rsidRPr="003E596B">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 xml:space="preserve">different types of events the system should audit. </w:t>
      </w:r>
      <w:r w:rsidR="005352AA">
        <w:t>The attributes in the spec correspond to constants under the POLICY_AUDIT_EVENT_TYPE enumeration which all start with "AuditCategory"</w:t>
      </w:r>
      <w:r w:rsidR="005352AA">
        <w:rPr>
          <w:rStyle w:val="FootnoteReference"/>
        </w:rPr>
        <w:footnoteReference w:id="197"/>
      </w:r>
      <w:r w:rsidR="005352AA">
        <w:t>.</w:t>
      </w:r>
    </w:p>
    <w:p w14:paraId="223ED4B9" w14:textId="77777777" w:rsidR="00591B85" w:rsidRDefault="00591B85" w:rsidP="00591B85">
      <w:r>
        <w:object w:dxaOrig="4279" w:dyaOrig="4014" w14:anchorId="16AB87AC">
          <v:shape id="_x0000_i1049" type="#_x0000_t75" style="width:3in;height:199pt" o:ole="">
            <v:imagedata r:id="rId60" o:title=""/>
          </v:shape>
          <o:OLEObject Type="Embed" ProgID="Visio.Drawing.11" ShapeID="_x0000_i1049" DrawAspect="Content" ObjectID="_1408543146" r:id="rId6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7FB44BB0"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F737E78" w14:textId="77777777" w:rsidR="00591B85" w:rsidRDefault="00591B85" w:rsidP="003F6455">
            <w:pPr>
              <w:jc w:val="center"/>
              <w:rPr>
                <w:b w:val="0"/>
                <w:bCs w:val="0"/>
              </w:rPr>
            </w:pPr>
            <w:r>
              <w:t>Property</w:t>
            </w:r>
          </w:p>
        </w:tc>
        <w:tc>
          <w:tcPr>
            <w:tcW w:w="1431" w:type="pct"/>
          </w:tcPr>
          <w:p w14:paraId="6CC7A37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41D6552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568DCC67"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18E7625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8D1704" w14:paraId="6198A6A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2C8A5F5" w14:textId="77777777" w:rsidR="00591B85" w:rsidRPr="009676C4" w:rsidRDefault="00591B85" w:rsidP="003F6455">
            <w:r>
              <w:t>account_logon</w:t>
            </w:r>
          </w:p>
        </w:tc>
        <w:tc>
          <w:tcPr>
            <w:tcW w:w="1431" w:type="pct"/>
          </w:tcPr>
          <w:p w14:paraId="26938E2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5C077EF"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43C5CD89"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66AE61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09308F"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14:paraId="1628E797"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83D4FAC" w14:textId="77777777" w:rsidR="00591B85" w:rsidRDefault="00591B85" w:rsidP="003F6455">
            <w:r>
              <w:t>account_management</w:t>
            </w:r>
          </w:p>
        </w:tc>
        <w:tc>
          <w:tcPr>
            <w:tcW w:w="1431" w:type="pct"/>
          </w:tcPr>
          <w:p w14:paraId="2326438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DF8E41E"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2053F91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0889970"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373379B"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14:paraId="2FA67E2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A493AC3" w14:textId="77777777" w:rsidR="00591B85" w:rsidRDefault="00591B85" w:rsidP="003F6455">
            <w:r>
              <w:t>detailed_tracking</w:t>
            </w:r>
          </w:p>
        </w:tc>
        <w:tc>
          <w:tcPr>
            <w:tcW w:w="1431" w:type="pct"/>
          </w:tcPr>
          <w:p w14:paraId="2660197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FBCCC48"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18F5C3E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768E49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16116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DE42C7" w14:paraId="1D842BC0"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1416612" w14:textId="77777777" w:rsidR="00591B85" w:rsidRDefault="00591B85" w:rsidP="003F6455">
            <w:r>
              <w:t>directory_service_access</w:t>
            </w:r>
          </w:p>
        </w:tc>
        <w:tc>
          <w:tcPr>
            <w:tcW w:w="1431" w:type="pct"/>
          </w:tcPr>
          <w:p w14:paraId="64F58F3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3B84002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5207BE5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E1D594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6F704E9"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to access the directory </w:t>
            </w:r>
            <w:r>
              <w:rPr>
                <w:rFonts w:cstheme="minorHAnsi"/>
                <w:color w:val="000000"/>
              </w:rPr>
              <w:lastRenderedPageBreak/>
              <w:t>service.</w:t>
            </w:r>
          </w:p>
        </w:tc>
      </w:tr>
      <w:tr w:rsidR="00591B85" w:rsidRPr="006D5F15" w14:paraId="5EC125F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28F14B4" w14:textId="77777777" w:rsidR="00591B85" w:rsidRDefault="00591B85" w:rsidP="003F6455">
            <w:r>
              <w:lastRenderedPageBreak/>
              <w:t>logon</w:t>
            </w:r>
          </w:p>
        </w:tc>
        <w:tc>
          <w:tcPr>
            <w:tcW w:w="1431" w:type="pct"/>
          </w:tcPr>
          <w:p w14:paraId="761A20D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369F3A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72B42B2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4E82B7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9D86C57"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6D5F15" w14:paraId="6D35F6F9"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2DA3ED6" w14:textId="77777777" w:rsidR="00591B85" w:rsidRDefault="00591B85" w:rsidP="003F6455">
            <w:r>
              <w:t>object_access</w:t>
            </w:r>
          </w:p>
        </w:tc>
        <w:tc>
          <w:tcPr>
            <w:tcW w:w="1431" w:type="pct"/>
          </w:tcPr>
          <w:p w14:paraId="79A963D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2692A7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478F09F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57D665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6CC5194"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14:paraId="27626E2A"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628FB1B"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8"/>
            <w:r>
              <w:rPr>
                <w:rFonts w:cstheme="minorHAnsi"/>
                <w:color w:val="000000"/>
              </w:rPr>
              <w:t>The type of access request, such as Write, Read, or Modify, and the account making the request MUST match the settings in the SACL.</w:t>
            </w:r>
            <w:commentRangeEnd w:id="68"/>
            <w:r>
              <w:rPr>
                <w:rStyle w:val="CommentReference"/>
                <w:rFonts w:eastAsiaTheme="minorHAnsi"/>
                <w:lang w:bidi="ar-SA"/>
              </w:rPr>
              <w:commentReference w:id="68"/>
            </w:r>
          </w:p>
        </w:tc>
      </w:tr>
      <w:tr w:rsidR="00591B85" w:rsidRPr="006D5F15" w14:paraId="4B928B2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A50A930" w14:textId="77777777" w:rsidR="00591B85" w:rsidRDefault="00591B85" w:rsidP="003F6455">
            <w:r>
              <w:t>policy_change</w:t>
            </w:r>
          </w:p>
        </w:tc>
        <w:tc>
          <w:tcPr>
            <w:tcW w:w="1431" w:type="pct"/>
          </w:tcPr>
          <w:p w14:paraId="137784A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B29024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1F49A1E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D41C3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4B3DE6"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6D5F15" w14:paraId="4905719F"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FF22978" w14:textId="77777777" w:rsidR="00591B85" w:rsidRDefault="00591B85" w:rsidP="003F6455">
            <w:r>
              <w:t>privilege_use</w:t>
            </w:r>
          </w:p>
        </w:tc>
        <w:tc>
          <w:tcPr>
            <w:tcW w:w="1431" w:type="pct"/>
          </w:tcPr>
          <w:p w14:paraId="182DBE8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DF41EE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0951A10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B9AD2E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D9A719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6D5F15" w14:paraId="0BA4AAF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E4B594" w14:textId="77777777" w:rsidR="00591B85" w:rsidRDefault="00591B85" w:rsidP="003F6455">
            <w:r>
              <w:t>system</w:t>
            </w:r>
          </w:p>
        </w:tc>
        <w:tc>
          <w:tcPr>
            <w:tcW w:w="1431" w:type="pct"/>
          </w:tcPr>
          <w:p w14:paraId="1116E04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5A70B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646512E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492A89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95A9B0C"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14:paraId="03FAEE4F"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C950319"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14:paraId="47400AF1" w14:textId="77777777" w:rsidR="00591B85" w:rsidRDefault="00591B85" w:rsidP="00591B85"/>
    <w:p w14:paraId="7EF09C62" w14:textId="77777777" w:rsidR="00591B85" w:rsidRDefault="00591B85" w:rsidP="00591B85"/>
    <w:p w14:paraId="6FAC5DD3" w14:textId="77777777" w:rsidR="00591B85" w:rsidRDefault="00591B85" w:rsidP="00591B85"/>
    <w:p w14:paraId="42985C2A" w14:textId="77777777" w:rsidR="00591B85" w:rsidRDefault="00591B85" w:rsidP="00BE7B76">
      <w:pPr>
        <w:pStyle w:val="Heading2"/>
        <w:numPr>
          <w:ilvl w:val="1"/>
          <w:numId w:val="6"/>
        </w:numPr>
      </w:pPr>
      <w:bookmarkStart w:id="69" w:name="_Toc334363017"/>
      <w:r>
        <w:lastRenderedPageBreak/>
        <w:t>win-def:EntityStateAuditType</w:t>
      </w:r>
      <w:bookmarkEnd w:id="69"/>
    </w:p>
    <w:p w14:paraId="6A14A27A" w14:textId="77777777"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3AB34822"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34AA1FC0"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7D90E52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1684A78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0AE300B8" w14:textId="77777777" w:rsidR="00591B85" w:rsidRPr="00A719C5" w:rsidRDefault="00591B85" w:rsidP="003F6455">
            <w:r>
              <w:t>AUDIT_FAILURE</w:t>
            </w:r>
          </w:p>
        </w:tc>
        <w:tc>
          <w:tcPr>
            <w:tcW w:w="4071" w:type="pct"/>
            <w:tcBorders>
              <w:left w:val="single" w:sz="4" w:space="0" w:color="auto"/>
            </w:tcBorders>
          </w:tcPr>
          <w:p w14:paraId="419F4772"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4F545441"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7A1B819D"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0C485E3F"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16EBB24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71311262" w14:textId="77777777" w:rsidR="00591B85" w:rsidRDefault="00591B85" w:rsidP="003F6455">
            <w:r>
              <w:t>AUDIT_SUCCESS</w:t>
            </w:r>
          </w:p>
        </w:tc>
        <w:tc>
          <w:tcPr>
            <w:tcW w:w="4071" w:type="pct"/>
            <w:tcBorders>
              <w:left w:val="single" w:sz="4" w:space="0" w:color="auto"/>
            </w:tcBorders>
          </w:tcPr>
          <w:p w14:paraId="029B327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233CB85E"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B225C34" w14:textId="77777777" w:rsidR="00591B85" w:rsidRDefault="00591B85" w:rsidP="003F6455">
            <w:r>
              <w:t>AUDIT_SUCCESS_FAILURE</w:t>
            </w:r>
          </w:p>
        </w:tc>
        <w:tc>
          <w:tcPr>
            <w:tcW w:w="4071" w:type="pct"/>
            <w:tcBorders>
              <w:left w:val="single" w:sz="4" w:space="0" w:color="auto"/>
            </w:tcBorders>
          </w:tcPr>
          <w:p w14:paraId="203819A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1511F1C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B79B76D" w14:textId="77777777" w:rsidR="00591B85" w:rsidRPr="00BD4CA7" w:rsidRDefault="00591B85" w:rsidP="003F6455">
            <w:pPr>
              <w:rPr>
                <w:i/>
              </w:rPr>
            </w:pPr>
            <w:r>
              <w:rPr>
                <w:i/>
              </w:rPr>
              <w:t>&lt;empty string&gt;</w:t>
            </w:r>
          </w:p>
        </w:tc>
        <w:tc>
          <w:tcPr>
            <w:tcW w:w="4071" w:type="pct"/>
            <w:tcBorders>
              <w:left w:val="single" w:sz="4" w:space="0" w:color="auto"/>
            </w:tcBorders>
          </w:tcPr>
          <w:p w14:paraId="377EC32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C746E99" w14:textId="77777777" w:rsidR="00591B85" w:rsidRDefault="00591B85" w:rsidP="00BE7B76">
      <w:pPr>
        <w:pStyle w:val="Heading2"/>
        <w:numPr>
          <w:ilvl w:val="1"/>
          <w:numId w:val="6"/>
        </w:numPr>
      </w:pPr>
      <w:bookmarkStart w:id="70" w:name="_Toc334363018"/>
      <w:r>
        <w:t>win-sc:EntityItemAuditType</w:t>
      </w:r>
      <w:bookmarkEnd w:id="70"/>
    </w:p>
    <w:p w14:paraId="49C3DC97" w14:textId="77777777"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2D490D1A"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79F2742E"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655FF50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33AB6B5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6887150" w14:textId="77777777" w:rsidR="00591B85" w:rsidRPr="00A719C5" w:rsidRDefault="00591B85" w:rsidP="003F6455">
            <w:r>
              <w:t>AUDIT_FAILURE</w:t>
            </w:r>
          </w:p>
        </w:tc>
        <w:tc>
          <w:tcPr>
            <w:tcW w:w="4071" w:type="pct"/>
            <w:tcBorders>
              <w:left w:val="single" w:sz="4" w:space="0" w:color="auto"/>
            </w:tcBorders>
          </w:tcPr>
          <w:p w14:paraId="1B700639"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7F809E49"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52427A2B"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5B55A3FA"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5DFD872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04454904" w14:textId="77777777" w:rsidR="00591B85" w:rsidRDefault="00591B85" w:rsidP="003F6455">
            <w:r>
              <w:t>AUDIT_SUCCESS</w:t>
            </w:r>
          </w:p>
        </w:tc>
        <w:tc>
          <w:tcPr>
            <w:tcW w:w="4071" w:type="pct"/>
            <w:tcBorders>
              <w:left w:val="single" w:sz="4" w:space="0" w:color="auto"/>
            </w:tcBorders>
          </w:tcPr>
          <w:p w14:paraId="710EC08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436E1A2D"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2362041" w14:textId="77777777" w:rsidR="00591B85" w:rsidRDefault="00591B85" w:rsidP="003F6455">
            <w:r>
              <w:t>AUDIT_SUCCESS_FAILURE</w:t>
            </w:r>
          </w:p>
        </w:tc>
        <w:tc>
          <w:tcPr>
            <w:tcW w:w="4071" w:type="pct"/>
            <w:tcBorders>
              <w:left w:val="single" w:sz="4" w:space="0" w:color="auto"/>
            </w:tcBorders>
          </w:tcPr>
          <w:p w14:paraId="518055F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5287A7A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71EF1473" w14:textId="77777777" w:rsidR="00591B85" w:rsidRPr="00BD4CA7" w:rsidRDefault="00591B85" w:rsidP="003F6455">
            <w:pPr>
              <w:rPr>
                <w:i/>
              </w:rPr>
            </w:pPr>
            <w:r>
              <w:rPr>
                <w:i/>
              </w:rPr>
              <w:t>&lt;empty string&gt;</w:t>
            </w:r>
          </w:p>
        </w:tc>
        <w:tc>
          <w:tcPr>
            <w:tcW w:w="4071" w:type="pct"/>
            <w:tcBorders>
              <w:left w:val="single" w:sz="4" w:space="0" w:color="auto"/>
            </w:tcBorders>
          </w:tcPr>
          <w:p w14:paraId="7BF0736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3937BA43" w14:textId="77777777" w:rsidR="00591B85" w:rsidRDefault="00591B85" w:rsidP="00591B85"/>
    <w:p w14:paraId="29F17B33" w14:textId="77777777" w:rsidR="00591B85" w:rsidRDefault="00591B85" w:rsidP="00591B85"/>
    <w:p w14:paraId="30102BB8" w14:textId="77777777" w:rsidR="00591B85" w:rsidRDefault="00591B85" w:rsidP="00591B85"/>
    <w:p w14:paraId="776A03AA" w14:textId="77777777" w:rsidR="00591B85" w:rsidRDefault="00591B85" w:rsidP="00591B85"/>
    <w:p w14:paraId="391B7816" w14:textId="77777777" w:rsidR="00591B85" w:rsidRDefault="00591B85" w:rsidP="00591B85"/>
    <w:p w14:paraId="6DDAAA0C" w14:textId="77777777" w:rsidR="00591B85" w:rsidRDefault="00591B85" w:rsidP="00591B85"/>
    <w:p w14:paraId="78BA8831" w14:textId="77777777" w:rsidR="00591B85" w:rsidRDefault="00591B85" w:rsidP="00591B85"/>
    <w:p w14:paraId="2707A721" w14:textId="77777777" w:rsidR="00591B85" w:rsidRDefault="00591B85" w:rsidP="00591B85"/>
    <w:p w14:paraId="6BA3630B" w14:textId="77777777" w:rsidR="00591B85" w:rsidRDefault="00591B85" w:rsidP="00591B85"/>
    <w:p w14:paraId="761B96D4" w14:textId="77777777" w:rsidR="00591B85" w:rsidRDefault="00591B85" w:rsidP="00BE7B76">
      <w:pPr>
        <w:pStyle w:val="Heading2"/>
        <w:numPr>
          <w:ilvl w:val="1"/>
          <w:numId w:val="6"/>
        </w:numPr>
      </w:pPr>
      <w:bookmarkStart w:id="71" w:name="_Toc334363019"/>
      <w:r>
        <w:t>win-def:auditeventpolicysubcategories_test</w:t>
      </w:r>
      <w:bookmarkEnd w:id="71"/>
    </w:p>
    <w:p w14:paraId="1B762A58" w14:textId="77777777"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_test</w:t>
      </w:r>
      <w:r>
        <w:rPr>
          <w:rFonts w:ascii="Courier New" w:hAnsi="Courier New" w:cs="Courier New"/>
        </w:rPr>
        <w:t xml:space="preserve"> </w:t>
      </w:r>
      <w:r>
        <w:t>is used to make assertions about the different audit event policy settings on a Windows system</w:t>
      </w:r>
      <w:r w:rsidR="005352AA">
        <w:rPr>
          <w:rStyle w:val="FootnoteReference"/>
        </w:rPr>
        <w:footnoteReference w:id="198"/>
      </w:r>
      <w:r>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auditeventpolicysubcategories</w:t>
      </w:r>
      <w:r w:rsidRPr="00415240">
        <w:rPr>
          <w:rFonts w:ascii="Courier New" w:hAnsi="Courier New" w:cs="Courier New"/>
        </w:rPr>
        <w:t>_</w:t>
      </w:r>
      <w:r>
        <w:rPr>
          <w:rFonts w:ascii="Courier New" w:hAnsi="Courier New"/>
        </w:rPr>
        <w:t>test</w:t>
      </w:r>
      <w:r>
        <w:t xml:space="preserve"> MUST reference one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object</w:t>
      </w:r>
      <w:r>
        <w:t xml:space="preserve"> and zero or more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states</w:t>
      </w:r>
      <w:r>
        <w:t>.</w:t>
      </w:r>
      <w:r>
        <w:br/>
      </w:r>
      <w:r w:rsidR="00B032AF">
        <w:object w:dxaOrig="8307" w:dyaOrig="3597" w14:anchorId="4D808A5B">
          <v:shape id="_x0000_i1050" type="#_x0000_t75" style="width:415pt;height:180pt" o:ole="">
            <v:imagedata r:id="rId62" o:title=""/>
          </v:shape>
          <o:OLEObject Type="Embed" ProgID="Visio.Drawing.11" ShapeID="_x0000_i1050" DrawAspect="Content" ObjectID="_1408543147" r:id="rId63"/>
        </w:object>
      </w:r>
    </w:p>
    <w:p w14:paraId="1F433807" w14:textId="77777777" w:rsidR="00591B85" w:rsidRDefault="00591B85" w:rsidP="00BE7B76">
      <w:pPr>
        <w:pStyle w:val="Heading3"/>
        <w:numPr>
          <w:ilvl w:val="2"/>
          <w:numId w:val="6"/>
        </w:numPr>
        <w:rPr>
          <w:rStyle w:val="Emphasis"/>
          <w:i w:val="0"/>
        </w:rPr>
      </w:pPr>
      <w:bookmarkStart w:id="72" w:name="_Toc334363020"/>
      <w:commentRangeStart w:id="73"/>
      <w:r w:rsidRPr="00143ED0">
        <w:rPr>
          <w:rStyle w:val="Emphasis"/>
          <w:i w:val="0"/>
        </w:rPr>
        <w:t xml:space="preserve">Known </w:t>
      </w:r>
      <w:r>
        <w:rPr>
          <w:rStyle w:val="Emphasis"/>
          <w:i w:val="0"/>
        </w:rPr>
        <w:t>Supported Platforms</w:t>
      </w:r>
      <w:commentRangeEnd w:id="73"/>
      <w:r>
        <w:rPr>
          <w:rStyle w:val="CommentReference"/>
          <w:rFonts w:asciiTheme="minorHAnsi" w:eastAsiaTheme="minorHAnsi" w:hAnsiTheme="minorHAnsi" w:cstheme="minorBidi"/>
          <w:b w:val="0"/>
          <w:bCs w:val="0"/>
          <w:color w:val="auto"/>
        </w:rPr>
        <w:commentReference w:id="73"/>
      </w:r>
      <w:bookmarkEnd w:id="72"/>
    </w:p>
    <w:p w14:paraId="70C93803" w14:textId="77777777" w:rsidR="00591B85" w:rsidRDefault="00591B85" w:rsidP="00BE7B76">
      <w:pPr>
        <w:pStyle w:val="ListParagraph"/>
        <w:numPr>
          <w:ilvl w:val="0"/>
          <w:numId w:val="3"/>
        </w:numPr>
      </w:pPr>
      <w:r>
        <w:t xml:space="preserve">Windows XP </w:t>
      </w:r>
    </w:p>
    <w:p w14:paraId="7276B243" w14:textId="77777777" w:rsidR="00591B85" w:rsidRDefault="00591B85" w:rsidP="00BE7B76">
      <w:pPr>
        <w:pStyle w:val="ListParagraph"/>
        <w:numPr>
          <w:ilvl w:val="0"/>
          <w:numId w:val="3"/>
        </w:numPr>
      </w:pPr>
      <w:r>
        <w:t>Windows Vista</w:t>
      </w:r>
    </w:p>
    <w:p w14:paraId="4EA1B930" w14:textId="77777777" w:rsidR="00591B85" w:rsidRPr="00CD0931" w:rsidRDefault="00591B85" w:rsidP="00BE7B76">
      <w:pPr>
        <w:pStyle w:val="ListParagraph"/>
        <w:numPr>
          <w:ilvl w:val="0"/>
          <w:numId w:val="3"/>
        </w:numPr>
      </w:pPr>
      <w:r>
        <w:t xml:space="preserve">Windows 7 </w:t>
      </w:r>
      <w:commentRangeStart w:id="74"/>
      <w:r>
        <w:t>(not guaranteed for the kerberos_ticket_events category)</w:t>
      </w:r>
      <w:commentRangeEnd w:id="74"/>
      <w:r>
        <w:rPr>
          <w:rStyle w:val="CommentReference"/>
        </w:rPr>
        <w:commentReference w:id="74"/>
      </w:r>
    </w:p>
    <w:p w14:paraId="2D4A423A" w14:textId="77777777" w:rsidR="00591B85" w:rsidRDefault="00591B85" w:rsidP="00BE7B76">
      <w:pPr>
        <w:pStyle w:val="Heading2"/>
        <w:numPr>
          <w:ilvl w:val="1"/>
          <w:numId w:val="6"/>
        </w:numPr>
      </w:pPr>
      <w:bookmarkStart w:id="75" w:name="_Toc334363021"/>
      <w:r>
        <w:t>win-def:auditeventpolicysubcategories_object</w:t>
      </w:r>
      <w:bookmarkEnd w:id="75"/>
      <w:r w:rsidDel="00341AB3">
        <w:t xml:space="preserve"> </w:t>
      </w:r>
    </w:p>
    <w:p w14:paraId="14DB721B" w14:textId="77777777"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 policy subcategories whose associated information should be collected and represented as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items</w:t>
      </w:r>
      <w:r>
        <w:t>. Because there is only one object relating to audit event policy subcategories (the system as a whole), there are no child entities defined for this object, so it is considered empty.</w:t>
      </w:r>
      <w:r w:rsidR="000528EB">
        <w:t xml:space="preserve"> </w:t>
      </w:r>
    </w:p>
    <w:p w14:paraId="41B530C7" w14:textId="77777777" w:rsidR="00591B85" w:rsidRDefault="00591B85" w:rsidP="00591B85">
      <w:r>
        <w:lastRenderedPageBreak/>
        <w:t xml:space="preserve"> </w:t>
      </w:r>
      <w:r>
        <w:object w:dxaOrig="4376" w:dyaOrig="2992" w14:anchorId="574899BA">
          <v:shape id="_x0000_i1051" type="#_x0000_t75" style="width:223pt;height:149pt" o:ole="">
            <v:imagedata r:id="rId64" o:title=""/>
          </v:shape>
          <o:OLEObject Type="Embed" ProgID="Visio.Drawing.11" ShapeID="_x0000_i1051" DrawAspect="Content" ObjectID="_1408543148" r:id="rId65"/>
        </w:object>
      </w:r>
    </w:p>
    <w:p w14:paraId="5F1D1A42" w14:textId="77777777" w:rsidR="00591B85" w:rsidRDefault="00591B85" w:rsidP="00BE7B76">
      <w:pPr>
        <w:pStyle w:val="Heading2"/>
        <w:numPr>
          <w:ilvl w:val="1"/>
          <w:numId w:val="6"/>
        </w:numPr>
      </w:pPr>
      <w:r>
        <w:t xml:space="preserve"> </w:t>
      </w:r>
      <w:bookmarkStart w:id="76" w:name="_Toc334363022"/>
      <w:r>
        <w:t>win-def:</w:t>
      </w:r>
      <w:r w:rsidRPr="0014534C">
        <w:t xml:space="preserve"> </w:t>
      </w:r>
      <w:r>
        <w:t>auditeventpolicysubcategories_state</w:t>
      </w:r>
      <w:bookmarkEnd w:id="76"/>
    </w:p>
    <w:p w14:paraId="7A853941" w14:textId="77777777" w:rsidR="00591B85" w:rsidRDefault="00591B85" w:rsidP="00591B85">
      <w:r w:rsidRPr="005F2E1E">
        <w:t>The</w:t>
      </w:r>
      <w:r>
        <w:t xml:space="preserve"> </w:t>
      </w:r>
      <w:r>
        <w:rPr>
          <w:rFonts w:ascii="Courier New" w:hAnsi="Courier New" w:cs="Courier New"/>
        </w:rPr>
        <w:t>auditeventpolicysubcategories</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auditeventpolicysubcategories</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w:t>
      </w:r>
      <w:r>
        <w:rPr>
          <w:rFonts w:ascii="Courier New" w:hAnsi="Courier New" w:cs="Courier New"/>
        </w:rPr>
        <w:t xml:space="preserve"> auditeventpolicysubcategories</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0528EB">
        <w:rPr>
          <w:rStyle w:val="FootnoteReference"/>
        </w:rPr>
        <w:footnoteReference w:id="199"/>
      </w:r>
      <w:r>
        <w:t>.</w:t>
      </w:r>
    </w:p>
    <w:p w14:paraId="63F2664D" w14:textId="77777777" w:rsidR="00591B85" w:rsidRDefault="00591B85" w:rsidP="00591B85">
      <w:r>
        <w:object w:dxaOrig="5222" w:dyaOrig="12983" w14:anchorId="173E5827">
          <v:shape id="_x0000_i1052" type="#_x0000_t75" style="width:251pt;height:629pt" o:ole="">
            <v:imagedata r:id="rId66" o:title=""/>
          </v:shape>
          <o:OLEObject Type="Embed" ProgID="Visio.Drawing.11" ShapeID="_x0000_i1052" DrawAspect="Content" ObjectID="_1408543149" r:id="rId67"/>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53D5B4DC"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54B8331" w14:textId="77777777" w:rsidR="00591B85" w:rsidRDefault="00591B85" w:rsidP="003F6455">
            <w:pPr>
              <w:jc w:val="center"/>
              <w:rPr>
                <w:b w:val="0"/>
                <w:bCs w:val="0"/>
              </w:rPr>
            </w:pPr>
            <w:r>
              <w:lastRenderedPageBreak/>
              <w:t>Property</w:t>
            </w:r>
          </w:p>
        </w:tc>
        <w:tc>
          <w:tcPr>
            <w:tcW w:w="1431" w:type="pct"/>
          </w:tcPr>
          <w:p w14:paraId="1CF4EC3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7B176FD1"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D29A3B4"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517A171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365D40A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8884964" w14:textId="77777777" w:rsidR="00591B85" w:rsidRDefault="00591B85" w:rsidP="003F6455">
            <w:pPr>
              <w:rPr>
                <w:sz w:val="24"/>
                <w:szCs w:val="24"/>
              </w:rPr>
            </w:pPr>
            <w:r>
              <w:t>credential_validation</w:t>
            </w:r>
          </w:p>
        </w:tc>
        <w:tc>
          <w:tcPr>
            <w:tcW w:w="1431" w:type="pct"/>
          </w:tcPr>
          <w:p w14:paraId="2F7469A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0051956"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EA9B588"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FA6129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1236818"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that are generated by validation tests on user account logon credentials. This has GUID </w:t>
            </w:r>
            <w:r w:rsidRPr="00EE6EAB">
              <w:rPr>
                <w:rStyle w:val="apple-style-span"/>
                <w:rFonts w:cstheme="minorHAnsi"/>
                <w:color w:val="000000"/>
                <w:shd w:val="clear" w:color="auto" w:fill="FFFFFF"/>
              </w:rPr>
              <w:t>{0CCE923F-69AE-11D9-BED3-505054503030}.</w:t>
            </w:r>
          </w:p>
        </w:tc>
      </w:tr>
      <w:tr w:rsidR="00591B85" w:rsidRPr="00E74797" w14:paraId="031DD2E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2852726" w14:textId="77777777" w:rsidR="00591B85" w:rsidRDefault="00591B85" w:rsidP="003F6455">
            <w:pPr>
              <w:rPr>
                <w:sz w:val="24"/>
                <w:szCs w:val="24"/>
              </w:rPr>
            </w:pPr>
            <w:r>
              <w:t>kerberos_authentication_service</w:t>
            </w:r>
          </w:p>
        </w:tc>
        <w:tc>
          <w:tcPr>
            <w:tcW w:w="1431" w:type="pct"/>
          </w:tcPr>
          <w:p w14:paraId="393B9B4C"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3EC178D1"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F44CB5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D395AD1"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C5DBCBA"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authentication ticket-granting ticket (TGT) requests. This has GUID </w:t>
            </w:r>
            <w:r w:rsidRPr="00EE6EAB">
              <w:rPr>
                <w:rStyle w:val="apple-style-span"/>
                <w:rFonts w:cstheme="minorHAnsi"/>
                <w:color w:val="000000"/>
                <w:shd w:val="clear" w:color="auto" w:fill="FFFFFF"/>
              </w:rPr>
              <w:t>{0CCE9242-69AE-11D9-BED3-505054503030}.</w:t>
            </w:r>
          </w:p>
        </w:tc>
      </w:tr>
      <w:tr w:rsidR="00591B85" w:rsidRPr="00E74797" w14:paraId="382F062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A30F5FC" w14:textId="77777777" w:rsidR="00591B85" w:rsidRDefault="00591B85" w:rsidP="003F6455">
            <w:pPr>
              <w:rPr>
                <w:sz w:val="24"/>
                <w:szCs w:val="24"/>
              </w:rPr>
            </w:pPr>
            <w:r>
              <w:t>kerberos_service_ticket_operations</w:t>
            </w:r>
          </w:p>
        </w:tc>
        <w:tc>
          <w:tcPr>
            <w:tcW w:w="1431" w:type="pct"/>
          </w:tcPr>
          <w:p w14:paraId="3359870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C9D4CFE"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99F6A0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3B2E8B4"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9625A5"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service ticket requests. This has GUID </w:t>
            </w:r>
            <w:r w:rsidRPr="00EE6EAB">
              <w:rPr>
                <w:rStyle w:val="apple-style-span"/>
                <w:rFonts w:cstheme="minorHAnsi"/>
                <w:color w:val="000000"/>
                <w:shd w:val="clear" w:color="auto" w:fill="FFFFFF"/>
              </w:rPr>
              <w:t>{0CCE9240-69AE-11D9-BED3-505054503030}.</w:t>
            </w:r>
          </w:p>
        </w:tc>
      </w:tr>
      <w:tr w:rsidR="00591B85" w:rsidRPr="00E74797" w14:paraId="320049C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F0AFBFF" w14:textId="77777777" w:rsidR="00591B85" w:rsidRPr="005B09B7" w:rsidRDefault="00591B85" w:rsidP="003F6455">
            <w:pPr>
              <w:rPr>
                <w:sz w:val="24"/>
                <w:szCs w:val="24"/>
              </w:rPr>
            </w:pPr>
            <w:r w:rsidRPr="005B09B7">
              <w:t>kerberos_ticket_events</w:t>
            </w:r>
          </w:p>
        </w:tc>
        <w:tc>
          <w:tcPr>
            <w:tcW w:w="1431" w:type="pct"/>
          </w:tcPr>
          <w:p w14:paraId="637267EF" w14:textId="77777777" w:rsidR="00C15D6D"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w:t>
            </w:r>
          </w:p>
          <w:p w14:paraId="370A373B"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EntityStateAuditType</w:t>
            </w:r>
          </w:p>
        </w:tc>
        <w:tc>
          <w:tcPr>
            <w:tcW w:w="584" w:type="pct"/>
          </w:tcPr>
          <w:p w14:paraId="1DF5B27E"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14:paraId="75CD605D"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14:paraId="62F6D2C2" w14:textId="77777777" w:rsidR="00591B85" w:rsidRPr="005B09B7" w:rsidRDefault="00591B85" w:rsidP="005B09B7">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7"/>
            <w:r w:rsidRPr="005B09B7">
              <w:rPr>
                <w:rFonts w:cstheme="minorHAnsi"/>
                <w:color w:val="000000"/>
              </w:rPr>
              <w:t>The OS MUST audit events that involve validation tests on Kerberos tickets submitted for a user account logon request.</w:t>
            </w:r>
            <w:commentRangeEnd w:id="77"/>
            <w:r w:rsidR="005B09B7">
              <w:rPr>
                <w:rStyle w:val="CommentReference"/>
                <w:rFonts w:eastAsiaTheme="minorHAnsi"/>
                <w:lang w:bidi="ar-SA"/>
              </w:rPr>
              <w:commentReference w:id="77"/>
            </w:r>
            <w:r w:rsidR="001E2F06">
              <w:rPr>
                <w:rStyle w:val="FootnoteReference"/>
                <w:rFonts w:cstheme="minorHAnsi"/>
                <w:color w:val="000000"/>
              </w:rPr>
              <w:footnoteReference w:id="200"/>
            </w:r>
          </w:p>
        </w:tc>
      </w:tr>
      <w:tr w:rsidR="00591B85" w:rsidRPr="00E74797" w14:paraId="6223410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01BF179" w14:textId="77777777" w:rsidR="00591B85" w:rsidRDefault="00591B85" w:rsidP="003F6455">
            <w:pPr>
              <w:rPr>
                <w:sz w:val="24"/>
                <w:szCs w:val="24"/>
              </w:rPr>
            </w:pPr>
            <w:r>
              <w:t>other_account_logon_events</w:t>
            </w:r>
          </w:p>
        </w:tc>
        <w:tc>
          <w:tcPr>
            <w:tcW w:w="1431" w:type="pct"/>
          </w:tcPr>
          <w:p w14:paraId="5B0B8B0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4E207E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E55F9C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5BAD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F224E50"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responses to credential requests submitted for a user account logon that are not credential validation or Kerberos tickets. This has GUID</w:t>
            </w:r>
            <w:r w:rsidRPr="00EE6EAB">
              <w:rPr>
                <w:rFonts w:cstheme="minorHAnsi"/>
                <w:color w:val="000000"/>
              </w:rPr>
              <w:t xml:space="preserve"> </w:t>
            </w:r>
            <w:r w:rsidRPr="00EE6EAB">
              <w:rPr>
                <w:rStyle w:val="apple-style-span"/>
                <w:rFonts w:cstheme="minorHAnsi"/>
                <w:color w:val="000000"/>
                <w:shd w:val="clear" w:color="auto" w:fill="FFFFFF"/>
              </w:rPr>
              <w:t>{0CCE9241-69AE-11D9-BED3-505054503030}.</w:t>
            </w:r>
          </w:p>
        </w:tc>
      </w:tr>
      <w:tr w:rsidR="00591B85" w:rsidRPr="00E74797" w14:paraId="20E8886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D83A8CC" w14:textId="77777777" w:rsidR="00591B85" w:rsidRDefault="00591B85" w:rsidP="003F6455">
            <w:pPr>
              <w:rPr>
                <w:sz w:val="24"/>
                <w:szCs w:val="24"/>
              </w:rPr>
            </w:pPr>
            <w:r>
              <w:t>application_group_management</w:t>
            </w:r>
          </w:p>
        </w:tc>
        <w:tc>
          <w:tcPr>
            <w:tcW w:w="1431" w:type="pct"/>
          </w:tcPr>
          <w:p w14:paraId="3EEF9DD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986DAC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584F64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8E94C7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27A4C3"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application groups. </w:t>
            </w:r>
            <w:r w:rsidRPr="00EE6EAB">
              <w:rPr>
                <w:rStyle w:val="apple-style-span"/>
                <w:rFonts w:cstheme="minorHAnsi"/>
                <w:color w:val="000000"/>
                <w:shd w:val="clear" w:color="auto" w:fill="FFFFFF"/>
              </w:rPr>
              <w:t>This has GUID {0CCE9239-69AE-11D9-BED3-505054503030}.</w:t>
            </w:r>
          </w:p>
        </w:tc>
      </w:tr>
      <w:tr w:rsidR="00591B85" w:rsidRPr="00E74797" w14:paraId="18B8A6C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3C5E722" w14:textId="77777777" w:rsidR="00591B85" w:rsidRDefault="00591B85" w:rsidP="003F6455">
            <w:pPr>
              <w:rPr>
                <w:sz w:val="24"/>
                <w:szCs w:val="24"/>
              </w:rPr>
            </w:pPr>
            <w:r>
              <w:t>computer_account_management</w:t>
            </w:r>
          </w:p>
        </w:tc>
        <w:tc>
          <w:tcPr>
            <w:tcW w:w="1431" w:type="pct"/>
          </w:tcPr>
          <w:p w14:paraId="2A40C5A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1EBDB1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04083A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0875E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D9F70D6"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computer accounts, such as when a computer account is </w:t>
            </w:r>
            <w:r w:rsidRPr="00EE6EAB">
              <w:rPr>
                <w:rFonts w:cstheme="minorHAnsi"/>
                <w:color w:val="000000"/>
              </w:rPr>
              <w:lastRenderedPageBreak/>
              <w:t xml:space="preserve">created, changed, or deleted. This has GUID </w:t>
            </w:r>
            <w:r w:rsidRPr="00EE6EAB">
              <w:rPr>
                <w:rStyle w:val="apple-style-span"/>
                <w:rFonts w:cstheme="minorHAnsi"/>
                <w:color w:val="000000"/>
                <w:shd w:val="clear" w:color="auto" w:fill="FFFFFF"/>
              </w:rPr>
              <w:t>{0CCE9236-69AE-11D9-BED3-505054503030}.</w:t>
            </w:r>
          </w:p>
        </w:tc>
      </w:tr>
      <w:tr w:rsidR="00591B85" w:rsidRPr="00E74797" w14:paraId="3DF93FE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EE1C187" w14:textId="77777777" w:rsidR="00591B85" w:rsidRDefault="00591B85" w:rsidP="003F6455">
            <w:pPr>
              <w:rPr>
                <w:sz w:val="24"/>
                <w:szCs w:val="24"/>
              </w:rPr>
            </w:pPr>
            <w:r>
              <w:lastRenderedPageBreak/>
              <w:t>distribution_group_management</w:t>
            </w:r>
          </w:p>
        </w:tc>
        <w:tc>
          <w:tcPr>
            <w:tcW w:w="1431" w:type="pct"/>
          </w:tcPr>
          <w:p w14:paraId="35CA579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E8E5B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667601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6DD2E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58C137"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distribution groups. This has GUID </w:t>
            </w:r>
            <w:r w:rsidRPr="00EE6EAB">
              <w:rPr>
                <w:rStyle w:val="apple-style-span"/>
                <w:rFonts w:cstheme="minorHAnsi"/>
                <w:color w:val="000000"/>
                <w:shd w:val="clear" w:color="auto" w:fill="FFFFFF"/>
              </w:rPr>
              <w:t>{0CCE9238-69AE-11D9-BED3-505054503030}.</w:t>
            </w:r>
          </w:p>
        </w:tc>
      </w:tr>
      <w:tr w:rsidR="00591B85" w:rsidRPr="00E74797" w14:paraId="46BE494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E159AD3" w14:textId="77777777" w:rsidR="00591B85" w:rsidRDefault="00591B85" w:rsidP="003F6455">
            <w:pPr>
              <w:rPr>
                <w:sz w:val="24"/>
                <w:szCs w:val="24"/>
              </w:rPr>
            </w:pPr>
            <w:r>
              <w:t>other_account_management_events</w:t>
            </w:r>
          </w:p>
        </w:tc>
        <w:tc>
          <w:tcPr>
            <w:tcW w:w="1431" w:type="pct"/>
          </w:tcPr>
          <w:p w14:paraId="3DE1479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683B1B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5456EC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B6C19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2CE79D"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EE6EAB">
              <w:rPr>
                <w:rFonts w:cstheme="minorHAnsi"/>
                <w:color w:val="000000"/>
              </w:rPr>
              <w:t xml:space="preserve"> </w:t>
            </w:r>
            <w:r w:rsidRPr="00EE6EAB">
              <w:rPr>
                <w:rStyle w:val="apple-style-span"/>
                <w:rFonts w:cstheme="minorHAnsi"/>
                <w:color w:val="000000"/>
                <w:shd w:val="clear" w:color="auto" w:fill="FFFFFF"/>
              </w:rPr>
              <w:t>{0CCE923A-69AE-11D9-BED3-505054503030}.</w:t>
            </w:r>
          </w:p>
        </w:tc>
      </w:tr>
      <w:tr w:rsidR="00591B85" w:rsidRPr="00E74797" w14:paraId="6DD4C25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D0D0694" w14:textId="77777777" w:rsidR="00591B85" w:rsidRDefault="00591B85" w:rsidP="003F6455">
            <w:pPr>
              <w:rPr>
                <w:sz w:val="24"/>
                <w:szCs w:val="24"/>
              </w:rPr>
            </w:pPr>
            <w:r>
              <w:t>security_group_management</w:t>
            </w:r>
          </w:p>
        </w:tc>
        <w:tc>
          <w:tcPr>
            <w:tcW w:w="1431" w:type="pct"/>
          </w:tcPr>
          <w:p w14:paraId="47C2059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95CBF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7639EEA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7858DA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982BCA"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security groups. This has GUID </w:t>
            </w:r>
            <w:r w:rsidRPr="00EE6EAB">
              <w:rPr>
                <w:rStyle w:val="apple-style-span"/>
                <w:rFonts w:cstheme="minorHAnsi"/>
                <w:color w:val="000000"/>
                <w:shd w:val="clear" w:color="auto" w:fill="FFFFFF"/>
              </w:rPr>
              <w:t>{0CCE9237-69AE-11D9-BED3-505054503030}.</w:t>
            </w:r>
          </w:p>
        </w:tc>
      </w:tr>
      <w:tr w:rsidR="00591B85" w:rsidRPr="00E74797" w14:paraId="2961888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6307B45" w14:textId="77777777" w:rsidR="00591B85" w:rsidRDefault="00591B85" w:rsidP="003F6455">
            <w:pPr>
              <w:rPr>
                <w:sz w:val="24"/>
                <w:szCs w:val="24"/>
              </w:rPr>
            </w:pPr>
            <w:r>
              <w:t>user_account_management</w:t>
            </w:r>
          </w:p>
        </w:tc>
        <w:tc>
          <w:tcPr>
            <w:tcW w:w="1431" w:type="pct"/>
          </w:tcPr>
          <w:p w14:paraId="5CF5BCB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5A5495B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A01396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C049BD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7DB0BD3"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user accounts. This has GUID </w:t>
            </w:r>
            <w:r w:rsidRPr="00EE6EAB">
              <w:rPr>
                <w:rStyle w:val="apple-style-span"/>
                <w:rFonts w:cstheme="minorHAnsi"/>
                <w:color w:val="000000"/>
                <w:shd w:val="clear" w:color="auto" w:fill="FFFFFF"/>
              </w:rPr>
              <w:t>{0CCE9235-69AE-11D9-BED3-505054503030}.</w:t>
            </w:r>
          </w:p>
        </w:tc>
      </w:tr>
      <w:tr w:rsidR="00591B85" w:rsidRPr="00E74797" w14:paraId="44DEB29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DBE713E" w14:textId="77777777" w:rsidR="00591B85" w:rsidRDefault="00591B85" w:rsidP="003F6455">
            <w:pPr>
              <w:rPr>
                <w:sz w:val="24"/>
                <w:szCs w:val="24"/>
              </w:rPr>
            </w:pPr>
            <w:r>
              <w:t>dpapi_activity</w:t>
            </w:r>
          </w:p>
        </w:tc>
        <w:tc>
          <w:tcPr>
            <w:tcW w:w="1431" w:type="pct"/>
          </w:tcPr>
          <w:p w14:paraId="2E0B09B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880F2D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5F227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5EB1F2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16FC6D"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w</w:t>
            </w:r>
            <w:r w:rsidRPr="00EE6EAB">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14:paraId="4AD368A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E76589F" w14:textId="77777777" w:rsidR="00591B85" w:rsidRDefault="00591B85" w:rsidP="003F6455">
            <w:pPr>
              <w:rPr>
                <w:sz w:val="24"/>
                <w:szCs w:val="24"/>
              </w:rPr>
            </w:pPr>
            <w:r>
              <w:t>process_creation</w:t>
            </w:r>
          </w:p>
        </w:tc>
        <w:tc>
          <w:tcPr>
            <w:tcW w:w="1431" w:type="pct"/>
          </w:tcPr>
          <w:p w14:paraId="0D3298B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9196CD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F721F9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832E4B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7DC3F5"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Style w:val="apple-style-span"/>
                <w:rFonts w:cstheme="minorHAnsi"/>
                <w:color w:val="000000"/>
                <w:shd w:val="clear" w:color="auto" w:fill="FFFFFF"/>
              </w:rPr>
              <w:t xml:space="preserve">This subcategory audits events generated when a process is created or starts. The name of the application </w:t>
            </w:r>
            <w:r w:rsidRPr="00EE6EAB">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14:paraId="77FFC84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B6339B8" w14:textId="77777777" w:rsidR="00591B85" w:rsidRDefault="00591B85" w:rsidP="003F6455">
            <w:pPr>
              <w:rPr>
                <w:sz w:val="24"/>
                <w:szCs w:val="24"/>
              </w:rPr>
            </w:pPr>
            <w:r>
              <w:lastRenderedPageBreak/>
              <w:t>process_termination</w:t>
            </w:r>
          </w:p>
        </w:tc>
        <w:tc>
          <w:tcPr>
            <w:tcW w:w="1431" w:type="pct"/>
          </w:tcPr>
          <w:p w14:paraId="18AA1A4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0BE750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59D3F1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C8A97F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BF3EE0A"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when a process ends. This has GUID {0CCE922C-69AE-11D9-BED3-505054503030}.</w:t>
            </w:r>
          </w:p>
        </w:tc>
      </w:tr>
      <w:tr w:rsidR="00591B85" w:rsidRPr="00E74797" w14:paraId="19A4A06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AB3330C" w14:textId="77777777" w:rsidR="00591B85" w:rsidRDefault="00591B85" w:rsidP="003F6455">
            <w:pPr>
              <w:rPr>
                <w:sz w:val="24"/>
                <w:szCs w:val="24"/>
              </w:rPr>
            </w:pPr>
            <w:r>
              <w:t>rpc_events</w:t>
            </w:r>
          </w:p>
        </w:tc>
        <w:tc>
          <w:tcPr>
            <w:tcW w:w="1431" w:type="pct"/>
          </w:tcPr>
          <w:p w14:paraId="37BA128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78657D3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68826FD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F096D7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7BA1AD7"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inbound remote procedure call (RPC) connections. </w:t>
            </w:r>
            <w:r w:rsidRPr="00EE6EAB">
              <w:rPr>
                <w:rStyle w:val="apple-style-span"/>
                <w:rFonts w:cstheme="minorHAnsi"/>
                <w:color w:val="000000"/>
                <w:shd w:val="clear" w:color="auto" w:fill="FFFFFF"/>
              </w:rPr>
              <w:t>This has GUID {0CCE922E-69AE-11D9-BED3-505054503030}.</w:t>
            </w:r>
          </w:p>
        </w:tc>
      </w:tr>
      <w:tr w:rsidR="00591B85" w:rsidRPr="00E74797" w14:paraId="5F6B5D0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BAAFB71" w14:textId="77777777" w:rsidR="00591B85" w:rsidRDefault="00591B85" w:rsidP="003F6455">
            <w:pPr>
              <w:rPr>
                <w:sz w:val="24"/>
                <w:szCs w:val="24"/>
              </w:rPr>
            </w:pPr>
            <w:r>
              <w:t>directory_service_access</w:t>
            </w:r>
          </w:p>
        </w:tc>
        <w:tc>
          <w:tcPr>
            <w:tcW w:w="1431" w:type="pct"/>
          </w:tcPr>
          <w:p w14:paraId="497CFE5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B35EC6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EBA157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3D7247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9FC59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when an AD DS object is accessed.  </w:t>
            </w:r>
            <w:r w:rsidRPr="00EE6EAB">
              <w:rPr>
                <w:rStyle w:val="apple-style-span"/>
                <w:rFonts w:cstheme="minorHAnsi"/>
                <w:color w:val="000000"/>
                <w:shd w:val="clear" w:color="auto" w:fill="FFFFFF"/>
              </w:rPr>
              <w:t>This has GUID {0CCE923B-69AE-11D9-BED3-505054503030}.</w:t>
            </w:r>
          </w:p>
        </w:tc>
      </w:tr>
      <w:tr w:rsidR="00591B85" w:rsidRPr="00E74797" w14:paraId="68AD856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4DD0ACC" w14:textId="77777777" w:rsidR="00591B85" w:rsidRDefault="00591B85" w:rsidP="003F6455">
            <w:pPr>
              <w:rPr>
                <w:sz w:val="24"/>
                <w:szCs w:val="24"/>
              </w:rPr>
            </w:pPr>
            <w:r>
              <w:t>directory_service_changes</w:t>
            </w:r>
          </w:p>
        </w:tc>
        <w:tc>
          <w:tcPr>
            <w:tcW w:w="1431" w:type="pct"/>
          </w:tcPr>
          <w:p w14:paraId="1EF3F68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0443D6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4F56FE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D249E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C692496"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14:paraId="79B2CDB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3E3A472" w14:textId="77777777" w:rsidR="00591B85" w:rsidRDefault="00591B85" w:rsidP="003F6455">
            <w:pPr>
              <w:rPr>
                <w:sz w:val="24"/>
                <w:szCs w:val="24"/>
              </w:rPr>
            </w:pPr>
            <w:r>
              <w:t>directory_service_replication</w:t>
            </w:r>
          </w:p>
        </w:tc>
        <w:tc>
          <w:tcPr>
            <w:tcW w:w="1431" w:type="pct"/>
          </w:tcPr>
          <w:p w14:paraId="2F28961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311A5D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7136A7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EE836C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D89C763"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replication between two AD DS domain controllers.</w:t>
            </w:r>
            <w:r w:rsidRPr="00EE6EAB">
              <w:rPr>
                <w:rFonts w:cstheme="minorHAnsi"/>
                <w:color w:val="000000"/>
              </w:rPr>
              <w:t xml:space="preserve"> </w:t>
            </w:r>
            <w:r w:rsidRPr="00EE6EAB">
              <w:rPr>
                <w:rStyle w:val="apple-style-span"/>
                <w:rFonts w:cstheme="minorHAnsi"/>
                <w:color w:val="000000"/>
                <w:shd w:val="clear" w:color="auto" w:fill="FFFFFF"/>
              </w:rPr>
              <w:t>This has GUID {0CCE923D-69AE-11D9-BED3-505054503030}.</w:t>
            </w:r>
          </w:p>
        </w:tc>
      </w:tr>
      <w:tr w:rsidR="00591B85" w:rsidRPr="00E74797" w14:paraId="7327AEA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B8A105C" w14:textId="77777777" w:rsidR="00591B85" w:rsidRDefault="00591B85" w:rsidP="003F6455">
            <w:pPr>
              <w:rPr>
                <w:sz w:val="24"/>
                <w:szCs w:val="24"/>
              </w:rPr>
            </w:pPr>
            <w:r>
              <w:t>detailed_directory_service_replication</w:t>
            </w:r>
          </w:p>
        </w:tc>
        <w:tc>
          <w:tcPr>
            <w:tcW w:w="1431" w:type="pct"/>
          </w:tcPr>
          <w:p w14:paraId="5AA28C6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8F2778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8E17EB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DC8180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4F0962"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detailed</w:t>
            </w:r>
            <w:r w:rsidRPr="00EE6EAB">
              <w:rPr>
                <w:rStyle w:val="apple-converted-space"/>
                <w:rFonts w:cstheme="minorHAnsi"/>
                <w:color w:val="000000"/>
                <w:shd w:val="clear" w:color="auto" w:fill="FFFFFF"/>
              </w:rPr>
              <w:t> </w:t>
            </w:r>
            <w:r w:rsidRPr="00C95897">
              <w:rPr>
                <w:rFonts w:cstheme="minorHAnsi"/>
                <w:shd w:val="clear" w:color="auto" w:fill="FFFFFF"/>
              </w:rPr>
              <w:t>AD DS</w:t>
            </w:r>
            <w:r w:rsidR="00C95897">
              <w:rPr>
                <w:rStyle w:val="FootnoteReference"/>
                <w:rFonts w:cstheme="minorHAnsi"/>
                <w:shd w:val="clear" w:color="auto" w:fill="FFFFFF"/>
              </w:rPr>
              <w:footnoteReference w:id="201"/>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replication between domain controllers. This has GUID {0CCE923E-69AE-11D9-BED3-505054503030}.</w:t>
            </w:r>
          </w:p>
        </w:tc>
      </w:tr>
      <w:tr w:rsidR="00591B85" w:rsidRPr="00E74797" w14:paraId="6124CDC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464CD8F" w14:textId="77777777" w:rsidR="00591B85" w:rsidRDefault="00591B85" w:rsidP="003F6455">
            <w:pPr>
              <w:rPr>
                <w:sz w:val="24"/>
                <w:szCs w:val="24"/>
              </w:rPr>
            </w:pPr>
            <w:r>
              <w:t>account_lockout</w:t>
            </w:r>
          </w:p>
        </w:tc>
        <w:tc>
          <w:tcPr>
            <w:tcW w:w="1431" w:type="pct"/>
          </w:tcPr>
          <w:p w14:paraId="3A2EBD58"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E229D0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0EE068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67C663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D6A46A4"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 xml:space="preserve">by a failed attempt to log on to an account that is </w:t>
            </w:r>
            <w:r w:rsidRPr="00EE6EAB">
              <w:rPr>
                <w:rStyle w:val="apple-style-span"/>
                <w:rFonts w:cstheme="minorHAnsi"/>
                <w:color w:val="000000"/>
                <w:shd w:val="clear" w:color="auto" w:fill="FFFFFF"/>
              </w:rPr>
              <w:lastRenderedPageBreak/>
              <w:t>locked out. This has GUID {0CCE9217-69AE-11D9-BED3-505054503030}.</w:t>
            </w:r>
          </w:p>
        </w:tc>
      </w:tr>
      <w:tr w:rsidR="00591B85" w:rsidRPr="00E74797" w14:paraId="2D07422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BF74114" w14:textId="77777777" w:rsidR="00591B85" w:rsidRDefault="00591B85" w:rsidP="003F6455">
            <w:pPr>
              <w:rPr>
                <w:sz w:val="24"/>
                <w:szCs w:val="24"/>
              </w:rPr>
            </w:pPr>
            <w:r>
              <w:lastRenderedPageBreak/>
              <w:t>ipsec_extended_mode</w:t>
            </w:r>
          </w:p>
        </w:tc>
        <w:tc>
          <w:tcPr>
            <w:tcW w:w="1431" w:type="pct"/>
          </w:tcPr>
          <w:p w14:paraId="37888AC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C4117C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83A60E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2A41A1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89C995"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14:paraId="7DB0032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A82AB84" w14:textId="77777777" w:rsidR="00591B85" w:rsidRDefault="00591B85" w:rsidP="003F6455">
            <w:pPr>
              <w:rPr>
                <w:sz w:val="24"/>
                <w:szCs w:val="24"/>
              </w:rPr>
            </w:pPr>
            <w:r>
              <w:t>ipsec_main_mode</w:t>
            </w:r>
          </w:p>
        </w:tc>
        <w:tc>
          <w:tcPr>
            <w:tcW w:w="1431" w:type="pct"/>
          </w:tcPr>
          <w:p w14:paraId="51FAA16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70E939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5417B1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C1B529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F3CE1D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14:paraId="3CFE08D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4754B5A" w14:textId="77777777" w:rsidR="00591B85" w:rsidRDefault="00591B85" w:rsidP="003F6455">
            <w:pPr>
              <w:rPr>
                <w:sz w:val="24"/>
                <w:szCs w:val="24"/>
              </w:rPr>
            </w:pPr>
            <w:r>
              <w:t>ipsec_quick_mode</w:t>
            </w:r>
          </w:p>
        </w:tc>
        <w:tc>
          <w:tcPr>
            <w:tcW w:w="1431" w:type="pct"/>
          </w:tcPr>
          <w:p w14:paraId="02D89C6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AF5EE8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57CD286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9318E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A3060CA"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14:paraId="088001C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8A4EED2" w14:textId="77777777" w:rsidR="00591B85" w:rsidRDefault="00591B85" w:rsidP="003F6455">
            <w:pPr>
              <w:rPr>
                <w:sz w:val="24"/>
                <w:szCs w:val="24"/>
              </w:rPr>
            </w:pPr>
            <w:r>
              <w:t>logoff</w:t>
            </w:r>
          </w:p>
        </w:tc>
        <w:tc>
          <w:tcPr>
            <w:tcW w:w="1431" w:type="pct"/>
          </w:tcPr>
          <w:p w14:paraId="6A6AF7A1"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4AAD9B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9702A5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F14F6B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248A8CA" w14:textId="77777777" w:rsidR="00591B85" w:rsidRPr="00EE6EAB" w:rsidRDefault="00591B85" w:rsidP="001304B6">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14:paraId="3B703E8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1D0480B" w14:textId="77777777" w:rsidR="00591B85" w:rsidRDefault="00591B85" w:rsidP="003F6455">
            <w:pPr>
              <w:rPr>
                <w:sz w:val="24"/>
                <w:szCs w:val="24"/>
              </w:rPr>
            </w:pPr>
            <w:r>
              <w:t>logon</w:t>
            </w:r>
          </w:p>
        </w:tc>
        <w:tc>
          <w:tcPr>
            <w:tcW w:w="1431" w:type="pct"/>
          </w:tcPr>
          <w:p w14:paraId="1E689C4C"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E40E2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A379EB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2D1738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4ADF96"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user account logon attempts on a computer. This has GUID {0CCE9215-69AE-11D9-BED3-505054503030}.</w:t>
            </w:r>
          </w:p>
        </w:tc>
      </w:tr>
      <w:tr w:rsidR="00591B85" w:rsidRPr="00E74797" w14:paraId="1F55FCD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C1BB45B" w14:textId="77777777" w:rsidR="00591B85" w:rsidRDefault="00591B85" w:rsidP="003F6455">
            <w:pPr>
              <w:rPr>
                <w:sz w:val="24"/>
                <w:szCs w:val="24"/>
              </w:rPr>
            </w:pPr>
            <w:r>
              <w:t>network_policy_ser</w:t>
            </w:r>
            <w:r>
              <w:lastRenderedPageBreak/>
              <w:t>ver</w:t>
            </w:r>
          </w:p>
        </w:tc>
        <w:tc>
          <w:tcPr>
            <w:tcW w:w="1431" w:type="pct"/>
          </w:tcPr>
          <w:p w14:paraId="2DE2F5C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14:paraId="76FCA52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14:paraId="555856F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14:paraId="390CB8A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152C6C"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Fonts w:cstheme="minorHAnsi"/>
                <w:color w:val="000000"/>
              </w:rPr>
              <w:lastRenderedPageBreak/>
              <w:t xml:space="preserve">generated </w:t>
            </w:r>
            <w:r w:rsidRPr="00EE6EAB">
              <w:rPr>
                <w:rStyle w:val="apple-style-span"/>
                <w:rFonts w:cstheme="minorHAnsi"/>
                <w:color w:val="000000"/>
                <w:shd w:val="clear" w:color="auto" w:fill="FFFFFF"/>
              </w:rPr>
              <w:t>by RADIUS (IAS) and Network Access Protection (NAP) user access requests. These requests can be Grant, Deny, Discard, Quarantine, Lock, and Unlock. This has GUID {0CCE9243-69AE-11D9-BED3-505054503030}.</w:t>
            </w:r>
          </w:p>
        </w:tc>
      </w:tr>
      <w:tr w:rsidR="00591B85" w:rsidRPr="00E74797" w14:paraId="4B53276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0D149CD" w14:textId="77777777" w:rsidR="00591B85" w:rsidRDefault="00591B85" w:rsidP="003F6455">
            <w:pPr>
              <w:rPr>
                <w:sz w:val="24"/>
                <w:szCs w:val="24"/>
              </w:rPr>
            </w:pPr>
            <w:r>
              <w:lastRenderedPageBreak/>
              <w:t>other_logon_logoff_events</w:t>
            </w:r>
          </w:p>
        </w:tc>
        <w:tc>
          <w:tcPr>
            <w:tcW w:w="1431" w:type="pct"/>
          </w:tcPr>
          <w:p w14:paraId="38090FD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EB0B6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6C5C8D9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5B1DBE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34D661D"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14:paraId="77E0622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01C3F9D" w14:textId="77777777" w:rsidR="00591B85" w:rsidRDefault="00591B85" w:rsidP="003F6455">
            <w:pPr>
              <w:rPr>
                <w:sz w:val="24"/>
                <w:szCs w:val="24"/>
              </w:rPr>
            </w:pPr>
            <w:r>
              <w:t>special_logon</w:t>
            </w:r>
          </w:p>
        </w:tc>
        <w:tc>
          <w:tcPr>
            <w:tcW w:w="1431" w:type="pct"/>
          </w:tcPr>
          <w:p w14:paraId="66C151A9"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166A24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796B53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574344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606A477"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special logons. This has GUID </w:t>
            </w:r>
            <w:r w:rsidRPr="00EE6EAB">
              <w:rPr>
                <w:rStyle w:val="apple-style-span"/>
                <w:rFonts w:cstheme="minorHAnsi"/>
                <w:color w:val="000000"/>
                <w:shd w:val="clear" w:color="auto" w:fill="FFFFFF"/>
              </w:rPr>
              <w:t>{0CCE921B-69AE-11D9-BED3-505054503030}.</w:t>
            </w:r>
          </w:p>
        </w:tc>
      </w:tr>
      <w:tr w:rsidR="00591B85" w:rsidRPr="00E74797" w14:paraId="42A2298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622C5B0" w14:textId="77777777" w:rsidR="00591B85" w:rsidRDefault="00591B85" w:rsidP="003F6455">
            <w:pPr>
              <w:rPr>
                <w:sz w:val="24"/>
                <w:szCs w:val="24"/>
              </w:rPr>
            </w:pPr>
            <w:r>
              <w:t>application_generated</w:t>
            </w:r>
          </w:p>
        </w:tc>
        <w:tc>
          <w:tcPr>
            <w:tcW w:w="1431" w:type="pct"/>
          </w:tcPr>
          <w:p w14:paraId="2F06E87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71052D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8465AB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E1223A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8EF627C"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applications that generate events by using the Windows Auditing application programming interfaces (APIs). Applications designed to use the Windows Auditing API use this subcategory to log auditing events related to their function.</w:t>
            </w:r>
            <w:r w:rsidRPr="00EE6EAB">
              <w:rPr>
                <w:rFonts w:cstheme="minorHAnsi"/>
                <w:color w:val="000000"/>
              </w:rPr>
              <w:t xml:space="preserve"> This has GUID </w:t>
            </w:r>
            <w:r w:rsidRPr="00EE6EAB">
              <w:rPr>
                <w:rStyle w:val="apple-style-span"/>
                <w:rFonts w:cstheme="minorHAnsi"/>
                <w:color w:val="000000"/>
                <w:shd w:val="clear" w:color="auto" w:fill="FFFFFF"/>
              </w:rPr>
              <w:t>{0CCE9222-69AE-11D9-BED3-505054503030}.</w:t>
            </w:r>
          </w:p>
        </w:tc>
      </w:tr>
      <w:tr w:rsidR="00591B85" w:rsidRPr="00E74797" w14:paraId="752B777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22105C0" w14:textId="77777777" w:rsidR="00591B85" w:rsidRDefault="00591B85" w:rsidP="003F6455">
            <w:pPr>
              <w:rPr>
                <w:sz w:val="24"/>
                <w:szCs w:val="24"/>
              </w:rPr>
            </w:pPr>
            <w:r>
              <w:t>certification_services</w:t>
            </w:r>
          </w:p>
        </w:tc>
        <w:tc>
          <w:tcPr>
            <w:tcW w:w="1431" w:type="pct"/>
          </w:tcPr>
          <w:p w14:paraId="27E6766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F5A587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7FFB1E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758D65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62499C1"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Active Directory Certificate Services (AD CS) operations.</w:t>
            </w:r>
            <w:r w:rsidRPr="00EE6EAB">
              <w:rPr>
                <w:rFonts w:cstheme="minorHAnsi"/>
                <w:color w:val="000000"/>
              </w:rPr>
              <w:t xml:space="preserve"> This has GUID </w:t>
            </w:r>
            <w:r w:rsidRPr="00EE6EAB">
              <w:rPr>
                <w:rStyle w:val="apple-style-span"/>
                <w:rFonts w:cstheme="minorHAnsi"/>
                <w:color w:val="000000"/>
                <w:shd w:val="clear" w:color="auto" w:fill="FFFFFF"/>
              </w:rPr>
              <w:t>{0CCE9221-69AE-11D9-BED3-505054503030}.</w:t>
            </w:r>
          </w:p>
        </w:tc>
      </w:tr>
      <w:tr w:rsidR="00591B85" w:rsidRPr="00E74797" w14:paraId="644A8E0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F94430B" w14:textId="77777777" w:rsidR="00591B85" w:rsidRDefault="00591B85" w:rsidP="003F6455">
            <w:pPr>
              <w:rPr>
                <w:sz w:val="24"/>
                <w:szCs w:val="24"/>
              </w:rPr>
            </w:pPr>
            <w:r>
              <w:t>detailed_file_share</w:t>
            </w:r>
          </w:p>
        </w:tc>
        <w:tc>
          <w:tcPr>
            <w:tcW w:w="1431" w:type="pct"/>
          </w:tcPr>
          <w:p w14:paraId="15DCB2D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EC6DF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E78AD6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36A03C7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3C3BFC4B"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every attempt to access objects in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{0CCE9244-69AE-11D9-BED3-505054503030}.</w:t>
            </w:r>
          </w:p>
        </w:tc>
      </w:tr>
      <w:tr w:rsidR="00591B85" w:rsidRPr="00E74797" w14:paraId="25BB5CC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B379902" w14:textId="77777777" w:rsidR="00591B85" w:rsidRDefault="00591B85" w:rsidP="003F6455">
            <w:pPr>
              <w:rPr>
                <w:sz w:val="24"/>
                <w:szCs w:val="24"/>
              </w:rPr>
            </w:pPr>
            <w:r>
              <w:t>file_share</w:t>
            </w:r>
          </w:p>
        </w:tc>
        <w:tc>
          <w:tcPr>
            <w:tcW w:w="1431" w:type="pct"/>
          </w:tcPr>
          <w:p w14:paraId="3EF59BD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F69920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014E6F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7CEDA7C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444BA9BC"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{0CCE9224-69AE-11D9-BED3-505054503030}.</w:t>
            </w:r>
          </w:p>
        </w:tc>
      </w:tr>
      <w:tr w:rsidR="00591B85" w:rsidRPr="00E74797" w14:paraId="17647CE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FE20838" w14:textId="77777777" w:rsidR="00591B85" w:rsidRDefault="00591B85" w:rsidP="003F6455">
            <w:pPr>
              <w:rPr>
                <w:sz w:val="24"/>
                <w:szCs w:val="24"/>
              </w:rPr>
            </w:pPr>
            <w:r>
              <w:lastRenderedPageBreak/>
              <w:t>file_system</w:t>
            </w:r>
          </w:p>
        </w:tc>
        <w:tc>
          <w:tcPr>
            <w:tcW w:w="1431" w:type="pct"/>
          </w:tcPr>
          <w:p w14:paraId="3D62175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7726845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BB0546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6A3AA7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FCEB0E0"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EE6EAB">
              <w:rPr>
                <w:rFonts w:cstheme="minorHAnsi"/>
                <w:color w:val="000000"/>
              </w:rPr>
              <w:t xml:space="preserve"> This has GUID </w:t>
            </w:r>
            <w:r w:rsidRPr="00EE6EAB">
              <w:rPr>
                <w:rStyle w:val="apple-style-span"/>
                <w:rFonts w:cstheme="minorHAnsi"/>
                <w:color w:val="000000"/>
                <w:shd w:val="clear" w:color="auto" w:fill="FFFFFF"/>
              </w:rPr>
              <w:t>{0CCE921D-69AE-11D9-BED3-505054503030}.</w:t>
            </w:r>
          </w:p>
        </w:tc>
      </w:tr>
      <w:tr w:rsidR="00591B85" w:rsidRPr="00E74797" w14:paraId="195F996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519A476" w14:textId="77777777" w:rsidR="00591B85" w:rsidRDefault="00591B85" w:rsidP="003F6455">
            <w:pPr>
              <w:rPr>
                <w:sz w:val="24"/>
                <w:szCs w:val="24"/>
              </w:rPr>
            </w:pPr>
            <w:r>
              <w:t>filtering_platform_connection</w:t>
            </w:r>
          </w:p>
        </w:tc>
        <w:tc>
          <w:tcPr>
            <w:tcW w:w="1431" w:type="pct"/>
          </w:tcPr>
          <w:p w14:paraId="43C6E8DB"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0DFF6E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6B107BA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726466D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10C96620"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14:paraId="385C8DE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38C5AE9" w14:textId="77777777" w:rsidR="00591B85" w:rsidRDefault="00591B85" w:rsidP="003F6455">
            <w:pPr>
              <w:rPr>
                <w:sz w:val="24"/>
                <w:szCs w:val="24"/>
              </w:rPr>
            </w:pPr>
            <w:r>
              <w:t>filtering_platform_packet_drop</w:t>
            </w:r>
          </w:p>
        </w:tc>
        <w:tc>
          <w:tcPr>
            <w:tcW w:w="1431" w:type="pct"/>
          </w:tcPr>
          <w:p w14:paraId="3A885E5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C98AE5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865EF7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99F8AB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89A091E"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This OS must audit packets that are dropped by the Windows Filtering Platform (WFP).</w:t>
            </w:r>
          </w:p>
        </w:tc>
      </w:tr>
      <w:tr w:rsidR="00591B85" w:rsidRPr="00E74797" w14:paraId="74F2CE0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1BDA89E" w14:textId="77777777" w:rsidR="00591B85" w:rsidRDefault="00591B85" w:rsidP="003F6455">
            <w:pPr>
              <w:rPr>
                <w:sz w:val="24"/>
                <w:szCs w:val="24"/>
              </w:rPr>
            </w:pPr>
            <w:r>
              <w:t>handle_manipulation</w:t>
            </w:r>
          </w:p>
        </w:tc>
        <w:tc>
          <w:tcPr>
            <w:tcW w:w="1431" w:type="pct"/>
          </w:tcPr>
          <w:p w14:paraId="73FAA85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218DD8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EF69E3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62083A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867E8DF"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Fonts w:cstheme="minorHAnsi"/>
                <w:color w:val="000000"/>
              </w:rPr>
              <w:t xml:space="preserve">The OS must audit events generated when </w:t>
            </w:r>
            <w:r w:rsidRPr="00EE6EAB">
              <w:rPr>
                <w:rStyle w:val="apple-style-span"/>
                <w:rFonts w:cstheme="minorHAnsi"/>
                <w:color w:val="000000"/>
                <w:shd w:val="clear" w:color="auto" w:fill="FFFFFF"/>
              </w:rPr>
              <w:t xml:space="preserve">a handle to an object is opened or closed. Only objects with a matching SACL generate security audit events. </w:t>
            </w:r>
          </w:p>
          <w:p w14:paraId="455DA43A"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34723098"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14:paraId="1BBF03CC"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0A017504"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w:t>
            </w:r>
            <w:r w:rsidRPr="00EE6EAB">
              <w:rPr>
                <w:rStyle w:val="apple-style-span"/>
                <w:rFonts w:cstheme="minorHAnsi"/>
                <w:color w:val="000000"/>
                <w:shd w:val="clear" w:color="auto" w:fill="FFFFFF"/>
              </w:rPr>
              <w:lastRenderedPageBreak/>
              <w:t xml:space="preserve">requested by the user; this is also known as </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 This has GUID {0CCE9223-69AE-11D9-BED3-505054503030}.</w:t>
            </w:r>
          </w:p>
        </w:tc>
      </w:tr>
      <w:tr w:rsidR="00591B85" w:rsidRPr="00E74797" w14:paraId="07DD73C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1D5D501" w14:textId="77777777" w:rsidR="00591B85" w:rsidRDefault="00591B85" w:rsidP="003F6455">
            <w:pPr>
              <w:rPr>
                <w:sz w:val="24"/>
                <w:szCs w:val="24"/>
              </w:rPr>
            </w:pPr>
            <w:r>
              <w:lastRenderedPageBreak/>
              <w:t>kernel_object</w:t>
            </w:r>
          </w:p>
        </w:tc>
        <w:tc>
          <w:tcPr>
            <w:tcW w:w="1431" w:type="pct"/>
          </w:tcPr>
          <w:p w14:paraId="23595CB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646615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510714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2D5F57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5361C04" w14:textId="77777777" w:rsidR="00591B85" w:rsidRPr="00EE6EAB"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EE6EAB">
              <w:rPr>
                <w:rStyle w:val="apple-style-span"/>
                <w:rFonts w:asciiTheme="minorHAnsi" w:hAnsiTheme="minorHAnsi" w:cstheme="minorHAnsi"/>
                <w:color w:val="000000"/>
                <w:sz w:val="22"/>
                <w:szCs w:val="22"/>
                <w:shd w:val="clear" w:color="auto" w:fill="FFFFFF"/>
              </w:rPr>
              <w:t>{0CCE921F-69AE-11D9-BED3-505054503030}.</w:t>
            </w:r>
          </w:p>
        </w:tc>
      </w:tr>
      <w:tr w:rsidR="00591B85" w:rsidRPr="00E74797" w14:paraId="0DBFC30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5AEBD0E" w14:textId="77777777" w:rsidR="00591B85" w:rsidRDefault="00591B85" w:rsidP="003F6455">
            <w:pPr>
              <w:rPr>
                <w:sz w:val="24"/>
                <w:szCs w:val="24"/>
              </w:rPr>
            </w:pPr>
            <w:r>
              <w:t>other_object_access_events</w:t>
            </w:r>
          </w:p>
        </w:tc>
        <w:tc>
          <w:tcPr>
            <w:tcW w:w="1431" w:type="pct"/>
          </w:tcPr>
          <w:p w14:paraId="2B97AB49"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492EA4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331BE8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667A8F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1C92C93"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by the management of Task Scheduler jobs or COM+ objects.</w:t>
            </w:r>
          </w:p>
        </w:tc>
      </w:tr>
      <w:tr w:rsidR="00591B85" w:rsidRPr="00E74797" w14:paraId="1D850A6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0A95276" w14:textId="77777777" w:rsidR="00591B85" w:rsidRDefault="00591B85" w:rsidP="003F6455">
            <w:pPr>
              <w:rPr>
                <w:sz w:val="24"/>
                <w:szCs w:val="24"/>
              </w:rPr>
            </w:pPr>
            <w:r>
              <w:t>registry</w:t>
            </w:r>
          </w:p>
        </w:tc>
        <w:tc>
          <w:tcPr>
            <w:tcW w:w="1431" w:type="pct"/>
          </w:tcPr>
          <w:p w14:paraId="4ACD42D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F8956D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2D56D2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0C9D62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A294D3D"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attempts to access </w:t>
            </w:r>
            <w:r w:rsidRPr="00EE6EAB">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14:paraId="3516E3C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3ED0B54" w14:textId="77777777" w:rsidR="00591B85" w:rsidRDefault="00591B85" w:rsidP="003F6455">
            <w:pPr>
              <w:rPr>
                <w:sz w:val="24"/>
                <w:szCs w:val="24"/>
              </w:rPr>
            </w:pPr>
            <w:r>
              <w:t>sam</w:t>
            </w:r>
          </w:p>
        </w:tc>
        <w:tc>
          <w:tcPr>
            <w:tcW w:w="1431" w:type="pct"/>
          </w:tcPr>
          <w:p w14:paraId="07D85D4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28006E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4957AA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58FFF8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04A1511"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attempts to access Security Accounts Manager (SAM) objects. This has GUID </w:t>
            </w:r>
            <w:r w:rsidRPr="00EE6EAB">
              <w:rPr>
                <w:rStyle w:val="apple-style-span"/>
                <w:rFonts w:cstheme="minorHAnsi"/>
                <w:color w:val="000000"/>
                <w:shd w:val="clear" w:color="auto" w:fill="FFFFFF"/>
              </w:rPr>
              <w:t>{0CCE9220-69AE-11D9-BED3-505054503030}.</w:t>
            </w:r>
          </w:p>
        </w:tc>
      </w:tr>
      <w:tr w:rsidR="00591B85" w:rsidRPr="00E74797" w14:paraId="73E8B0E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A2DF2E9" w14:textId="77777777" w:rsidR="00591B85" w:rsidRDefault="00591B85" w:rsidP="003F6455">
            <w:pPr>
              <w:rPr>
                <w:sz w:val="24"/>
                <w:szCs w:val="24"/>
              </w:rPr>
            </w:pPr>
            <w:r>
              <w:t>audit_policy_change</w:t>
            </w:r>
          </w:p>
        </w:tc>
        <w:tc>
          <w:tcPr>
            <w:tcW w:w="1431" w:type="pct"/>
          </w:tcPr>
          <w:p w14:paraId="5FCCA8C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974268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7F7A88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309B49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662B5E3"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changes in security audit policy settings. This has GUID </w:t>
            </w:r>
            <w:r w:rsidRPr="00EE6EAB">
              <w:rPr>
                <w:rStyle w:val="apple-style-span"/>
                <w:rFonts w:cstheme="minorHAnsi"/>
                <w:color w:val="000000"/>
                <w:shd w:val="clear" w:color="auto" w:fill="FFFFFF"/>
              </w:rPr>
              <w:t>{0CCE922F-69AE-11D9-BED3-505054503030}.</w:t>
            </w:r>
          </w:p>
        </w:tc>
      </w:tr>
      <w:tr w:rsidR="00591B85" w:rsidRPr="00E74797" w14:paraId="79F850A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0D7C69E" w14:textId="77777777" w:rsidR="00591B85" w:rsidRDefault="00591B85" w:rsidP="003F6455">
            <w:pPr>
              <w:rPr>
                <w:sz w:val="24"/>
                <w:szCs w:val="24"/>
              </w:rPr>
            </w:pPr>
            <w:r>
              <w:t>authentication_policy_change</w:t>
            </w:r>
          </w:p>
        </w:tc>
        <w:tc>
          <w:tcPr>
            <w:tcW w:w="1431" w:type="pct"/>
          </w:tcPr>
          <w:p w14:paraId="30EB6B7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287C7A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E02DC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EE4736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D2D3287"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authentication policy. This has GUID </w:t>
            </w:r>
            <w:r w:rsidRPr="00EE6EAB">
              <w:rPr>
                <w:rStyle w:val="apple-style-span"/>
                <w:rFonts w:cstheme="minorHAnsi"/>
                <w:color w:val="000000"/>
                <w:shd w:val="clear" w:color="auto" w:fill="FFFFFF"/>
              </w:rPr>
              <w:t>{0CCE9230-69AE-</w:t>
            </w:r>
            <w:r w:rsidRPr="00EE6EAB">
              <w:rPr>
                <w:rStyle w:val="apple-style-span"/>
                <w:rFonts w:cstheme="minorHAnsi"/>
                <w:color w:val="000000"/>
                <w:shd w:val="clear" w:color="auto" w:fill="FFFFFF"/>
              </w:rPr>
              <w:lastRenderedPageBreak/>
              <w:t>11D9-BED3-505054503030}.</w:t>
            </w:r>
          </w:p>
        </w:tc>
      </w:tr>
      <w:tr w:rsidR="00591B85" w:rsidRPr="00E74797" w14:paraId="5F9E6DA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63A7720" w14:textId="77777777" w:rsidR="00591B85" w:rsidRDefault="00591B85" w:rsidP="003F6455">
            <w:pPr>
              <w:rPr>
                <w:sz w:val="24"/>
                <w:szCs w:val="24"/>
              </w:rPr>
            </w:pPr>
            <w:r>
              <w:lastRenderedPageBreak/>
              <w:t>authorization_policy_change</w:t>
            </w:r>
          </w:p>
        </w:tc>
        <w:tc>
          <w:tcPr>
            <w:tcW w:w="1431" w:type="pct"/>
          </w:tcPr>
          <w:p w14:paraId="4BF8CE7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31625F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3BA5F8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3FF0654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469884C"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authorization policy. This has GUID </w:t>
            </w:r>
            <w:r w:rsidRPr="00EE6EAB">
              <w:rPr>
                <w:rStyle w:val="apple-style-span"/>
                <w:rFonts w:cstheme="minorHAnsi"/>
                <w:color w:val="000000"/>
                <w:shd w:val="clear" w:color="auto" w:fill="FFFFFF"/>
              </w:rPr>
              <w:t>{0CCE9231-69AE-11D9-BED3-505054503030}.</w:t>
            </w:r>
          </w:p>
        </w:tc>
      </w:tr>
      <w:tr w:rsidR="00591B85" w:rsidRPr="00E74797" w14:paraId="5AE6E0F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BE07ECC" w14:textId="77777777" w:rsidR="00591B85" w:rsidRDefault="00591B85" w:rsidP="003F6455">
            <w:pPr>
              <w:rPr>
                <w:sz w:val="24"/>
                <w:szCs w:val="24"/>
              </w:rPr>
            </w:pPr>
            <w:r>
              <w:t>filtering_platform_policy_change</w:t>
            </w:r>
          </w:p>
        </w:tc>
        <w:tc>
          <w:tcPr>
            <w:tcW w:w="1431" w:type="pct"/>
          </w:tcPr>
          <w:p w14:paraId="4E6D329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E3BE7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6B37E4A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A4CDF2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521A6D7B"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Windows Filtering Platform (WFP). This has GUID </w:t>
            </w:r>
            <w:r w:rsidRPr="00EE6EAB">
              <w:rPr>
                <w:rStyle w:val="apple-style-span"/>
                <w:rFonts w:cstheme="minorHAnsi"/>
                <w:color w:val="000000"/>
                <w:shd w:val="clear" w:color="auto" w:fill="FFFFFF"/>
              </w:rPr>
              <w:t>{0CCE9233-69AE-11D9-BED3-505054503030}.</w:t>
            </w:r>
          </w:p>
        </w:tc>
      </w:tr>
      <w:tr w:rsidR="00591B85" w:rsidRPr="00E74797" w14:paraId="3A0B4CF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6528441" w14:textId="77777777" w:rsidR="00591B85" w:rsidRDefault="00591B85" w:rsidP="003F6455">
            <w:pPr>
              <w:rPr>
                <w:sz w:val="24"/>
                <w:szCs w:val="24"/>
              </w:rPr>
            </w:pPr>
            <w:r>
              <w:t>mpssvc_rule_level_policy_change</w:t>
            </w:r>
          </w:p>
        </w:tc>
        <w:tc>
          <w:tcPr>
            <w:tcW w:w="1431" w:type="pct"/>
          </w:tcPr>
          <w:p w14:paraId="06A8A7D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F3C21C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0E9738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70151B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38A8AD40"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policy rules used by Windows Firewall. This has GUID </w:t>
            </w:r>
            <w:r w:rsidRPr="00EE6EAB">
              <w:rPr>
                <w:rStyle w:val="apple-style-span"/>
                <w:rFonts w:cstheme="minorHAnsi"/>
                <w:color w:val="000000"/>
                <w:shd w:val="clear" w:color="auto" w:fill="FFFFFF"/>
              </w:rPr>
              <w:t>{0CCE9232-69AE-11D9-BED3-505054503030}.</w:t>
            </w:r>
          </w:p>
        </w:tc>
      </w:tr>
      <w:tr w:rsidR="00591B85" w:rsidRPr="00E74797" w14:paraId="65D47AB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E93611D" w14:textId="77777777" w:rsidR="00591B85" w:rsidRDefault="00591B85" w:rsidP="003F6455">
            <w:pPr>
              <w:rPr>
                <w:sz w:val="24"/>
                <w:szCs w:val="24"/>
              </w:rPr>
            </w:pPr>
            <w:r>
              <w:t>other_policy_change_events</w:t>
            </w:r>
          </w:p>
        </w:tc>
        <w:tc>
          <w:tcPr>
            <w:tcW w:w="1431" w:type="pct"/>
          </w:tcPr>
          <w:p w14:paraId="57016BC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C908DC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09B048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6085ED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1A2A5A3C"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other security policy changes that are not audited in the Policy Change category. This has GUID </w:t>
            </w:r>
            <w:r w:rsidRPr="00EE6EAB">
              <w:rPr>
                <w:rStyle w:val="apple-style-span"/>
                <w:rFonts w:cstheme="minorHAnsi"/>
                <w:color w:val="000000"/>
                <w:shd w:val="clear" w:color="auto" w:fill="FFFFFF"/>
              </w:rPr>
              <w:t>{0CCE9234-69AE-11D9-BED3-505054503030}.</w:t>
            </w:r>
          </w:p>
        </w:tc>
      </w:tr>
      <w:tr w:rsidR="00591B85" w:rsidRPr="00E74797" w14:paraId="5E2C38F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374FDA0" w14:textId="77777777" w:rsidR="00591B85" w:rsidRDefault="00591B85" w:rsidP="003F6455">
            <w:pPr>
              <w:rPr>
                <w:sz w:val="24"/>
                <w:szCs w:val="24"/>
              </w:rPr>
            </w:pPr>
            <w:r>
              <w:t>non_sensitive_privilege_use</w:t>
            </w:r>
          </w:p>
        </w:tc>
        <w:tc>
          <w:tcPr>
            <w:tcW w:w="1431" w:type="pct"/>
          </w:tcPr>
          <w:p w14:paraId="5A32A49C"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3E1EB6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6D11D75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07F128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5F68A81"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the use of nonsensitive privileges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14:paraId="7C14177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191A40F" w14:textId="77777777" w:rsidR="00591B85" w:rsidRPr="00005C21" w:rsidRDefault="00591B85" w:rsidP="003F6455">
            <w:pPr>
              <w:rPr>
                <w:sz w:val="24"/>
                <w:szCs w:val="24"/>
              </w:rPr>
            </w:pPr>
            <w:r w:rsidRPr="00005C21">
              <w:t>other_privilege_use_events</w:t>
            </w:r>
          </w:p>
        </w:tc>
        <w:tc>
          <w:tcPr>
            <w:tcW w:w="1431" w:type="pct"/>
          </w:tcPr>
          <w:p w14:paraId="2B4FAED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w:t>
            </w:r>
          </w:p>
          <w:p w14:paraId="2AF41ED7"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EntityStateAuditType</w:t>
            </w:r>
          </w:p>
        </w:tc>
        <w:tc>
          <w:tcPr>
            <w:tcW w:w="584" w:type="pct"/>
          </w:tcPr>
          <w:p w14:paraId="724FEDAD"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14:paraId="7F5E024D"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14:paraId="548B38EF"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 xml:space="preserve">The OS must TODO. This has GUID </w:t>
            </w:r>
            <w:r w:rsidRPr="00005C21">
              <w:rPr>
                <w:rStyle w:val="apple-style-span"/>
                <w:rFonts w:cstheme="minorHAnsi"/>
                <w:color w:val="000000"/>
                <w:shd w:val="clear" w:color="auto" w:fill="FFFFFF"/>
              </w:rPr>
              <w:t>{0CCE922A-69AE-11D9-BED3-505054503030}.</w:t>
            </w:r>
            <w:r w:rsidRPr="00005C21">
              <w:rPr>
                <w:rFonts w:cstheme="minorHAnsi"/>
                <w:color w:val="000000"/>
              </w:rPr>
              <w:t xml:space="preserve"> </w:t>
            </w:r>
          </w:p>
        </w:tc>
      </w:tr>
      <w:tr w:rsidR="00591B85" w:rsidRPr="00E74797" w14:paraId="466CA3F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9D6217B" w14:textId="77777777" w:rsidR="00591B85" w:rsidRDefault="00591B85" w:rsidP="003F6455">
            <w:pPr>
              <w:rPr>
                <w:sz w:val="24"/>
                <w:szCs w:val="24"/>
              </w:rPr>
            </w:pPr>
            <w:r>
              <w:t>sensitive_privilege_use</w:t>
            </w:r>
          </w:p>
        </w:tc>
        <w:tc>
          <w:tcPr>
            <w:tcW w:w="1431" w:type="pct"/>
          </w:tcPr>
          <w:p w14:paraId="16CF23F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3A3314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6A6C21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66FEC6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ECC15CA"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w:t>
            </w:r>
            <w:r w:rsidRPr="00EE6EAB">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client computer, or </w:t>
            </w:r>
            <w:r w:rsidRPr="00EE6EAB">
              <w:rPr>
                <w:rStyle w:val="apple-style-span"/>
                <w:rFonts w:cstheme="minorHAnsi"/>
                <w:color w:val="000000"/>
                <w:shd w:val="clear" w:color="auto" w:fill="FFFFFF"/>
              </w:rPr>
              <w:lastRenderedPageBreak/>
              <w:t>generating security audits. This has GUID {0CCE9228-69AE-11D9-BED3-505054503030}.</w:t>
            </w:r>
          </w:p>
        </w:tc>
      </w:tr>
      <w:tr w:rsidR="00591B85" w:rsidRPr="00E74797" w14:paraId="4024B501"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0DB6D22" w14:textId="77777777" w:rsidR="00591B85" w:rsidRDefault="00591B85" w:rsidP="003F6455">
            <w:pPr>
              <w:rPr>
                <w:sz w:val="24"/>
                <w:szCs w:val="24"/>
              </w:rPr>
            </w:pPr>
            <w:r>
              <w:lastRenderedPageBreak/>
              <w:t>ipsec_driver</w:t>
            </w:r>
          </w:p>
        </w:tc>
        <w:tc>
          <w:tcPr>
            <w:tcW w:w="1431" w:type="pct"/>
          </w:tcPr>
          <w:p w14:paraId="0CF69DD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C12684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937022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E593E3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0B3E35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the </w:t>
            </w:r>
            <w:r w:rsidRPr="00EE6EAB">
              <w:rPr>
                <w:rStyle w:val="apple-style-span"/>
                <w:rFonts w:cstheme="minorHAnsi"/>
                <w:color w:val="000000"/>
                <w:shd w:val="clear" w:color="auto" w:fill="FFFFFF"/>
              </w:rPr>
              <w:t>IPsec filter driver. This has GUID {0CCE9213-69AE-11D9-BED3-505054503030}.</w:t>
            </w:r>
          </w:p>
        </w:tc>
      </w:tr>
      <w:tr w:rsidR="00591B85" w:rsidRPr="00E74797" w14:paraId="3462384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B40B6B6" w14:textId="77777777" w:rsidR="00591B85" w:rsidRDefault="00591B85" w:rsidP="003F6455">
            <w:pPr>
              <w:rPr>
                <w:sz w:val="24"/>
                <w:szCs w:val="24"/>
              </w:rPr>
            </w:pPr>
            <w:r>
              <w:t>other_system_events</w:t>
            </w:r>
          </w:p>
        </w:tc>
        <w:tc>
          <w:tcPr>
            <w:tcW w:w="1431" w:type="pct"/>
          </w:tcPr>
          <w:p w14:paraId="5CAE4BA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599BA0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581C53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E782E7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39C6B3E"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The OS must audit any of the following events:</w:t>
            </w:r>
          </w:p>
          <w:p w14:paraId="32CB10B3"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color w:val="000000"/>
                <w:sz w:val="22"/>
                <w:szCs w:val="22"/>
              </w:rPr>
              <w:t>-</w:t>
            </w:r>
            <w:r w:rsidRPr="00EE6EAB">
              <w:rPr>
                <w:rFonts w:asciiTheme="minorHAnsi" w:hAnsiTheme="minorHAnsi" w:cstheme="minorHAnsi"/>
                <w:sz w:val="22"/>
                <w:szCs w:val="22"/>
              </w:rPr>
              <w:t xml:space="preserve">  Startup and shutdown of the Windows Firewall.</w:t>
            </w:r>
          </w:p>
          <w:p w14:paraId="334C8170"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Security policy processing by the Windows Firewall.</w:t>
            </w:r>
          </w:p>
          <w:p w14:paraId="190E7A6F"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Cryptography key file and migration operations.</w:t>
            </w:r>
          </w:p>
          <w:p w14:paraId="5B7BB882"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This has GUID </w:t>
            </w:r>
            <w:r w:rsidRPr="00EE6EAB">
              <w:rPr>
                <w:rStyle w:val="apple-style-span"/>
                <w:rFonts w:cstheme="minorHAnsi"/>
                <w:color w:val="000000"/>
                <w:shd w:val="clear" w:color="auto" w:fill="FFFFFF"/>
              </w:rPr>
              <w:t>{0CCE9214-69AE-11D9-BED3-505054503030}.</w:t>
            </w:r>
          </w:p>
        </w:tc>
      </w:tr>
      <w:tr w:rsidR="00591B85" w:rsidRPr="00E74797" w14:paraId="1CDBDB2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716E373" w14:textId="77777777" w:rsidR="00591B85" w:rsidRDefault="00591B85" w:rsidP="003F6455">
            <w:pPr>
              <w:rPr>
                <w:sz w:val="24"/>
                <w:szCs w:val="24"/>
              </w:rPr>
            </w:pPr>
            <w:r>
              <w:t>security_state_change</w:t>
            </w:r>
          </w:p>
        </w:tc>
        <w:tc>
          <w:tcPr>
            <w:tcW w:w="1431" w:type="pct"/>
          </w:tcPr>
          <w:p w14:paraId="042087D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F07635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97B21E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3D15DC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2207B5F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the security state of the computer. This has GUID </w:t>
            </w:r>
            <w:r w:rsidRPr="00EE6EAB">
              <w:rPr>
                <w:rStyle w:val="apple-style-span"/>
                <w:rFonts w:cstheme="minorHAnsi"/>
                <w:color w:val="000000"/>
                <w:shd w:val="clear" w:color="auto" w:fill="FFFFFF"/>
              </w:rPr>
              <w:t>{0CCE9210-69AE-11D9-BED3-505054503030}.</w:t>
            </w:r>
          </w:p>
        </w:tc>
      </w:tr>
      <w:tr w:rsidR="00591B85" w:rsidRPr="00E74797" w14:paraId="484695E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97369FE" w14:textId="77777777" w:rsidR="00591B85" w:rsidRDefault="00591B85" w:rsidP="003F6455">
            <w:pPr>
              <w:rPr>
                <w:sz w:val="24"/>
                <w:szCs w:val="24"/>
              </w:rPr>
            </w:pPr>
            <w:r>
              <w:t>security_system_extension</w:t>
            </w:r>
          </w:p>
        </w:tc>
        <w:tc>
          <w:tcPr>
            <w:tcW w:w="1431" w:type="pct"/>
          </w:tcPr>
          <w:p w14:paraId="1BB614A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34353A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8EC6F8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1805E2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14A991AF"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related to security system extensions or services. This has GUID </w:t>
            </w:r>
            <w:r w:rsidRPr="00EE6EAB">
              <w:rPr>
                <w:rStyle w:val="apple-style-span"/>
                <w:rFonts w:cstheme="minorHAnsi"/>
                <w:color w:val="000000"/>
                <w:shd w:val="clear" w:color="auto" w:fill="FFFFFF"/>
              </w:rPr>
              <w:t>{0CCE9211-69AE-11D9-BED3-505054503030}.</w:t>
            </w:r>
          </w:p>
        </w:tc>
      </w:tr>
      <w:tr w:rsidR="00591B85" w:rsidRPr="00E74797" w14:paraId="0C66ACB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6F29D82" w14:textId="77777777" w:rsidR="00591B85" w:rsidRDefault="00591B85" w:rsidP="003F6455">
            <w:pPr>
              <w:rPr>
                <w:sz w:val="24"/>
                <w:szCs w:val="24"/>
              </w:rPr>
            </w:pPr>
            <w:r>
              <w:t>system_integrity</w:t>
            </w:r>
          </w:p>
        </w:tc>
        <w:tc>
          <w:tcPr>
            <w:tcW w:w="1431" w:type="pct"/>
          </w:tcPr>
          <w:p w14:paraId="34915A18"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73A2AB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D85090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3B7BF3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B2E5B06"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violate the integrity of the security subsystem. This has GUID </w:t>
            </w:r>
            <w:r w:rsidRPr="00EE6EAB">
              <w:rPr>
                <w:rStyle w:val="apple-style-span"/>
                <w:rFonts w:cstheme="minorHAnsi"/>
                <w:color w:val="000000"/>
                <w:shd w:val="clear" w:color="auto" w:fill="FFFFFF"/>
              </w:rPr>
              <w:t>{0CCE9212-69AE-11D9-BED3-505054503030}.</w:t>
            </w:r>
          </w:p>
        </w:tc>
      </w:tr>
    </w:tbl>
    <w:p w14:paraId="59FC3FB8" w14:textId="77777777" w:rsidR="00591B85" w:rsidRDefault="00591B85" w:rsidP="00591B85"/>
    <w:p w14:paraId="3D2556E0" w14:textId="77777777" w:rsidR="00591B85" w:rsidRPr="008B05C1" w:rsidRDefault="00591B85" w:rsidP="00BE7B76">
      <w:pPr>
        <w:pStyle w:val="Heading2"/>
        <w:numPr>
          <w:ilvl w:val="1"/>
          <w:numId w:val="6"/>
        </w:numPr>
      </w:pPr>
      <w:bookmarkStart w:id="78" w:name="_Toc334363023"/>
      <w:r w:rsidRPr="008B05C1">
        <w:lastRenderedPageBreak/>
        <w:t>win-sc:</w:t>
      </w:r>
      <w:r>
        <w:t>auditeventpolicysubcategories</w:t>
      </w:r>
      <w:r w:rsidRPr="008B05C1">
        <w:t>__item</w:t>
      </w:r>
      <w:bookmarkEnd w:id="78"/>
    </w:p>
    <w:p w14:paraId="5C82B1D4" w14:textId="77777777" w:rsidR="00591B85" w:rsidRDefault="00591B85" w:rsidP="00591B85">
      <w:pPr>
        <w:rPr>
          <w:rFonts w:cstheme="minorHAnsi"/>
          <w:color w:val="000000"/>
          <w:sz w:val="24"/>
          <w:szCs w:val="24"/>
        </w:rPr>
      </w:pPr>
      <w:r w:rsidRPr="00910FE5">
        <w:rPr>
          <w:rFonts w:cstheme="minorHAnsi"/>
          <w:color w:val="000000"/>
          <w:sz w:val="24"/>
          <w:szCs w:val="24"/>
        </w:rPr>
        <w:t xml:space="preserve">The </w:t>
      </w:r>
      <w:r w:rsidRPr="000C6E9E">
        <w:rPr>
          <w:rFonts w:ascii="Courier New" w:hAnsi="Courier New" w:cs="Courier New"/>
          <w:sz w:val="24"/>
          <w:szCs w:val="24"/>
        </w:rPr>
        <w:t>auditeventpolicy</w:t>
      </w:r>
      <w:r>
        <w:rPr>
          <w:rFonts w:ascii="Courier New" w:hAnsi="Courier New" w:cs="Courier New"/>
          <w:sz w:val="24"/>
          <w:szCs w:val="24"/>
        </w:rPr>
        <w:t>subcategories</w:t>
      </w:r>
      <w:r w:rsidRPr="005B09B7">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different subcategories of event types the system should audit</w:t>
      </w:r>
      <w:r w:rsidR="00563B30">
        <w:rPr>
          <w:rStyle w:val="FootnoteReference"/>
        </w:rPr>
        <w:footnoteReference w:id="202"/>
      </w:r>
      <w:r>
        <w:t>.</w:t>
      </w:r>
    </w:p>
    <w:p w14:paraId="1CED05C8" w14:textId="77777777" w:rsidR="00591B85" w:rsidRDefault="00591B85" w:rsidP="00591B85">
      <w:r>
        <w:object w:dxaOrig="5160" w:dyaOrig="12654" w14:anchorId="4DC89301">
          <v:shape id="_x0000_i1053" type="#_x0000_t75" style="width:259pt;height:630pt" o:ole="">
            <v:imagedata r:id="rId68" o:title=""/>
          </v:shape>
          <o:OLEObject Type="Embed" ProgID="Visio.Drawing.11" ShapeID="_x0000_i1053" DrawAspect="Content" ObjectID="_1408543150" r:id="rId6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91B85" w14:paraId="656AB613"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C03957C" w14:textId="77777777" w:rsidR="00591B85" w:rsidRDefault="00591B85" w:rsidP="003F6455">
            <w:pPr>
              <w:jc w:val="center"/>
              <w:rPr>
                <w:b w:val="0"/>
                <w:bCs w:val="0"/>
              </w:rPr>
            </w:pPr>
            <w:r>
              <w:lastRenderedPageBreak/>
              <w:t>Property</w:t>
            </w:r>
          </w:p>
        </w:tc>
        <w:tc>
          <w:tcPr>
            <w:tcW w:w="1508" w:type="pct"/>
          </w:tcPr>
          <w:p w14:paraId="408A88F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14:paraId="1DB6550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6E90F2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5F79061"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7960CB6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9D7D2C4" w14:textId="77777777" w:rsidR="00591B85" w:rsidRDefault="00591B85" w:rsidP="003F6455">
            <w:pPr>
              <w:rPr>
                <w:sz w:val="24"/>
                <w:szCs w:val="24"/>
              </w:rPr>
            </w:pPr>
            <w:r>
              <w:t>credential_validation</w:t>
            </w:r>
          </w:p>
        </w:tc>
        <w:tc>
          <w:tcPr>
            <w:tcW w:w="1508" w:type="pct"/>
          </w:tcPr>
          <w:p w14:paraId="77BD773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3A92E31A"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01F34C9"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38E2C7"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that are generated by validation tests on user account logon credentials. This has GUID </w:t>
            </w:r>
            <w:r w:rsidRPr="00D46F71">
              <w:rPr>
                <w:rStyle w:val="apple-style-span"/>
                <w:rFonts w:cstheme="minorHAnsi"/>
                <w:color w:val="000000"/>
                <w:shd w:val="clear" w:color="auto" w:fill="FFFFFF"/>
              </w:rPr>
              <w:t>{0CCE923F-69AE-11D9-BED3-505054503030}.</w:t>
            </w:r>
          </w:p>
        </w:tc>
      </w:tr>
      <w:tr w:rsidR="00591B85" w:rsidRPr="00E74797" w14:paraId="56988C6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11670EF9" w14:textId="77777777" w:rsidR="00591B85" w:rsidRDefault="00591B85" w:rsidP="003F6455">
            <w:pPr>
              <w:rPr>
                <w:sz w:val="24"/>
                <w:szCs w:val="24"/>
              </w:rPr>
            </w:pPr>
            <w:r>
              <w:t>kerberos_authentication_service</w:t>
            </w:r>
          </w:p>
        </w:tc>
        <w:tc>
          <w:tcPr>
            <w:tcW w:w="1508" w:type="pct"/>
          </w:tcPr>
          <w:p w14:paraId="39B62BE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1CBF987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D48A248"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686A5EE"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authentication ticket-granting ticket (TGT) requests. This has GUID </w:t>
            </w:r>
            <w:r w:rsidRPr="00D46F71">
              <w:rPr>
                <w:rStyle w:val="apple-style-span"/>
                <w:rFonts w:cstheme="minorHAnsi"/>
                <w:color w:val="000000"/>
                <w:shd w:val="clear" w:color="auto" w:fill="FFFFFF"/>
              </w:rPr>
              <w:t>{0CCE9242-69AE-11D9-BED3-505054503030}.</w:t>
            </w:r>
          </w:p>
        </w:tc>
      </w:tr>
      <w:tr w:rsidR="00591B85" w:rsidRPr="00E74797" w14:paraId="61FD3C56"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54E34D0" w14:textId="77777777" w:rsidR="00591B85" w:rsidRDefault="00591B85" w:rsidP="003F6455">
            <w:pPr>
              <w:rPr>
                <w:sz w:val="24"/>
                <w:szCs w:val="24"/>
              </w:rPr>
            </w:pPr>
            <w:r>
              <w:t>kerberos_service_ticket_operations</w:t>
            </w:r>
          </w:p>
        </w:tc>
        <w:tc>
          <w:tcPr>
            <w:tcW w:w="1508" w:type="pct"/>
          </w:tcPr>
          <w:p w14:paraId="144CE5A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5132C8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BA12B37"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1039879"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service ticket requests. This has GUID </w:t>
            </w:r>
            <w:r w:rsidRPr="00D46F71">
              <w:rPr>
                <w:rStyle w:val="apple-style-span"/>
                <w:rFonts w:cstheme="minorHAnsi"/>
                <w:color w:val="000000"/>
                <w:shd w:val="clear" w:color="auto" w:fill="FFFFFF"/>
              </w:rPr>
              <w:t>{0CCE9240-69AE-11D9-BED3-505054503030}.</w:t>
            </w:r>
          </w:p>
        </w:tc>
      </w:tr>
      <w:tr w:rsidR="00591B85" w:rsidRPr="00E74797" w14:paraId="1C693CB6"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B009C0A" w14:textId="77777777" w:rsidR="00591B85" w:rsidRPr="005B09B7" w:rsidRDefault="00591B85" w:rsidP="003F6455">
            <w:pPr>
              <w:rPr>
                <w:sz w:val="24"/>
                <w:szCs w:val="24"/>
              </w:rPr>
            </w:pPr>
            <w:r w:rsidRPr="005B09B7">
              <w:t>kerberos_ticket_events</w:t>
            </w:r>
          </w:p>
        </w:tc>
        <w:tc>
          <w:tcPr>
            <w:tcW w:w="1508" w:type="pct"/>
          </w:tcPr>
          <w:p w14:paraId="716EFB94"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win-def:EntityItemAuditType</w:t>
            </w:r>
          </w:p>
        </w:tc>
        <w:tc>
          <w:tcPr>
            <w:tcW w:w="507" w:type="pct"/>
          </w:tcPr>
          <w:p w14:paraId="49B655B3"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14:paraId="73029475"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14:paraId="450643F1" w14:textId="77777777" w:rsidR="00591B85" w:rsidRPr="005B09B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9"/>
            <w:r w:rsidRPr="005B09B7">
              <w:rPr>
                <w:rFonts w:cstheme="minorHAnsi"/>
                <w:color w:val="000000"/>
              </w:rPr>
              <w:t>The OS MUST audit events that involve validation tests on Kerberos tickets submitted for a user account logon request.</w:t>
            </w:r>
            <w:commentRangeEnd w:id="79"/>
            <w:r w:rsidRPr="005B09B7">
              <w:rPr>
                <w:rStyle w:val="CommentReference"/>
                <w:rFonts w:eastAsiaTheme="minorHAnsi"/>
                <w:lang w:bidi="ar-SA"/>
              </w:rPr>
              <w:commentReference w:id="79"/>
            </w:r>
            <w:r w:rsidR="00FC1DA6">
              <w:rPr>
                <w:rStyle w:val="FootnoteReference"/>
                <w:rFonts w:cstheme="minorHAnsi"/>
                <w:color w:val="000000"/>
              </w:rPr>
              <w:footnoteReference w:id="203"/>
            </w:r>
          </w:p>
        </w:tc>
      </w:tr>
      <w:tr w:rsidR="00591B85" w:rsidRPr="00E74797" w14:paraId="74A2AB8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C4AC286" w14:textId="77777777" w:rsidR="00591B85" w:rsidRDefault="00591B85" w:rsidP="003F6455">
            <w:pPr>
              <w:rPr>
                <w:sz w:val="24"/>
                <w:szCs w:val="24"/>
              </w:rPr>
            </w:pPr>
            <w:r>
              <w:t>other_account_logon_events</w:t>
            </w:r>
          </w:p>
        </w:tc>
        <w:tc>
          <w:tcPr>
            <w:tcW w:w="1508" w:type="pct"/>
          </w:tcPr>
          <w:p w14:paraId="2B154F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B8BF3B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310FF4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E1D49B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responses to credential requests submitted for a user account logon that are not credential validation or Kerberos tickets. This has GUID</w:t>
            </w:r>
            <w:r w:rsidRPr="00D46F71">
              <w:rPr>
                <w:rFonts w:cstheme="minorHAnsi"/>
                <w:color w:val="000000"/>
              </w:rPr>
              <w:t xml:space="preserve"> </w:t>
            </w:r>
            <w:r w:rsidRPr="00D46F71">
              <w:rPr>
                <w:rStyle w:val="apple-style-span"/>
                <w:rFonts w:cstheme="minorHAnsi"/>
                <w:color w:val="000000"/>
                <w:shd w:val="clear" w:color="auto" w:fill="FFFFFF"/>
              </w:rPr>
              <w:t>{0CCE9241-69AE-11D9-BED3-505054503030}.</w:t>
            </w:r>
          </w:p>
        </w:tc>
      </w:tr>
      <w:tr w:rsidR="00591B85" w:rsidRPr="00E74797" w14:paraId="2C891F51"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1F9A5798" w14:textId="77777777" w:rsidR="00591B85" w:rsidRDefault="00591B85" w:rsidP="003F6455">
            <w:pPr>
              <w:rPr>
                <w:sz w:val="24"/>
                <w:szCs w:val="24"/>
              </w:rPr>
            </w:pPr>
            <w:r>
              <w:t>application_group_management</w:t>
            </w:r>
          </w:p>
        </w:tc>
        <w:tc>
          <w:tcPr>
            <w:tcW w:w="1508" w:type="pct"/>
          </w:tcPr>
          <w:p w14:paraId="7F1F331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AF6ECA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DE124E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1524760"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application groups. </w:t>
            </w:r>
            <w:r w:rsidRPr="00D46F71">
              <w:rPr>
                <w:rStyle w:val="apple-style-span"/>
                <w:rFonts w:cstheme="minorHAnsi"/>
                <w:color w:val="000000"/>
                <w:shd w:val="clear" w:color="auto" w:fill="FFFFFF"/>
              </w:rPr>
              <w:t>This has GUID {0CCE9239-69AE-11D9-BED3-505054503030}.</w:t>
            </w:r>
          </w:p>
        </w:tc>
      </w:tr>
      <w:tr w:rsidR="00591B85" w:rsidRPr="00E74797" w14:paraId="125B53AA"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383406B" w14:textId="77777777" w:rsidR="00591B85" w:rsidRDefault="00591B85" w:rsidP="003F6455">
            <w:pPr>
              <w:rPr>
                <w:sz w:val="24"/>
                <w:szCs w:val="24"/>
              </w:rPr>
            </w:pPr>
            <w:r>
              <w:t>computer_account_management</w:t>
            </w:r>
          </w:p>
        </w:tc>
        <w:tc>
          <w:tcPr>
            <w:tcW w:w="1508" w:type="pct"/>
          </w:tcPr>
          <w:p w14:paraId="7D4B021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19D0A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0973D6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51BB0D3"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computer accounts, such as when a computer account is </w:t>
            </w:r>
            <w:r w:rsidRPr="00D46F71">
              <w:rPr>
                <w:rFonts w:cstheme="minorHAnsi"/>
                <w:color w:val="000000"/>
              </w:rPr>
              <w:lastRenderedPageBreak/>
              <w:t xml:space="preserve">created, changed, or deleted. This has GUID </w:t>
            </w:r>
            <w:r w:rsidRPr="00D46F71">
              <w:rPr>
                <w:rStyle w:val="apple-style-span"/>
                <w:rFonts w:cstheme="minorHAnsi"/>
                <w:color w:val="000000"/>
                <w:shd w:val="clear" w:color="auto" w:fill="FFFFFF"/>
              </w:rPr>
              <w:t>{0CCE9236-69AE-11D9-BED3-505054503030}.</w:t>
            </w:r>
          </w:p>
        </w:tc>
      </w:tr>
      <w:tr w:rsidR="00591B85" w:rsidRPr="00E74797" w14:paraId="4493F19C"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4A55F66" w14:textId="77777777" w:rsidR="00591B85" w:rsidRDefault="00591B85" w:rsidP="003F6455">
            <w:pPr>
              <w:rPr>
                <w:sz w:val="24"/>
                <w:szCs w:val="24"/>
              </w:rPr>
            </w:pPr>
            <w:r>
              <w:lastRenderedPageBreak/>
              <w:t>distribution_group_management</w:t>
            </w:r>
          </w:p>
        </w:tc>
        <w:tc>
          <w:tcPr>
            <w:tcW w:w="1508" w:type="pct"/>
          </w:tcPr>
          <w:p w14:paraId="6749A03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E939DB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0156E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14F91A9"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distribution groups. This has GUID </w:t>
            </w:r>
            <w:r w:rsidRPr="00D46F71">
              <w:rPr>
                <w:rStyle w:val="apple-style-span"/>
                <w:rFonts w:cstheme="minorHAnsi"/>
                <w:color w:val="000000"/>
                <w:shd w:val="clear" w:color="auto" w:fill="FFFFFF"/>
              </w:rPr>
              <w:t>{0CCE9238-69AE-11D9-BED3-505054503030}.</w:t>
            </w:r>
          </w:p>
        </w:tc>
      </w:tr>
      <w:tr w:rsidR="00591B85" w:rsidRPr="00E74797" w14:paraId="3556988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AA8D91E" w14:textId="77777777" w:rsidR="00591B85" w:rsidRDefault="00591B85" w:rsidP="003F6455">
            <w:pPr>
              <w:rPr>
                <w:sz w:val="24"/>
                <w:szCs w:val="24"/>
              </w:rPr>
            </w:pPr>
            <w:r>
              <w:t>other_account_management_events</w:t>
            </w:r>
          </w:p>
        </w:tc>
        <w:tc>
          <w:tcPr>
            <w:tcW w:w="1508" w:type="pct"/>
          </w:tcPr>
          <w:p w14:paraId="3A9E3FD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4051E1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360F8A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A310341"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D46F71">
              <w:rPr>
                <w:rFonts w:cstheme="minorHAnsi"/>
                <w:color w:val="000000"/>
              </w:rPr>
              <w:t xml:space="preserve"> </w:t>
            </w:r>
            <w:r w:rsidRPr="00D46F71">
              <w:rPr>
                <w:rStyle w:val="apple-style-span"/>
                <w:rFonts w:cstheme="minorHAnsi"/>
                <w:color w:val="000000"/>
                <w:shd w:val="clear" w:color="auto" w:fill="FFFFFF"/>
              </w:rPr>
              <w:t>{0CCE923A-69AE-11D9-BED3-505054503030}.</w:t>
            </w:r>
          </w:p>
        </w:tc>
      </w:tr>
      <w:tr w:rsidR="00591B85" w:rsidRPr="00E74797" w14:paraId="70D2CE35"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6252FB4" w14:textId="77777777" w:rsidR="00591B85" w:rsidRDefault="00591B85" w:rsidP="003F6455">
            <w:pPr>
              <w:rPr>
                <w:sz w:val="24"/>
                <w:szCs w:val="24"/>
              </w:rPr>
            </w:pPr>
            <w:r>
              <w:t>security_group_management</w:t>
            </w:r>
          </w:p>
        </w:tc>
        <w:tc>
          <w:tcPr>
            <w:tcW w:w="1508" w:type="pct"/>
          </w:tcPr>
          <w:p w14:paraId="6BA3F7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C6D787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EB2E85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088F2AF"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security groups. This has GUID </w:t>
            </w:r>
            <w:r w:rsidRPr="00D46F71">
              <w:rPr>
                <w:rStyle w:val="apple-style-span"/>
                <w:rFonts w:cstheme="minorHAnsi"/>
                <w:color w:val="000000"/>
                <w:shd w:val="clear" w:color="auto" w:fill="FFFFFF"/>
              </w:rPr>
              <w:t>{0CCE9237-69AE-11D9-BED3-505054503030}.</w:t>
            </w:r>
          </w:p>
        </w:tc>
      </w:tr>
      <w:tr w:rsidR="00591B85" w:rsidRPr="00E74797" w14:paraId="35E1DA12"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23DAEA7" w14:textId="77777777" w:rsidR="00591B85" w:rsidRDefault="00591B85" w:rsidP="003F6455">
            <w:pPr>
              <w:rPr>
                <w:sz w:val="24"/>
                <w:szCs w:val="24"/>
              </w:rPr>
            </w:pPr>
            <w:r>
              <w:t>user_account_management</w:t>
            </w:r>
          </w:p>
        </w:tc>
        <w:tc>
          <w:tcPr>
            <w:tcW w:w="1508" w:type="pct"/>
          </w:tcPr>
          <w:p w14:paraId="73622FF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18D79EE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2F8D5E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3380D2"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user accounts. This has GUID </w:t>
            </w:r>
            <w:r w:rsidRPr="00D46F71">
              <w:rPr>
                <w:rStyle w:val="apple-style-span"/>
                <w:rFonts w:cstheme="minorHAnsi"/>
                <w:color w:val="000000"/>
                <w:shd w:val="clear" w:color="auto" w:fill="FFFFFF"/>
              </w:rPr>
              <w:t>{0CCE9235-69AE-11D9-BED3-505054503030}.</w:t>
            </w:r>
          </w:p>
        </w:tc>
      </w:tr>
      <w:tr w:rsidR="00591B85" w:rsidRPr="00E74797" w14:paraId="33E4C1A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3477BFF4" w14:textId="77777777" w:rsidR="00591B85" w:rsidRDefault="00591B85" w:rsidP="003F6455">
            <w:pPr>
              <w:rPr>
                <w:sz w:val="24"/>
                <w:szCs w:val="24"/>
              </w:rPr>
            </w:pPr>
            <w:r>
              <w:t>dpapi_activity</w:t>
            </w:r>
          </w:p>
        </w:tc>
        <w:tc>
          <w:tcPr>
            <w:tcW w:w="1508" w:type="pct"/>
          </w:tcPr>
          <w:p w14:paraId="710BBE3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A8C53B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4754FE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872D61"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w</w:t>
            </w:r>
            <w:r w:rsidRPr="00D46F71">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14:paraId="5060118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9E4D35D" w14:textId="77777777" w:rsidR="00591B85" w:rsidRDefault="00591B85" w:rsidP="003F6455">
            <w:pPr>
              <w:rPr>
                <w:sz w:val="24"/>
                <w:szCs w:val="24"/>
              </w:rPr>
            </w:pPr>
            <w:r>
              <w:t>process_creation</w:t>
            </w:r>
          </w:p>
        </w:tc>
        <w:tc>
          <w:tcPr>
            <w:tcW w:w="1508" w:type="pct"/>
          </w:tcPr>
          <w:p w14:paraId="0A8D98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51FB6F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BC28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9641AA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Style w:val="apple-style-span"/>
                <w:rFonts w:cstheme="minorHAnsi"/>
                <w:color w:val="000000"/>
                <w:shd w:val="clear" w:color="auto" w:fill="FFFFFF"/>
              </w:rPr>
              <w:t xml:space="preserve">This subcategory audits events generated when a process is created or starts. The name of the application </w:t>
            </w:r>
            <w:r w:rsidRPr="00D46F71">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14:paraId="61996A8A"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108C2D40" w14:textId="77777777" w:rsidR="00591B85" w:rsidRDefault="00591B85" w:rsidP="003F6455">
            <w:pPr>
              <w:rPr>
                <w:sz w:val="24"/>
                <w:szCs w:val="24"/>
              </w:rPr>
            </w:pPr>
            <w:r>
              <w:lastRenderedPageBreak/>
              <w:t>process_termination</w:t>
            </w:r>
          </w:p>
        </w:tc>
        <w:tc>
          <w:tcPr>
            <w:tcW w:w="1508" w:type="pct"/>
          </w:tcPr>
          <w:p w14:paraId="6CB0AA3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07FFCF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919687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EC9DFBF"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when a process ends. This has GUID {0CCE922C-69AE-11D9-BED3-505054503030}.</w:t>
            </w:r>
          </w:p>
        </w:tc>
      </w:tr>
      <w:tr w:rsidR="00591B85" w:rsidRPr="00E74797" w14:paraId="33C02575"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5992D43" w14:textId="77777777" w:rsidR="00591B85" w:rsidRDefault="00591B85" w:rsidP="003F6455">
            <w:pPr>
              <w:rPr>
                <w:sz w:val="24"/>
                <w:szCs w:val="24"/>
              </w:rPr>
            </w:pPr>
            <w:r>
              <w:t>rpc_events</w:t>
            </w:r>
          </w:p>
        </w:tc>
        <w:tc>
          <w:tcPr>
            <w:tcW w:w="1508" w:type="pct"/>
          </w:tcPr>
          <w:p w14:paraId="706A4A3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38AE08E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79784F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D4E0C7"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inbound remote procedure call (RPC) connections. </w:t>
            </w:r>
            <w:r w:rsidRPr="00D46F71">
              <w:rPr>
                <w:rStyle w:val="apple-style-span"/>
                <w:rFonts w:cstheme="minorHAnsi"/>
                <w:color w:val="000000"/>
                <w:shd w:val="clear" w:color="auto" w:fill="FFFFFF"/>
              </w:rPr>
              <w:t>This has GUID {0CCE922E-69AE-11D9-BED3-505054503030}.</w:t>
            </w:r>
          </w:p>
        </w:tc>
      </w:tr>
      <w:tr w:rsidR="00591B85" w:rsidRPr="00E74797" w14:paraId="2DCBDBFA"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D69DA4F" w14:textId="77777777" w:rsidR="00591B85" w:rsidRDefault="00591B85" w:rsidP="003F6455">
            <w:pPr>
              <w:rPr>
                <w:sz w:val="24"/>
                <w:szCs w:val="24"/>
              </w:rPr>
            </w:pPr>
            <w:r>
              <w:t>directory_service_access</w:t>
            </w:r>
          </w:p>
        </w:tc>
        <w:tc>
          <w:tcPr>
            <w:tcW w:w="1508" w:type="pct"/>
          </w:tcPr>
          <w:p w14:paraId="10E8FC9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52FEC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A9F1F0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576E8C0"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when an AD DS object is accessed.  </w:t>
            </w:r>
            <w:r w:rsidRPr="00D46F71">
              <w:rPr>
                <w:rStyle w:val="apple-style-span"/>
                <w:rFonts w:cstheme="minorHAnsi"/>
                <w:color w:val="000000"/>
                <w:shd w:val="clear" w:color="auto" w:fill="FFFFFF"/>
              </w:rPr>
              <w:t>This has GUID {0CCE923B-69AE-11D9-BED3-505054503030}.</w:t>
            </w:r>
          </w:p>
        </w:tc>
      </w:tr>
      <w:tr w:rsidR="00591B85" w:rsidRPr="00E74797" w14:paraId="58E22744"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0C2D194" w14:textId="77777777" w:rsidR="00591B85" w:rsidRDefault="00591B85" w:rsidP="003F6455">
            <w:pPr>
              <w:rPr>
                <w:sz w:val="24"/>
                <w:szCs w:val="24"/>
              </w:rPr>
            </w:pPr>
            <w:r>
              <w:t>directory_service_changes</w:t>
            </w:r>
          </w:p>
        </w:tc>
        <w:tc>
          <w:tcPr>
            <w:tcW w:w="1508" w:type="pct"/>
          </w:tcPr>
          <w:p w14:paraId="4CEEC06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E572A1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0F7C73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CA38996"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14:paraId="291F712F"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7094B91" w14:textId="77777777" w:rsidR="00591B85" w:rsidRDefault="00591B85" w:rsidP="003F6455">
            <w:pPr>
              <w:rPr>
                <w:sz w:val="24"/>
                <w:szCs w:val="24"/>
              </w:rPr>
            </w:pPr>
            <w:r>
              <w:t>directory_service_replication</w:t>
            </w:r>
          </w:p>
        </w:tc>
        <w:tc>
          <w:tcPr>
            <w:tcW w:w="1508" w:type="pct"/>
          </w:tcPr>
          <w:p w14:paraId="3AA5012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729D1D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A64FAE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FB48AA"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replication between two AD DS domain controllers.</w:t>
            </w:r>
            <w:r w:rsidRPr="00D46F71">
              <w:rPr>
                <w:rFonts w:cstheme="minorHAnsi"/>
                <w:color w:val="000000"/>
              </w:rPr>
              <w:t xml:space="preserve"> </w:t>
            </w:r>
            <w:r w:rsidRPr="00D46F71">
              <w:rPr>
                <w:rStyle w:val="apple-style-span"/>
                <w:rFonts w:cstheme="minorHAnsi"/>
                <w:color w:val="000000"/>
                <w:shd w:val="clear" w:color="auto" w:fill="FFFFFF"/>
              </w:rPr>
              <w:t>This has GUID {0CCE923D-69AE-11D9-BED3-505054503030}.</w:t>
            </w:r>
          </w:p>
        </w:tc>
      </w:tr>
      <w:tr w:rsidR="00591B85" w:rsidRPr="00E74797" w14:paraId="128B14B8"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645E03B" w14:textId="77777777" w:rsidR="00591B85" w:rsidRDefault="00591B85" w:rsidP="003F6455">
            <w:pPr>
              <w:rPr>
                <w:sz w:val="24"/>
                <w:szCs w:val="24"/>
              </w:rPr>
            </w:pPr>
            <w:r>
              <w:t>detailed_directory_service_replication</w:t>
            </w:r>
          </w:p>
        </w:tc>
        <w:tc>
          <w:tcPr>
            <w:tcW w:w="1508" w:type="pct"/>
          </w:tcPr>
          <w:p w14:paraId="31B80E3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D05A16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0DD55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BD69A8"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detailed</w:t>
            </w:r>
            <w:r w:rsidRPr="00D46F71">
              <w:rPr>
                <w:rStyle w:val="apple-converted-space"/>
                <w:rFonts w:cstheme="minorHAnsi"/>
                <w:color w:val="000000"/>
                <w:shd w:val="clear" w:color="auto" w:fill="FFFFFF"/>
              </w:rPr>
              <w:t> </w:t>
            </w:r>
            <w:r w:rsidRPr="003E1BEE">
              <w:rPr>
                <w:rFonts w:cstheme="minorHAnsi"/>
                <w:shd w:val="clear" w:color="auto" w:fill="FFFFFF"/>
              </w:rPr>
              <w:t>AD DS</w:t>
            </w:r>
            <w:r w:rsidR="003E1BEE">
              <w:rPr>
                <w:rStyle w:val="FootnoteReference"/>
                <w:rFonts w:cstheme="minorHAnsi"/>
                <w:shd w:val="clear" w:color="auto" w:fill="FFFFFF"/>
              </w:rPr>
              <w:footnoteReference w:id="204"/>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replication between domain controllers. This has GUID {0CCE923E-69AE-11D9-BED3-505054503030}.</w:t>
            </w:r>
          </w:p>
        </w:tc>
      </w:tr>
      <w:tr w:rsidR="00591B85" w:rsidRPr="00E74797" w14:paraId="7DDE914B"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CA6A3A4" w14:textId="77777777" w:rsidR="00591B85" w:rsidRDefault="00591B85" w:rsidP="003F6455">
            <w:pPr>
              <w:rPr>
                <w:sz w:val="24"/>
                <w:szCs w:val="24"/>
              </w:rPr>
            </w:pPr>
            <w:r>
              <w:t>account_lockout</w:t>
            </w:r>
          </w:p>
        </w:tc>
        <w:tc>
          <w:tcPr>
            <w:tcW w:w="1508" w:type="pct"/>
          </w:tcPr>
          <w:p w14:paraId="1FE0D1C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EDB804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5D5E3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8E945D"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a failed attempt to log on to an account that is locked out. This has GUID </w:t>
            </w:r>
            <w:r w:rsidRPr="00D46F71">
              <w:rPr>
                <w:rStyle w:val="apple-style-span"/>
                <w:rFonts w:cstheme="minorHAnsi"/>
                <w:color w:val="000000"/>
                <w:shd w:val="clear" w:color="auto" w:fill="FFFFFF"/>
              </w:rPr>
              <w:lastRenderedPageBreak/>
              <w:t>{0CCE9217-69AE-11D9-BED3-505054503030}.</w:t>
            </w:r>
          </w:p>
        </w:tc>
      </w:tr>
      <w:tr w:rsidR="00591B85" w:rsidRPr="00E74797" w14:paraId="735A7BCE"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E78DE75" w14:textId="77777777" w:rsidR="00591B85" w:rsidRDefault="00591B85" w:rsidP="003F6455">
            <w:pPr>
              <w:rPr>
                <w:sz w:val="24"/>
                <w:szCs w:val="24"/>
              </w:rPr>
            </w:pPr>
            <w:r>
              <w:lastRenderedPageBreak/>
              <w:t>ipsec_extended_mode</w:t>
            </w:r>
          </w:p>
        </w:tc>
        <w:tc>
          <w:tcPr>
            <w:tcW w:w="1508" w:type="pct"/>
          </w:tcPr>
          <w:p w14:paraId="5DFB243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06A9398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510F14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605B0C0"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14:paraId="14F09429"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14C87AB" w14:textId="77777777" w:rsidR="00591B85" w:rsidRDefault="00591B85" w:rsidP="003F6455">
            <w:pPr>
              <w:rPr>
                <w:sz w:val="24"/>
                <w:szCs w:val="24"/>
              </w:rPr>
            </w:pPr>
            <w:r>
              <w:t>ipsec_main_mode</w:t>
            </w:r>
          </w:p>
        </w:tc>
        <w:tc>
          <w:tcPr>
            <w:tcW w:w="1508" w:type="pct"/>
          </w:tcPr>
          <w:p w14:paraId="1FFD927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DE80BD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A1AE43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4B1D2CB"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14:paraId="277357B9"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C709746" w14:textId="77777777" w:rsidR="00591B85" w:rsidRDefault="00591B85" w:rsidP="003F6455">
            <w:pPr>
              <w:rPr>
                <w:sz w:val="24"/>
                <w:szCs w:val="24"/>
              </w:rPr>
            </w:pPr>
            <w:r>
              <w:t>ipsec_quick_mode</w:t>
            </w:r>
          </w:p>
        </w:tc>
        <w:tc>
          <w:tcPr>
            <w:tcW w:w="1508" w:type="pct"/>
          </w:tcPr>
          <w:p w14:paraId="366842F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8DE56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497F36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461CFF2"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14:paraId="2E8197D8"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EF921C3" w14:textId="77777777" w:rsidR="00591B85" w:rsidRDefault="00591B85" w:rsidP="003F6455">
            <w:pPr>
              <w:rPr>
                <w:sz w:val="24"/>
                <w:szCs w:val="24"/>
              </w:rPr>
            </w:pPr>
            <w:r>
              <w:t>logoff</w:t>
            </w:r>
          </w:p>
        </w:tc>
        <w:tc>
          <w:tcPr>
            <w:tcW w:w="1508" w:type="pct"/>
          </w:tcPr>
          <w:p w14:paraId="0690E93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050BA3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405209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BFC1FB"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14:paraId="33056474"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CAB1542" w14:textId="77777777" w:rsidR="00591B85" w:rsidRDefault="00591B85" w:rsidP="003F6455">
            <w:pPr>
              <w:rPr>
                <w:sz w:val="24"/>
                <w:szCs w:val="24"/>
              </w:rPr>
            </w:pPr>
            <w:r>
              <w:t>logon</w:t>
            </w:r>
          </w:p>
        </w:tc>
        <w:tc>
          <w:tcPr>
            <w:tcW w:w="1508" w:type="pct"/>
          </w:tcPr>
          <w:p w14:paraId="0A5B4C0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B7FCA0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077796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279BAF1"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user account logon attempts on a computer. This has GUID {0CCE9215-69AE-11D9-BED3-505054503030}.</w:t>
            </w:r>
          </w:p>
        </w:tc>
      </w:tr>
      <w:tr w:rsidR="00591B85" w:rsidRPr="00E74797" w14:paraId="30FCA6F1"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0EB72C1" w14:textId="77777777" w:rsidR="00591B85" w:rsidRDefault="00591B85" w:rsidP="003F6455">
            <w:pPr>
              <w:rPr>
                <w:sz w:val="24"/>
                <w:szCs w:val="24"/>
              </w:rPr>
            </w:pPr>
            <w:r>
              <w:t>network_policy_server</w:t>
            </w:r>
          </w:p>
        </w:tc>
        <w:tc>
          <w:tcPr>
            <w:tcW w:w="1508" w:type="pct"/>
          </w:tcPr>
          <w:p w14:paraId="139E544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3C14969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CE1F46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36ABDB6"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RADIUS (IAS) </w:t>
            </w:r>
            <w:r w:rsidRPr="00D46F71">
              <w:rPr>
                <w:rStyle w:val="apple-style-span"/>
                <w:rFonts w:cstheme="minorHAnsi"/>
                <w:color w:val="000000"/>
                <w:shd w:val="clear" w:color="auto" w:fill="FFFFFF"/>
              </w:rPr>
              <w:lastRenderedPageBreak/>
              <w:t>and Network Access Protection (NAP) user access requests. These requests can be Grant, Deny, Discard, Quarantine, Lock, and Unlock. This has GUID {0CCE9243-69AE-11D9-BED3-505054503030}.</w:t>
            </w:r>
          </w:p>
        </w:tc>
      </w:tr>
      <w:tr w:rsidR="00591B85" w:rsidRPr="00E74797" w14:paraId="3445F20D"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79D2B63" w14:textId="77777777" w:rsidR="00591B85" w:rsidRDefault="00591B85" w:rsidP="003F6455">
            <w:pPr>
              <w:rPr>
                <w:sz w:val="24"/>
                <w:szCs w:val="24"/>
              </w:rPr>
            </w:pPr>
            <w:r>
              <w:lastRenderedPageBreak/>
              <w:t>other_logon_logoff_events</w:t>
            </w:r>
          </w:p>
        </w:tc>
        <w:tc>
          <w:tcPr>
            <w:tcW w:w="1508" w:type="pct"/>
          </w:tcPr>
          <w:p w14:paraId="13966BE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0CB554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37100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21444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14:paraId="0B866C4E"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A639969" w14:textId="77777777" w:rsidR="00591B85" w:rsidRDefault="00591B85" w:rsidP="003F6455">
            <w:pPr>
              <w:rPr>
                <w:sz w:val="24"/>
                <w:szCs w:val="24"/>
              </w:rPr>
            </w:pPr>
            <w:r>
              <w:t>special_logon</w:t>
            </w:r>
          </w:p>
        </w:tc>
        <w:tc>
          <w:tcPr>
            <w:tcW w:w="1508" w:type="pct"/>
          </w:tcPr>
          <w:p w14:paraId="5A0156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0584C8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67D4D6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00F719E"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special logons. This has GUID </w:t>
            </w:r>
            <w:r w:rsidRPr="00D46F71">
              <w:rPr>
                <w:rStyle w:val="apple-style-span"/>
                <w:rFonts w:cstheme="minorHAnsi"/>
                <w:color w:val="000000"/>
                <w:shd w:val="clear" w:color="auto" w:fill="FFFFFF"/>
              </w:rPr>
              <w:t>{0CCE921B-69AE-11D9-BED3-505054503030}.</w:t>
            </w:r>
          </w:p>
        </w:tc>
      </w:tr>
      <w:tr w:rsidR="00591B85" w:rsidRPr="00E74797" w14:paraId="742CDBE9"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EF59EC3" w14:textId="77777777" w:rsidR="00591B85" w:rsidRDefault="00591B85" w:rsidP="003F6455">
            <w:pPr>
              <w:rPr>
                <w:sz w:val="24"/>
                <w:szCs w:val="24"/>
              </w:rPr>
            </w:pPr>
            <w:r>
              <w:t>application_generated</w:t>
            </w:r>
          </w:p>
        </w:tc>
        <w:tc>
          <w:tcPr>
            <w:tcW w:w="1508" w:type="pct"/>
          </w:tcPr>
          <w:p w14:paraId="6FD8820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001CCB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01777E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F5F9037"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w:t>
            </w:r>
            <w:r w:rsidRPr="00D46F71">
              <w:rPr>
                <w:rStyle w:val="apple-style-span"/>
                <w:rFonts w:cstheme="minorHAnsi"/>
                <w:color w:val="000000"/>
                <w:shd w:val="clear" w:color="auto" w:fill="FFFFFF"/>
              </w:rPr>
              <w:t xml:space="preserve">applications that generate events by using the Windows Auditing application programming interfaces (APIs). </w:t>
            </w:r>
          </w:p>
          <w:p w14:paraId="702C69C4"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p>
          <w:p w14:paraId="72E27198"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Applications designed to use the Windows Auditing API use this subcategory to log auditing events related to their function.</w:t>
            </w:r>
            <w:r w:rsidRPr="00D46F71">
              <w:rPr>
                <w:rFonts w:cstheme="minorHAnsi"/>
                <w:color w:val="000000"/>
              </w:rPr>
              <w:t xml:space="preserve"> This has GUID </w:t>
            </w:r>
            <w:r w:rsidRPr="00D46F71">
              <w:rPr>
                <w:rStyle w:val="apple-style-span"/>
                <w:rFonts w:cstheme="minorHAnsi"/>
                <w:color w:val="000000"/>
                <w:shd w:val="clear" w:color="auto" w:fill="FFFFFF"/>
              </w:rPr>
              <w:t>{0CCE9222-69AE-11D9-BED3-505054503030}.</w:t>
            </w:r>
          </w:p>
        </w:tc>
      </w:tr>
      <w:tr w:rsidR="00591B85" w:rsidRPr="00E74797" w14:paraId="435BC088"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7FD780C" w14:textId="77777777" w:rsidR="00591B85" w:rsidRDefault="00591B85" w:rsidP="003F6455">
            <w:pPr>
              <w:rPr>
                <w:sz w:val="24"/>
                <w:szCs w:val="24"/>
              </w:rPr>
            </w:pPr>
            <w:r>
              <w:t>certification_services</w:t>
            </w:r>
          </w:p>
        </w:tc>
        <w:tc>
          <w:tcPr>
            <w:tcW w:w="1508" w:type="pct"/>
          </w:tcPr>
          <w:p w14:paraId="51F34EA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7E1E5FD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E4EE9B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469A13E"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Active Directory Certificate Services (AD CS) operations.</w:t>
            </w:r>
            <w:r w:rsidRPr="00D46F71">
              <w:rPr>
                <w:rFonts w:cstheme="minorHAnsi"/>
                <w:color w:val="000000"/>
              </w:rPr>
              <w:t xml:space="preserve"> This has GUID </w:t>
            </w:r>
            <w:r w:rsidRPr="00D46F71">
              <w:rPr>
                <w:rStyle w:val="apple-style-span"/>
                <w:rFonts w:cstheme="minorHAnsi"/>
                <w:color w:val="000000"/>
                <w:shd w:val="clear" w:color="auto" w:fill="FFFFFF"/>
              </w:rPr>
              <w:t>{0CCE9221-69AE-11D9-BED3-505054503030}.</w:t>
            </w:r>
          </w:p>
        </w:tc>
      </w:tr>
      <w:tr w:rsidR="00591B85" w:rsidRPr="00E74797" w14:paraId="25ED7A74"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1F608A9" w14:textId="77777777" w:rsidR="00591B85" w:rsidRDefault="00591B85" w:rsidP="003F6455">
            <w:pPr>
              <w:rPr>
                <w:sz w:val="24"/>
                <w:szCs w:val="24"/>
              </w:rPr>
            </w:pPr>
            <w:r>
              <w:t>detailed_file_share</w:t>
            </w:r>
          </w:p>
        </w:tc>
        <w:tc>
          <w:tcPr>
            <w:tcW w:w="1508" w:type="pct"/>
          </w:tcPr>
          <w:p w14:paraId="46B6FA6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4B15EC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38D702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4135D41"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every attempt to access objects in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{0CCE9244-69AE-11D9-BED3-505054503030}.</w:t>
            </w:r>
          </w:p>
        </w:tc>
      </w:tr>
      <w:tr w:rsidR="00591B85" w:rsidRPr="00E74797" w14:paraId="3090AEFC"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227F8717" w14:textId="77777777" w:rsidR="00591B85" w:rsidRDefault="00591B85" w:rsidP="003F6455">
            <w:pPr>
              <w:rPr>
                <w:sz w:val="24"/>
                <w:szCs w:val="24"/>
              </w:rPr>
            </w:pPr>
            <w:r>
              <w:t>file_share</w:t>
            </w:r>
          </w:p>
        </w:tc>
        <w:tc>
          <w:tcPr>
            <w:tcW w:w="1508" w:type="pct"/>
          </w:tcPr>
          <w:p w14:paraId="116E33C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4BC4480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440B46D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FA9CFAA"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{0CCE9224-69AE-</w:t>
            </w:r>
            <w:r w:rsidRPr="00D46F71">
              <w:rPr>
                <w:rStyle w:val="apple-style-span"/>
                <w:rFonts w:cstheme="minorHAnsi"/>
                <w:color w:val="000000"/>
                <w:shd w:val="clear" w:color="auto" w:fill="FFFFFF"/>
              </w:rPr>
              <w:lastRenderedPageBreak/>
              <w:t>11D9-BED3-505054503030}.</w:t>
            </w:r>
          </w:p>
        </w:tc>
      </w:tr>
      <w:tr w:rsidR="00591B85" w:rsidRPr="00E74797" w14:paraId="6646964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995C7B3" w14:textId="77777777" w:rsidR="00591B85" w:rsidRDefault="00591B85" w:rsidP="003F6455">
            <w:pPr>
              <w:rPr>
                <w:sz w:val="24"/>
                <w:szCs w:val="24"/>
              </w:rPr>
            </w:pPr>
            <w:r>
              <w:lastRenderedPageBreak/>
              <w:t>file_system</w:t>
            </w:r>
          </w:p>
        </w:tc>
        <w:tc>
          <w:tcPr>
            <w:tcW w:w="1508" w:type="pct"/>
          </w:tcPr>
          <w:p w14:paraId="421AE2D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1C7C15A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F57D4E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78F79F5"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D46F71">
              <w:rPr>
                <w:rFonts w:cstheme="minorHAnsi"/>
                <w:color w:val="000000"/>
              </w:rPr>
              <w:t xml:space="preserve"> This has GUID </w:t>
            </w:r>
            <w:r w:rsidRPr="00D46F71">
              <w:rPr>
                <w:rStyle w:val="apple-style-span"/>
                <w:rFonts w:cstheme="minorHAnsi"/>
                <w:color w:val="000000"/>
                <w:shd w:val="clear" w:color="auto" w:fill="FFFFFF"/>
              </w:rPr>
              <w:t>{0CCE921D-69AE-11D9-BED3-505054503030}.</w:t>
            </w:r>
          </w:p>
        </w:tc>
      </w:tr>
      <w:tr w:rsidR="00591B85" w:rsidRPr="00E74797" w14:paraId="696DFC2A"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3CFF04D2" w14:textId="77777777" w:rsidR="00591B85" w:rsidRDefault="00591B85" w:rsidP="003F6455">
            <w:pPr>
              <w:rPr>
                <w:sz w:val="24"/>
                <w:szCs w:val="24"/>
              </w:rPr>
            </w:pPr>
            <w:r>
              <w:t>filtering_platform_connection</w:t>
            </w:r>
          </w:p>
        </w:tc>
        <w:tc>
          <w:tcPr>
            <w:tcW w:w="1508" w:type="pct"/>
          </w:tcPr>
          <w:p w14:paraId="1E68B18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316F353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259B9D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173BBA7D"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14:paraId="681D44AE"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B6FBE49" w14:textId="77777777" w:rsidR="00591B85" w:rsidRDefault="00591B85" w:rsidP="003F6455">
            <w:pPr>
              <w:rPr>
                <w:sz w:val="24"/>
                <w:szCs w:val="24"/>
              </w:rPr>
            </w:pPr>
            <w:r>
              <w:t>filtering_platform_packet_drop</w:t>
            </w:r>
          </w:p>
        </w:tc>
        <w:tc>
          <w:tcPr>
            <w:tcW w:w="1508" w:type="pct"/>
          </w:tcPr>
          <w:p w14:paraId="48E3C6F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555DB4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9C95CC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CF9040D"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This OS must audit packets that are dropped by the Windows Filtering Platform (WFP).</w:t>
            </w:r>
          </w:p>
        </w:tc>
      </w:tr>
      <w:tr w:rsidR="00591B85" w:rsidRPr="00E74797" w14:paraId="0673953E"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5E0BEDF" w14:textId="77777777" w:rsidR="00591B85" w:rsidRDefault="00591B85" w:rsidP="003F6455">
            <w:pPr>
              <w:rPr>
                <w:sz w:val="24"/>
                <w:szCs w:val="24"/>
              </w:rPr>
            </w:pPr>
            <w:r>
              <w:t>handle_manipulation</w:t>
            </w:r>
          </w:p>
        </w:tc>
        <w:tc>
          <w:tcPr>
            <w:tcW w:w="1508" w:type="pct"/>
          </w:tcPr>
          <w:p w14:paraId="5A074DE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545399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2BBE398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BB2DA2C"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events generated when </w:t>
            </w:r>
            <w:r w:rsidRPr="00D46F71">
              <w:rPr>
                <w:rStyle w:val="apple-style-span"/>
                <w:rFonts w:cstheme="minorHAnsi"/>
                <w:color w:val="000000"/>
                <w:shd w:val="clear" w:color="auto" w:fill="FFFFFF"/>
              </w:rPr>
              <w:t xml:space="preserve">a handle to an object is opened or closed. Only objects with a matching SACL generate security audit events. </w:t>
            </w:r>
          </w:p>
          <w:p w14:paraId="57689ECD"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63A10FFD"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14:paraId="34EF3DDE"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59254922"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 xml:space="preserve">Enabling Handle Manipulation causes implementation-specific security event data to be logged identifying the permissions that were used </w:t>
            </w:r>
            <w:r w:rsidRPr="00D46F71">
              <w:rPr>
                <w:rStyle w:val="apple-style-span"/>
                <w:rFonts w:cstheme="minorHAnsi"/>
                <w:color w:val="000000"/>
                <w:shd w:val="clear" w:color="auto" w:fill="FFFFFF"/>
              </w:rPr>
              <w:lastRenderedPageBreak/>
              <w:t xml:space="preserve">to grant or deny the access requested by the user; this is also known as </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 This has GUID {0CCE9223-69AE-11D9-BED3-505054503030}.</w:t>
            </w:r>
          </w:p>
        </w:tc>
      </w:tr>
      <w:tr w:rsidR="00591B85" w:rsidRPr="00E74797" w14:paraId="61E779F7"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B31109E" w14:textId="77777777" w:rsidR="00591B85" w:rsidRDefault="00591B85" w:rsidP="003F6455">
            <w:pPr>
              <w:rPr>
                <w:sz w:val="24"/>
                <w:szCs w:val="24"/>
              </w:rPr>
            </w:pPr>
            <w:r>
              <w:lastRenderedPageBreak/>
              <w:t>kernel_object</w:t>
            </w:r>
          </w:p>
        </w:tc>
        <w:tc>
          <w:tcPr>
            <w:tcW w:w="1508" w:type="pct"/>
          </w:tcPr>
          <w:p w14:paraId="44572D8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F7978D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21EAF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E4616D9" w14:textId="77777777" w:rsidR="00591B85" w:rsidRPr="00D46F71"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D46F71">
              <w:rPr>
                <w:rStyle w:val="apple-style-span"/>
                <w:rFonts w:asciiTheme="minorHAnsi" w:hAnsiTheme="minorHAnsi" w:cstheme="minorHAnsi"/>
                <w:color w:val="000000"/>
                <w:sz w:val="22"/>
                <w:szCs w:val="22"/>
                <w:shd w:val="clear" w:color="auto" w:fill="FFFFFF"/>
              </w:rPr>
              <w:t>{0CCE921F-69AE-11D9-BED3-505054503030}.</w:t>
            </w:r>
          </w:p>
        </w:tc>
      </w:tr>
      <w:tr w:rsidR="00591B85" w:rsidRPr="00E74797" w14:paraId="67D74123"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83EF1BE" w14:textId="77777777" w:rsidR="00591B85" w:rsidRDefault="00591B85" w:rsidP="003F6455">
            <w:pPr>
              <w:rPr>
                <w:sz w:val="24"/>
                <w:szCs w:val="24"/>
              </w:rPr>
            </w:pPr>
            <w:r>
              <w:t>other_object_access_events</w:t>
            </w:r>
          </w:p>
        </w:tc>
        <w:tc>
          <w:tcPr>
            <w:tcW w:w="1508" w:type="pct"/>
          </w:tcPr>
          <w:p w14:paraId="71CCC6E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7F7BE0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641BC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2F7CF44"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by the management of Task Scheduler jobs or COM+ objects.</w:t>
            </w:r>
          </w:p>
        </w:tc>
      </w:tr>
      <w:tr w:rsidR="00591B85" w:rsidRPr="00E74797" w14:paraId="02F4023D"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7EAC8F6" w14:textId="77777777" w:rsidR="00591B85" w:rsidRDefault="00591B85" w:rsidP="003F6455">
            <w:pPr>
              <w:rPr>
                <w:sz w:val="24"/>
                <w:szCs w:val="24"/>
              </w:rPr>
            </w:pPr>
            <w:r>
              <w:t>registry</w:t>
            </w:r>
          </w:p>
        </w:tc>
        <w:tc>
          <w:tcPr>
            <w:tcW w:w="1508" w:type="pct"/>
          </w:tcPr>
          <w:p w14:paraId="152C58C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15611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3DD8DBE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3788E33"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attempts to access </w:t>
            </w:r>
            <w:r w:rsidRPr="00D46F71">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14:paraId="5DF1EE4B"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6068B1D" w14:textId="77777777" w:rsidR="00591B85" w:rsidRDefault="00591B85" w:rsidP="003F6455">
            <w:pPr>
              <w:rPr>
                <w:sz w:val="24"/>
                <w:szCs w:val="24"/>
              </w:rPr>
            </w:pPr>
            <w:r>
              <w:t>sam</w:t>
            </w:r>
          </w:p>
        </w:tc>
        <w:tc>
          <w:tcPr>
            <w:tcW w:w="1508" w:type="pct"/>
          </w:tcPr>
          <w:p w14:paraId="2413D72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831575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7F1A27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5BF1951A"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attempts to access Security Accounts Manager (SAM) objects. This has GUID </w:t>
            </w:r>
            <w:r w:rsidRPr="00D46F71">
              <w:rPr>
                <w:rStyle w:val="apple-style-span"/>
                <w:rFonts w:cstheme="minorHAnsi"/>
                <w:color w:val="000000"/>
                <w:shd w:val="clear" w:color="auto" w:fill="FFFFFF"/>
              </w:rPr>
              <w:t>{0CCE9220-69AE-11D9-BED3-505054503030}.</w:t>
            </w:r>
          </w:p>
        </w:tc>
      </w:tr>
      <w:tr w:rsidR="00591B85" w:rsidRPr="00E74797" w14:paraId="67090626"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54FAA02" w14:textId="77777777" w:rsidR="00591B85" w:rsidRDefault="00591B85" w:rsidP="003F6455">
            <w:pPr>
              <w:rPr>
                <w:sz w:val="24"/>
                <w:szCs w:val="24"/>
              </w:rPr>
            </w:pPr>
            <w:r>
              <w:t>audit_policy_change</w:t>
            </w:r>
          </w:p>
        </w:tc>
        <w:tc>
          <w:tcPr>
            <w:tcW w:w="1508" w:type="pct"/>
          </w:tcPr>
          <w:p w14:paraId="7C39E4B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4093AF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1271B6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451F3F6"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changes in security audit policy settings. This has GUID </w:t>
            </w:r>
            <w:r w:rsidRPr="00D46F71">
              <w:rPr>
                <w:rStyle w:val="apple-style-span"/>
                <w:rFonts w:cstheme="minorHAnsi"/>
                <w:color w:val="000000"/>
                <w:shd w:val="clear" w:color="auto" w:fill="FFFFFF"/>
              </w:rPr>
              <w:t>{0CCE922F-69AE-11D9-BED3-505054503030}.</w:t>
            </w:r>
          </w:p>
        </w:tc>
      </w:tr>
      <w:tr w:rsidR="00591B85" w:rsidRPr="00E74797" w14:paraId="137D788F"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03DC6AE" w14:textId="77777777" w:rsidR="00591B85" w:rsidRDefault="00591B85" w:rsidP="003F6455">
            <w:pPr>
              <w:rPr>
                <w:sz w:val="24"/>
                <w:szCs w:val="24"/>
              </w:rPr>
            </w:pPr>
            <w:r>
              <w:t>authentication_policy_change</w:t>
            </w:r>
          </w:p>
        </w:tc>
        <w:tc>
          <w:tcPr>
            <w:tcW w:w="1508" w:type="pct"/>
          </w:tcPr>
          <w:p w14:paraId="3CFBEA1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751196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D48471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8DCA39D"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authentication policy. This </w:t>
            </w:r>
            <w:r w:rsidRPr="00D46F71">
              <w:rPr>
                <w:rFonts w:cstheme="minorHAnsi"/>
                <w:color w:val="000000"/>
              </w:rPr>
              <w:lastRenderedPageBreak/>
              <w:t xml:space="preserve">has GUID </w:t>
            </w:r>
            <w:r w:rsidRPr="00D46F71">
              <w:rPr>
                <w:rStyle w:val="apple-style-span"/>
                <w:rFonts w:cstheme="minorHAnsi"/>
                <w:color w:val="000000"/>
                <w:shd w:val="clear" w:color="auto" w:fill="FFFFFF"/>
              </w:rPr>
              <w:t>{0CCE9230-69AE-11D9-BED3-505054503030}.</w:t>
            </w:r>
          </w:p>
        </w:tc>
      </w:tr>
      <w:tr w:rsidR="00591B85" w:rsidRPr="00E74797" w14:paraId="6A87F056"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F86B41B" w14:textId="77777777" w:rsidR="00591B85" w:rsidRDefault="00591B85" w:rsidP="003F6455">
            <w:pPr>
              <w:rPr>
                <w:sz w:val="24"/>
                <w:szCs w:val="24"/>
              </w:rPr>
            </w:pPr>
            <w:r>
              <w:lastRenderedPageBreak/>
              <w:t>authorization_policy_change</w:t>
            </w:r>
          </w:p>
        </w:tc>
        <w:tc>
          <w:tcPr>
            <w:tcW w:w="1508" w:type="pct"/>
          </w:tcPr>
          <w:p w14:paraId="7DB8457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214D3E3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B58C47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776903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authorization policy. This has GUID </w:t>
            </w:r>
            <w:r w:rsidRPr="00D46F71">
              <w:rPr>
                <w:rStyle w:val="apple-style-span"/>
                <w:rFonts w:cstheme="minorHAnsi"/>
                <w:color w:val="000000"/>
                <w:shd w:val="clear" w:color="auto" w:fill="FFFFFF"/>
              </w:rPr>
              <w:t>{0CCE9231-69AE-11D9-BED3-505054503030}.</w:t>
            </w:r>
          </w:p>
        </w:tc>
      </w:tr>
      <w:tr w:rsidR="00591B85" w:rsidRPr="00E74797" w14:paraId="607CB56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C1C0953" w14:textId="77777777" w:rsidR="00591B85" w:rsidRDefault="00591B85" w:rsidP="003F6455">
            <w:pPr>
              <w:rPr>
                <w:sz w:val="24"/>
                <w:szCs w:val="24"/>
              </w:rPr>
            </w:pPr>
            <w:r>
              <w:t>filtering_platform_policy_change</w:t>
            </w:r>
          </w:p>
        </w:tc>
        <w:tc>
          <w:tcPr>
            <w:tcW w:w="1508" w:type="pct"/>
          </w:tcPr>
          <w:p w14:paraId="5A9EBF8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1727243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3A5415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5C7E3D9"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Windows Filtering Platform (WFP). This has GUID </w:t>
            </w:r>
            <w:r w:rsidRPr="00D46F71">
              <w:rPr>
                <w:rStyle w:val="apple-style-span"/>
                <w:rFonts w:cstheme="minorHAnsi"/>
                <w:color w:val="000000"/>
                <w:shd w:val="clear" w:color="auto" w:fill="FFFFFF"/>
              </w:rPr>
              <w:t>{0CCE9233-69AE-11D9-BED3-505054503030}.</w:t>
            </w:r>
          </w:p>
        </w:tc>
      </w:tr>
      <w:tr w:rsidR="00591B85" w:rsidRPr="00E74797" w14:paraId="600C2378"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B4710E6" w14:textId="77777777" w:rsidR="00591B85" w:rsidRDefault="00591B85" w:rsidP="003F6455">
            <w:pPr>
              <w:rPr>
                <w:sz w:val="24"/>
                <w:szCs w:val="24"/>
              </w:rPr>
            </w:pPr>
            <w:r>
              <w:t>mpssvc_rule_level_policy_change</w:t>
            </w:r>
          </w:p>
        </w:tc>
        <w:tc>
          <w:tcPr>
            <w:tcW w:w="1508" w:type="pct"/>
          </w:tcPr>
          <w:p w14:paraId="6060060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ED4C09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2EC5C1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0957090"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policy rules used by Windows Firewall. This has GUID </w:t>
            </w:r>
            <w:r w:rsidRPr="00D46F71">
              <w:rPr>
                <w:rStyle w:val="apple-style-span"/>
                <w:rFonts w:cstheme="minorHAnsi"/>
                <w:color w:val="000000"/>
                <w:shd w:val="clear" w:color="auto" w:fill="FFFFFF"/>
              </w:rPr>
              <w:t>{0CCE9232-69AE-11D9-BED3-505054503030}.</w:t>
            </w:r>
          </w:p>
        </w:tc>
      </w:tr>
      <w:tr w:rsidR="00591B85" w:rsidRPr="00E74797" w14:paraId="4685F505"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CB9A6A8" w14:textId="77777777" w:rsidR="00591B85" w:rsidRDefault="00591B85" w:rsidP="003F6455">
            <w:pPr>
              <w:rPr>
                <w:sz w:val="24"/>
                <w:szCs w:val="24"/>
              </w:rPr>
            </w:pPr>
            <w:r>
              <w:t>other_policy_change_events</w:t>
            </w:r>
          </w:p>
        </w:tc>
        <w:tc>
          <w:tcPr>
            <w:tcW w:w="1508" w:type="pct"/>
          </w:tcPr>
          <w:p w14:paraId="093B62B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464788C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415658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28971178"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other security policy changes that are not audited in the Policy Change category. This has GUID </w:t>
            </w:r>
            <w:r w:rsidRPr="00D46F71">
              <w:rPr>
                <w:rStyle w:val="apple-style-span"/>
                <w:rFonts w:cstheme="minorHAnsi"/>
                <w:color w:val="000000"/>
                <w:shd w:val="clear" w:color="auto" w:fill="FFFFFF"/>
              </w:rPr>
              <w:t>{0CCE9234-69AE-11D9-BED3-505054503030}.</w:t>
            </w:r>
          </w:p>
        </w:tc>
      </w:tr>
      <w:tr w:rsidR="00591B85" w:rsidRPr="00E74797" w14:paraId="190C197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C15A526" w14:textId="77777777" w:rsidR="00591B85" w:rsidRDefault="00591B85" w:rsidP="003F6455">
            <w:pPr>
              <w:rPr>
                <w:sz w:val="24"/>
                <w:szCs w:val="24"/>
              </w:rPr>
            </w:pPr>
            <w:r>
              <w:t>non_sensitive_privilege_use</w:t>
            </w:r>
          </w:p>
        </w:tc>
        <w:tc>
          <w:tcPr>
            <w:tcW w:w="1508" w:type="pct"/>
          </w:tcPr>
          <w:p w14:paraId="056D5E9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FD2EB7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9A05D4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826F183"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the use of nonsensitive privileges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14:paraId="4635090F"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038B848" w14:textId="77777777" w:rsidR="00591B85" w:rsidRPr="00005C21" w:rsidRDefault="00591B85" w:rsidP="003F6455">
            <w:pPr>
              <w:rPr>
                <w:sz w:val="24"/>
                <w:szCs w:val="24"/>
              </w:rPr>
            </w:pPr>
            <w:r w:rsidRPr="00005C21">
              <w:t>other_privilege_use_events</w:t>
            </w:r>
          </w:p>
        </w:tc>
        <w:tc>
          <w:tcPr>
            <w:tcW w:w="1508" w:type="pct"/>
          </w:tcPr>
          <w:p w14:paraId="1B02466D"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win-def:EntityItemAuditType</w:t>
            </w:r>
          </w:p>
        </w:tc>
        <w:tc>
          <w:tcPr>
            <w:tcW w:w="507" w:type="pct"/>
          </w:tcPr>
          <w:p w14:paraId="415473C7"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14:paraId="5FEA79A6"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14:paraId="4149C5C6" w14:textId="77777777" w:rsidR="00591B85" w:rsidRPr="00005C21" w:rsidRDefault="00005C21"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Not used</w:t>
            </w:r>
            <w:r w:rsidR="00591B85" w:rsidRPr="00005C21">
              <w:rPr>
                <w:rFonts w:cstheme="minorHAnsi"/>
                <w:color w:val="000000"/>
              </w:rPr>
              <w:t xml:space="preserve">. This has GUID </w:t>
            </w:r>
            <w:r w:rsidR="00591B85" w:rsidRPr="00005C21">
              <w:rPr>
                <w:rStyle w:val="apple-style-span"/>
                <w:rFonts w:cstheme="minorHAnsi"/>
                <w:color w:val="000000"/>
                <w:shd w:val="clear" w:color="auto" w:fill="FFFFFF"/>
              </w:rPr>
              <w:t>{0CCE922A-69AE-11D9-BED3-505054503030}.</w:t>
            </w:r>
            <w:r w:rsidR="00591B85" w:rsidRPr="00005C21">
              <w:rPr>
                <w:rFonts w:cstheme="minorHAnsi"/>
                <w:color w:val="000000"/>
              </w:rPr>
              <w:t xml:space="preserve"> </w:t>
            </w:r>
          </w:p>
        </w:tc>
      </w:tr>
      <w:tr w:rsidR="00591B85" w:rsidRPr="00E74797" w14:paraId="049E95A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BA94CE7" w14:textId="77777777" w:rsidR="00591B85" w:rsidRDefault="00591B85" w:rsidP="003F6455">
            <w:pPr>
              <w:rPr>
                <w:sz w:val="24"/>
                <w:szCs w:val="24"/>
              </w:rPr>
            </w:pPr>
            <w:r>
              <w:t>sensitive_privilege_use</w:t>
            </w:r>
          </w:p>
        </w:tc>
        <w:tc>
          <w:tcPr>
            <w:tcW w:w="1508" w:type="pct"/>
          </w:tcPr>
          <w:p w14:paraId="28F82C8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3D2407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400F3B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393B549"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w:t>
            </w:r>
            <w:r w:rsidRPr="00D46F71">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w:t>
            </w:r>
            <w:r w:rsidRPr="00D46F71">
              <w:rPr>
                <w:rStyle w:val="apple-style-span"/>
                <w:rFonts w:cstheme="minorHAnsi"/>
                <w:color w:val="000000"/>
                <w:shd w:val="clear" w:color="auto" w:fill="FFFFFF"/>
              </w:rPr>
              <w:lastRenderedPageBreak/>
              <w:t>client computer, or generating security audits. This has GUID {0CCE9228-69AE-11D9-BED3-505054503030}.</w:t>
            </w:r>
          </w:p>
        </w:tc>
      </w:tr>
      <w:tr w:rsidR="00591B85" w:rsidRPr="00E74797" w14:paraId="05703978"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2DEE860" w14:textId="77777777" w:rsidR="00591B85" w:rsidRDefault="00591B85" w:rsidP="003F6455">
            <w:pPr>
              <w:rPr>
                <w:sz w:val="24"/>
                <w:szCs w:val="24"/>
              </w:rPr>
            </w:pPr>
            <w:r>
              <w:lastRenderedPageBreak/>
              <w:t>ipsec_driver</w:t>
            </w:r>
          </w:p>
        </w:tc>
        <w:tc>
          <w:tcPr>
            <w:tcW w:w="1508" w:type="pct"/>
          </w:tcPr>
          <w:p w14:paraId="4C858F2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3AD0C02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75695A5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5BC575B"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the </w:t>
            </w:r>
            <w:r w:rsidRPr="00D46F71">
              <w:rPr>
                <w:rStyle w:val="apple-style-span"/>
                <w:rFonts w:cstheme="minorHAnsi"/>
                <w:color w:val="000000"/>
                <w:shd w:val="clear" w:color="auto" w:fill="FFFFFF"/>
              </w:rPr>
              <w:t>IPsec filter driver. This has GUID {0CCE9213-69AE-11D9-BED3-505054503030}.</w:t>
            </w:r>
          </w:p>
        </w:tc>
      </w:tr>
      <w:tr w:rsidR="00591B85" w:rsidRPr="00E74797" w14:paraId="32B82CED"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D596A4A" w14:textId="77777777" w:rsidR="00591B85" w:rsidRDefault="00591B85" w:rsidP="003F6455">
            <w:pPr>
              <w:rPr>
                <w:sz w:val="24"/>
                <w:szCs w:val="24"/>
              </w:rPr>
            </w:pPr>
            <w:r>
              <w:t>other_system_events</w:t>
            </w:r>
          </w:p>
        </w:tc>
        <w:tc>
          <w:tcPr>
            <w:tcW w:w="1508" w:type="pct"/>
          </w:tcPr>
          <w:p w14:paraId="2A4F6D7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427BDE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3AE40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EF81306"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The OS must audit any of the following events:</w:t>
            </w:r>
          </w:p>
          <w:p w14:paraId="5DFE82E7"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Startup and shutdown of the Windows Firewall.</w:t>
            </w:r>
          </w:p>
          <w:p w14:paraId="07F0BAD4"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Security policy processing by the Windows Firewall.</w:t>
            </w:r>
          </w:p>
          <w:p w14:paraId="393C0180"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Cryptography key file and migration operations.</w:t>
            </w:r>
          </w:p>
          <w:p w14:paraId="4E1264F7"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This has GUID </w:t>
            </w:r>
            <w:r w:rsidRPr="00D46F71">
              <w:rPr>
                <w:rStyle w:val="apple-style-span"/>
                <w:rFonts w:cstheme="minorHAnsi"/>
                <w:color w:val="000000"/>
                <w:shd w:val="clear" w:color="auto" w:fill="FFFFFF"/>
              </w:rPr>
              <w:t>{0CCE9214-69AE-11D9-BED3-505054503030}.</w:t>
            </w:r>
          </w:p>
        </w:tc>
      </w:tr>
      <w:tr w:rsidR="00591B85" w:rsidRPr="00E74797" w14:paraId="11E9F5EE"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EA047BA" w14:textId="77777777" w:rsidR="00591B85" w:rsidRDefault="00591B85" w:rsidP="003F6455">
            <w:pPr>
              <w:rPr>
                <w:sz w:val="24"/>
                <w:szCs w:val="24"/>
              </w:rPr>
            </w:pPr>
            <w:r>
              <w:t>security_state_change</w:t>
            </w:r>
          </w:p>
        </w:tc>
        <w:tc>
          <w:tcPr>
            <w:tcW w:w="1508" w:type="pct"/>
          </w:tcPr>
          <w:p w14:paraId="45EC9D4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15AD6E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34F25C0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50C0DCF8"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the security state of the computer. This has GUID </w:t>
            </w:r>
            <w:r w:rsidRPr="00D46F71">
              <w:rPr>
                <w:rStyle w:val="apple-style-span"/>
                <w:rFonts w:cstheme="minorHAnsi"/>
                <w:color w:val="000000"/>
                <w:shd w:val="clear" w:color="auto" w:fill="FFFFFF"/>
              </w:rPr>
              <w:t>{0CCE9210-69AE-11D9-BED3-505054503030}.</w:t>
            </w:r>
          </w:p>
        </w:tc>
      </w:tr>
      <w:tr w:rsidR="00591B85" w:rsidRPr="00E74797" w14:paraId="104792D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78C6B26" w14:textId="77777777" w:rsidR="00591B85" w:rsidRDefault="00591B85" w:rsidP="003F6455">
            <w:pPr>
              <w:rPr>
                <w:sz w:val="24"/>
                <w:szCs w:val="24"/>
              </w:rPr>
            </w:pPr>
            <w:r>
              <w:t>security_system_extension</w:t>
            </w:r>
          </w:p>
        </w:tc>
        <w:tc>
          <w:tcPr>
            <w:tcW w:w="1508" w:type="pct"/>
          </w:tcPr>
          <w:p w14:paraId="40F779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107B3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F7DA75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28981D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related to security system extensions or services. This has GUID </w:t>
            </w:r>
            <w:r w:rsidRPr="00D46F71">
              <w:rPr>
                <w:rStyle w:val="apple-style-span"/>
                <w:rFonts w:cstheme="minorHAnsi"/>
                <w:color w:val="000000"/>
                <w:shd w:val="clear" w:color="auto" w:fill="FFFFFF"/>
              </w:rPr>
              <w:t>{0CCE9211-69AE-11D9-BED3-505054503030}.</w:t>
            </w:r>
          </w:p>
        </w:tc>
      </w:tr>
      <w:tr w:rsidR="00591B85" w:rsidRPr="00E74797" w14:paraId="5AE48FAD"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24D810C1" w14:textId="77777777" w:rsidR="00591B85" w:rsidRDefault="00591B85" w:rsidP="003F6455">
            <w:pPr>
              <w:rPr>
                <w:sz w:val="24"/>
                <w:szCs w:val="24"/>
              </w:rPr>
            </w:pPr>
            <w:r>
              <w:t>system_integrity</w:t>
            </w:r>
          </w:p>
        </w:tc>
        <w:tc>
          <w:tcPr>
            <w:tcW w:w="1508" w:type="pct"/>
          </w:tcPr>
          <w:p w14:paraId="100771C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8A421C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BB0A44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29A776E"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violate the integrity of the security subsystem. This has GUID </w:t>
            </w:r>
            <w:r w:rsidRPr="00D46F71">
              <w:rPr>
                <w:rStyle w:val="apple-style-span"/>
                <w:rFonts w:cstheme="minorHAnsi"/>
                <w:color w:val="000000"/>
                <w:shd w:val="clear" w:color="auto" w:fill="FFFFFF"/>
              </w:rPr>
              <w:t>{0CCE9212-69AE-11D9-BED3-505054503030}.</w:t>
            </w:r>
          </w:p>
        </w:tc>
      </w:tr>
    </w:tbl>
    <w:p w14:paraId="0D68BC16" w14:textId="77777777" w:rsidR="00591B85" w:rsidRDefault="00591B85" w:rsidP="00591B85"/>
    <w:p w14:paraId="0604627A" w14:textId="77777777" w:rsidR="00591B85" w:rsidRDefault="00591B85" w:rsidP="00591B85"/>
    <w:p w14:paraId="7142848F" w14:textId="77777777" w:rsidR="00591B85" w:rsidRDefault="00591B85" w:rsidP="00BE7B76">
      <w:pPr>
        <w:pStyle w:val="Heading2"/>
        <w:numPr>
          <w:ilvl w:val="1"/>
          <w:numId w:val="6"/>
        </w:numPr>
      </w:pPr>
      <w:bookmarkStart w:id="80" w:name="_Toc334363024"/>
      <w:r>
        <w:lastRenderedPageBreak/>
        <w:t>win-def:EntityStateAuditType</w:t>
      </w:r>
      <w:bookmarkEnd w:id="80"/>
    </w:p>
    <w:p w14:paraId="1FE46287" w14:textId="77777777"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2CF42F61"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17A4A332"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221579F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528B0ED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2ECA5662" w14:textId="77777777" w:rsidR="00591B85" w:rsidRPr="00A719C5" w:rsidRDefault="00591B85" w:rsidP="003F6455">
            <w:r>
              <w:t>AUDIT_FAILURE</w:t>
            </w:r>
          </w:p>
        </w:tc>
        <w:tc>
          <w:tcPr>
            <w:tcW w:w="4071" w:type="pct"/>
            <w:tcBorders>
              <w:left w:val="single" w:sz="4" w:space="0" w:color="auto"/>
            </w:tcBorders>
          </w:tcPr>
          <w:p w14:paraId="2360C5A5"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12216819"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3BC4A439"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01DCE3F2"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69E6AAD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26A34EDE" w14:textId="77777777" w:rsidR="00591B85" w:rsidRDefault="00591B85" w:rsidP="003F6455">
            <w:r>
              <w:t>AUDIT_SUCCESS</w:t>
            </w:r>
          </w:p>
        </w:tc>
        <w:tc>
          <w:tcPr>
            <w:tcW w:w="4071" w:type="pct"/>
            <w:tcBorders>
              <w:left w:val="single" w:sz="4" w:space="0" w:color="auto"/>
            </w:tcBorders>
          </w:tcPr>
          <w:p w14:paraId="6215659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34CF4952"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5133FBC7" w14:textId="77777777" w:rsidR="00591B85" w:rsidRDefault="00591B85" w:rsidP="003F6455">
            <w:r>
              <w:t>AUDIT_SUCCESS_FAILURE</w:t>
            </w:r>
          </w:p>
        </w:tc>
        <w:tc>
          <w:tcPr>
            <w:tcW w:w="4071" w:type="pct"/>
            <w:tcBorders>
              <w:left w:val="single" w:sz="4" w:space="0" w:color="auto"/>
            </w:tcBorders>
          </w:tcPr>
          <w:p w14:paraId="524ED1B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6EF5E2F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0F3C9659" w14:textId="77777777" w:rsidR="00591B85" w:rsidRPr="00BD4CA7" w:rsidRDefault="00591B85" w:rsidP="003F6455">
            <w:pPr>
              <w:rPr>
                <w:i/>
              </w:rPr>
            </w:pPr>
            <w:r>
              <w:rPr>
                <w:i/>
              </w:rPr>
              <w:t>&lt;empty string&gt;</w:t>
            </w:r>
          </w:p>
        </w:tc>
        <w:tc>
          <w:tcPr>
            <w:tcW w:w="4071" w:type="pct"/>
            <w:tcBorders>
              <w:left w:val="single" w:sz="4" w:space="0" w:color="auto"/>
            </w:tcBorders>
          </w:tcPr>
          <w:p w14:paraId="226099B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A10DD44" w14:textId="77777777" w:rsidR="00591B85" w:rsidRDefault="00591B85" w:rsidP="00BE7B76">
      <w:pPr>
        <w:pStyle w:val="Heading2"/>
        <w:numPr>
          <w:ilvl w:val="1"/>
          <w:numId w:val="6"/>
        </w:numPr>
      </w:pPr>
      <w:bookmarkStart w:id="81" w:name="_Toc334363025"/>
      <w:r>
        <w:t>win-sc:EntityItemAuditType</w:t>
      </w:r>
      <w:bookmarkEnd w:id="81"/>
    </w:p>
    <w:p w14:paraId="24057B1B" w14:textId="77777777"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6082E060"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015088E3"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09A02A4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2976608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17E6AE83" w14:textId="77777777" w:rsidR="00591B85" w:rsidRPr="00A719C5" w:rsidRDefault="00591B85" w:rsidP="003F6455">
            <w:r>
              <w:t>AUDIT_FAILURE</w:t>
            </w:r>
          </w:p>
        </w:tc>
        <w:tc>
          <w:tcPr>
            <w:tcW w:w="4071" w:type="pct"/>
            <w:tcBorders>
              <w:left w:val="single" w:sz="4" w:space="0" w:color="auto"/>
            </w:tcBorders>
          </w:tcPr>
          <w:p w14:paraId="07C19B7B"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0282EC64"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3D61E047"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6EE5D756"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0B30ADD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73B36C67" w14:textId="77777777" w:rsidR="00591B85" w:rsidRDefault="00591B85" w:rsidP="003F6455">
            <w:r>
              <w:t>AUDIT_SUCCESS</w:t>
            </w:r>
          </w:p>
        </w:tc>
        <w:tc>
          <w:tcPr>
            <w:tcW w:w="4071" w:type="pct"/>
            <w:tcBorders>
              <w:left w:val="single" w:sz="4" w:space="0" w:color="auto"/>
            </w:tcBorders>
          </w:tcPr>
          <w:p w14:paraId="45528E7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0CA8A06C"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5892069" w14:textId="77777777" w:rsidR="00591B85" w:rsidRDefault="00591B85" w:rsidP="003F6455">
            <w:r>
              <w:t>AUDIT_SUCCESS_FAILURE</w:t>
            </w:r>
          </w:p>
        </w:tc>
        <w:tc>
          <w:tcPr>
            <w:tcW w:w="4071" w:type="pct"/>
            <w:tcBorders>
              <w:left w:val="single" w:sz="4" w:space="0" w:color="auto"/>
            </w:tcBorders>
          </w:tcPr>
          <w:p w14:paraId="58AD552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5953BEE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3C1F0E40" w14:textId="77777777" w:rsidR="00591B85" w:rsidRPr="00BD4CA7" w:rsidRDefault="00591B85" w:rsidP="003F6455">
            <w:pPr>
              <w:rPr>
                <w:i/>
              </w:rPr>
            </w:pPr>
            <w:r>
              <w:rPr>
                <w:i/>
              </w:rPr>
              <w:t>&lt;empty string&gt;</w:t>
            </w:r>
          </w:p>
        </w:tc>
        <w:tc>
          <w:tcPr>
            <w:tcW w:w="4071" w:type="pct"/>
            <w:tcBorders>
              <w:left w:val="single" w:sz="4" w:space="0" w:color="auto"/>
            </w:tcBorders>
          </w:tcPr>
          <w:p w14:paraId="0E727DE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CD0B861" w14:textId="77777777" w:rsidR="00591B85" w:rsidRDefault="00591B85" w:rsidP="00591B85"/>
    <w:p w14:paraId="6E3E4E1B" w14:textId="77777777" w:rsidR="00591B85" w:rsidRDefault="00591B85" w:rsidP="00591B85"/>
    <w:p w14:paraId="67475F29" w14:textId="77777777" w:rsidR="00591B85" w:rsidRDefault="00591B85" w:rsidP="00591B85"/>
    <w:p w14:paraId="381AA3C0" w14:textId="77777777" w:rsidR="00591B85" w:rsidRDefault="00591B85" w:rsidP="00591B85"/>
    <w:p w14:paraId="7108E041" w14:textId="77777777" w:rsidR="00591B85" w:rsidRDefault="00591B85" w:rsidP="00591B85"/>
    <w:p w14:paraId="7C8FFFD7" w14:textId="77777777" w:rsidR="00591B85" w:rsidRDefault="00591B85" w:rsidP="00591B85"/>
    <w:p w14:paraId="3B56E067" w14:textId="77777777" w:rsidR="00591B85" w:rsidRDefault="00591B85" w:rsidP="00591B85"/>
    <w:p w14:paraId="0EEBAEA8" w14:textId="77777777" w:rsidR="00591B85" w:rsidRDefault="00591B85" w:rsidP="00591B85"/>
    <w:p w14:paraId="02981157" w14:textId="77777777" w:rsidR="00591B85" w:rsidRDefault="00591B85" w:rsidP="00591B85"/>
    <w:p w14:paraId="1EDDF3D3" w14:textId="77777777" w:rsidR="00591B85" w:rsidRDefault="00591B85" w:rsidP="00591B85"/>
    <w:p w14:paraId="43DFA87E" w14:textId="77777777" w:rsidR="00591B85" w:rsidRDefault="00591B85" w:rsidP="00591B85"/>
    <w:p w14:paraId="764FB526" w14:textId="77777777" w:rsidR="00591B85" w:rsidRDefault="00591B85" w:rsidP="00591B85"/>
    <w:p w14:paraId="6AE568AA" w14:textId="77777777" w:rsidR="00591B85" w:rsidRDefault="00591B85" w:rsidP="00591B85"/>
    <w:p w14:paraId="7DED3751" w14:textId="77777777" w:rsidR="00591B85" w:rsidRDefault="00591B85" w:rsidP="00BE7B76">
      <w:pPr>
        <w:pStyle w:val="Heading2"/>
        <w:numPr>
          <w:ilvl w:val="1"/>
          <w:numId w:val="6"/>
        </w:numPr>
      </w:pPr>
      <w:bookmarkStart w:id="82" w:name="_Toc334363026"/>
      <w:r>
        <w:t>win-def:passwordpolicy_test</w:t>
      </w:r>
      <w:bookmarkEnd w:id="82"/>
    </w:p>
    <w:p w14:paraId="10701E7B" w14:textId="77777777" w:rsidR="00591B85" w:rsidRDefault="00591B85" w:rsidP="00591B85">
      <w:r>
        <w:t xml:space="preserve">The </w:t>
      </w:r>
      <w:r>
        <w:rPr>
          <w:rFonts w:ascii="Courier New" w:hAnsi="Courier New" w:cs="Courier New"/>
        </w:rPr>
        <w:t>passwordpolicy</w:t>
      </w:r>
      <w:r w:rsidRPr="00415240">
        <w:rPr>
          <w:rFonts w:ascii="Courier New" w:hAnsi="Courier New" w:cs="Courier New"/>
        </w:rPr>
        <w:t>_test</w:t>
      </w:r>
      <w:r>
        <w:rPr>
          <w:rFonts w:ascii="Courier New" w:hAnsi="Courier New" w:cs="Courier New"/>
        </w:rPr>
        <w:t xml:space="preserve"> </w:t>
      </w:r>
      <w:r>
        <w:t>is used to check specific policies associated with passwords on Windows based systems</w:t>
      </w:r>
      <w:r w:rsidR="00563B30">
        <w:rPr>
          <w:rStyle w:val="FootnoteReference"/>
        </w:rPr>
        <w:footnoteReference w:id="205"/>
      </w:r>
      <w:r>
        <w:t xml:space="preserve">. </w:t>
      </w:r>
      <w:r w:rsidRPr="004253FE">
        <w:rPr>
          <w:rFonts w:cstheme="minorHAnsi"/>
          <w:color w:val="000000"/>
        </w:rPr>
        <w:t>It is important to note that these policies are specific to certain versions of Windows</w:t>
      </w:r>
      <w:r w:rsidR="002F7C1D">
        <w:rPr>
          <w:rFonts w:cstheme="minorHAnsi"/>
          <w:color w:val="000000"/>
        </w:rPr>
        <w:t xml:space="preserve">. Additionally, </w:t>
      </w:r>
      <w:r>
        <w:rPr>
          <w:rStyle w:val="apple-style-span"/>
          <w:rFonts w:cstheme="minorHAnsi"/>
          <w:color w:val="000000"/>
          <w:shd w:val="clear" w:color="auto" w:fill="FFFFFF"/>
        </w:rPr>
        <w:t xml:space="preserve">this information is stored in the SAM or Active Directory and is </w:t>
      </w:r>
      <w:r w:rsidRPr="004253FE">
        <w:rPr>
          <w:rStyle w:val="apple-style-span"/>
          <w:rFonts w:cstheme="minorHAnsi"/>
          <w:b/>
          <w:color w:val="000000"/>
          <w:u w:val="single"/>
          <w:shd w:val="clear" w:color="auto" w:fill="FFFFFF"/>
        </w:rPr>
        <w:t>encrypted or hidden</w:t>
      </w:r>
      <w:r>
        <w:rPr>
          <w:rStyle w:val="apple-style-span"/>
          <w:rFonts w:cstheme="minorHAnsi"/>
          <w:color w:val="000000"/>
          <w:shd w:val="clear" w:color="auto" w:fill="FFFFFF"/>
        </w:rPr>
        <w:t xml:space="preserve">, thus the </w:t>
      </w:r>
      <w:r w:rsidRPr="004253FE">
        <w:rPr>
          <w:rStyle w:val="apple-style-span"/>
          <w:rFonts w:ascii="Courier New" w:hAnsi="Courier New" w:cs="Courier New"/>
          <w:color w:val="000000"/>
          <w:shd w:val="clear" w:color="auto" w:fill="FFFFFF"/>
        </w:rPr>
        <w:t>registry_test</w:t>
      </w:r>
      <w:r>
        <w:rPr>
          <w:rStyle w:val="apple-style-span"/>
          <w:rFonts w:cstheme="minorHAnsi"/>
          <w:color w:val="000000"/>
          <w:shd w:val="clear" w:color="auto" w:fill="FFFFFF"/>
        </w:rPr>
        <w:t xml:space="preserve"> and </w:t>
      </w:r>
      <w:r w:rsidRPr="004253FE">
        <w:rPr>
          <w:rStyle w:val="apple-style-span"/>
          <w:rFonts w:ascii="Courier New" w:hAnsi="Courier New" w:cs="Courier New"/>
          <w:color w:val="000000"/>
          <w:shd w:val="clear" w:color="auto" w:fill="FFFFFF"/>
        </w:rPr>
        <w:t>activedirectory57_test</w:t>
      </w:r>
      <w:r>
        <w:rPr>
          <w:rStyle w:val="apple-style-span"/>
          <w:rFonts w:cstheme="minorHAnsi"/>
          <w:color w:val="000000"/>
          <w:shd w:val="clear" w:color="auto" w:fill="FFFFFF"/>
        </w:rPr>
        <w:t xml:space="preserve"> are of NO USE.  </w:t>
      </w:r>
      <w:r w:rsidRPr="004253FE">
        <w:rPr>
          <w:rFonts w:cstheme="minorHAnsi"/>
        </w:rPr>
        <w:t>The</w:t>
      </w:r>
      <w:r>
        <w:t xml:space="preserve"> </w:t>
      </w:r>
      <w:r>
        <w:rPr>
          <w:rFonts w:ascii="Courier New" w:hAnsi="Courier New" w:cs="Courier New"/>
        </w:rPr>
        <w:t>passwordpolicy</w:t>
      </w:r>
      <w:r>
        <w:rPr>
          <w:rFonts w:ascii="Courier New" w:hAnsi="Courier New"/>
        </w:rPr>
        <w:t>_test</w:t>
      </w:r>
      <w:r>
        <w:t xml:space="preserve"> MUST reference one </w:t>
      </w:r>
      <w:r>
        <w:rPr>
          <w:rFonts w:ascii="Courier New" w:hAnsi="Courier New" w:cs="Courier New"/>
        </w:rPr>
        <w:t>passwordpolicy</w:t>
      </w:r>
      <w:r w:rsidRPr="0059194C">
        <w:rPr>
          <w:rFonts w:ascii="Courier New" w:hAnsi="Courier New"/>
        </w:rPr>
        <w:t>_object</w:t>
      </w:r>
      <w:r>
        <w:t xml:space="preserve"> and zero or more </w:t>
      </w:r>
      <w:r>
        <w:rPr>
          <w:rFonts w:ascii="Courier New" w:hAnsi="Courier New" w:cs="Courier New"/>
        </w:rPr>
        <w:t>passwordpolicy</w:t>
      </w:r>
      <w:r w:rsidRPr="0059194C">
        <w:rPr>
          <w:rFonts w:ascii="Courier New" w:hAnsi="Courier New"/>
        </w:rPr>
        <w:t>_states</w:t>
      </w:r>
      <w:r>
        <w:t>.</w:t>
      </w:r>
      <w:r>
        <w:br/>
      </w:r>
      <w:r w:rsidR="004C7FB7">
        <w:object w:dxaOrig="8142" w:dyaOrig="3597" w14:anchorId="22BC681B">
          <v:shape id="_x0000_i1054" type="#_x0000_t75" style="width:407pt;height:180pt" o:ole="">
            <v:imagedata r:id="rId70" o:title=""/>
          </v:shape>
          <o:OLEObject Type="Embed" ProgID="Visio.Drawing.11" ShapeID="_x0000_i1054" DrawAspect="Content" ObjectID="_1408543151" r:id="rId71"/>
        </w:object>
      </w:r>
    </w:p>
    <w:p w14:paraId="384E187F" w14:textId="77777777" w:rsidR="00591B85" w:rsidRDefault="00591B85" w:rsidP="00BE7B76">
      <w:pPr>
        <w:pStyle w:val="Heading3"/>
        <w:numPr>
          <w:ilvl w:val="2"/>
          <w:numId w:val="6"/>
        </w:numPr>
        <w:rPr>
          <w:rStyle w:val="Emphasis"/>
          <w:i w:val="0"/>
        </w:rPr>
      </w:pPr>
      <w:bookmarkStart w:id="83" w:name="_Toc334363027"/>
      <w:commentRangeStart w:id="84"/>
      <w:r w:rsidRPr="00143ED0">
        <w:rPr>
          <w:rStyle w:val="Emphasis"/>
          <w:i w:val="0"/>
        </w:rPr>
        <w:t xml:space="preserve">Known </w:t>
      </w:r>
      <w:r>
        <w:rPr>
          <w:rStyle w:val="Emphasis"/>
          <w:i w:val="0"/>
        </w:rPr>
        <w:t>Supported Platforms</w:t>
      </w:r>
      <w:commentRangeEnd w:id="84"/>
      <w:r>
        <w:rPr>
          <w:rStyle w:val="CommentReference"/>
          <w:rFonts w:asciiTheme="minorHAnsi" w:eastAsiaTheme="minorHAnsi" w:hAnsiTheme="minorHAnsi" w:cstheme="minorBidi"/>
          <w:b w:val="0"/>
          <w:bCs w:val="0"/>
          <w:color w:val="auto"/>
        </w:rPr>
        <w:commentReference w:id="84"/>
      </w:r>
      <w:bookmarkEnd w:id="83"/>
    </w:p>
    <w:p w14:paraId="270E8260" w14:textId="77777777" w:rsidR="00591B85" w:rsidRDefault="00591B85" w:rsidP="00BE7B76">
      <w:pPr>
        <w:pStyle w:val="ListParagraph"/>
        <w:numPr>
          <w:ilvl w:val="0"/>
          <w:numId w:val="3"/>
        </w:numPr>
      </w:pPr>
      <w:r>
        <w:t>Windows XP</w:t>
      </w:r>
    </w:p>
    <w:p w14:paraId="72AC663A" w14:textId="77777777" w:rsidR="00591B85" w:rsidRDefault="00591B85" w:rsidP="00BE7B76">
      <w:pPr>
        <w:pStyle w:val="ListParagraph"/>
        <w:numPr>
          <w:ilvl w:val="0"/>
          <w:numId w:val="3"/>
        </w:numPr>
      </w:pPr>
      <w:r>
        <w:t>Windows Vista</w:t>
      </w:r>
    </w:p>
    <w:p w14:paraId="5ADAB89A" w14:textId="77777777" w:rsidR="00591B85" w:rsidRPr="00CD0931" w:rsidRDefault="00591B85" w:rsidP="00BE7B76">
      <w:pPr>
        <w:pStyle w:val="ListParagraph"/>
        <w:numPr>
          <w:ilvl w:val="0"/>
          <w:numId w:val="3"/>
        </w:numPr>
      </w:pPr>
      <w:r>
        <w:t>Windows 7</w:t>
      </w:r>
    </w:p>
    <w:p w14:paraId="13E8DDC4" w14:textId="77777777" w:rsidR="00591B85" w:rsidRDefault="00591B85" w:rsidP="00BE7B76">
      <w:pPr>
        <w:pStyle w:val="Heading2"/>
        <w:numPr>
          <w:ilvl w:val="1"/>
          <w:numId w:val="6"/>
        </w:numPr>
      </w:pPr>
      <w:bookmarkStart w:id="85" w:name="_Toc334363028"/>
      <w:r>
        <w:t>win-def:passwordpolicy_object</w:t>
      </w:r>
      <w:bookmarkEnd w:id="85"/>
      <w:r w:rsidDel="00341AB3">
        <w:t xml:space="preserve"> </w:t>
      </w:r>
    </w:p>
    <w:p w14:paraId="6790584E" w14:textId="77777777" w:rsidR="00591B85" w:rsidRDefault="00591B85" w:rsidP="00591B85">
      <w:r>
        <w:t xml:space="preserve">The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policies on Windows passwords whose associated information should be collected and represented as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items</w:t>
      </w:r>
      <w:r>
        <w:t xml:space="preserve">. </w:t>
      </w:r>
      <w:r w:rsidR="0088529F">
        <w:t>Since</w:t>
      </w:r>
      <w:r>
        <w:t xml:space="preserve"> </w:t>
      </w:r>
      <w:r>
        <w:lastRenderedPageBreak/>
        <w:t>there is only one object relating to password policy (the system as a whole), there are no child entities defined for this object, so it is considered empty.</w:t>
      </w:r>
    </w:p>
    <w:p w14:paraId="279899B4" w14:textId="77777777" w:rsidR="00591B85" w:rsidRDefault="00591B85" w:rsidP="00591B85">
      <w:r>
        <w:t xml:space="preserve"> </w:t>
      </w:r>
      <w:r w:rsidR="005D4D6C">
        <w:object w:dxaOrig="3238" w:dyaOrig="2121" w14:anchorId="30F28603">
          <v:shape id="_x0000_i1055" type="#_x0000_t75" style="width:160pt;height:107pt" o:ole="">
            <v:imagedata r:id="rId72" o:title=""/>
          </v:shape>
          <o:OLEObject Type="Embed" ProgID="Visio.Drawing.11" ShapeID="_x0000_i1055" DrawAspect="Content" ObjectID="_1408543152" r:id="rId73"/>
        </w:object>
      </w:r>
    </w:p>
    <w:p w14:paraId="244D616A" w14:textId="77777777" w:rsidR="00591B85" w:rsidRDefault="00591B85" w:rsidP="00BE7B76">
      <w:pPr>
        <w:pStyle w:val="Heading2"/>
        <w:numPr>
          <w:ilvl w:val="1"/>
          <w:numId w:val="6"/>
        </w:numPr>
      </w:pPr>
      <w:r>
        <w:t xml:space="preserve"> </w:t>
      </w:r>
      <w:bookmarkStart w:id="86" w:name="_Toc334363029"/>
      <w:r>
        <w:t>win-def:passwordpolicy_state</w:t>
      </w:r>
      <w:bookmarkEnd w:id="86"/>
    </w:p>
    <w:p w14:paraId="479EDCE0" w14:textId="77777777" w:rsidR="006969F0" w:rsidRDefault="00591B85" w:rsidP="00591B85">
      <w:r w:rsidRPr="005F2E1E">
        <w:t>The</w:t>
      </w:r>
      <w:r w:rsidRPr="004253FE">
        <w:rPr>
          <w:rFonts w:ascii="Courier New" w:hAnsi="Courier New" w:cs="Courier New"/>
        </w:rPr>
        <w:t xml:space="preserve"> </w:t>
      </w:r>
      <w:r>
        <w:rPr>
          <w:rFonts w:ascii="Courier New" w:hAnsi="Courier New" w:cs="Courier New"/>
        </w:rPr>
        <w:t>passwordpolicy</w:t>
      </w:r>
      <w:r w:rsidRPr="00415240">
        <w:rPr>
          <w:rFonts w:ascii="Courier New" w:hAnsi="Courier New" w:cs="Courier New"/>
        </w:rPr>
        <w:t>_</w:t>
      </w:r>
      <w:r>
        <w:rPr>
          <w:rFonts w:ascii="Courier New" w:hAnsi="Courier New" w:cs="Courier New"/>
        </w:rPr>
        <w:t>state</w:t>
      </w:r>
      <w:r w:rsidRPr="005F2E1E">
        <w:t xml:space="preserve"> </w:t>
      </w:r>
      <w:r>
        <w:t>construct</w:t>
      </w:r>
      <w:r w:rsidRPr="005F2E1E">
        <w:t xml:space="preserve"> </w:t>
      </w:r>
      <w:r>
        <w:t xml:space="preserve">is used by a </w:t>
      </w:r>
      <w:r>
        <w:rPr>
          <w:rFonts w:ascii="Courier New" w:hAnsi="Courier New" w:cs="Courier New"/>
        </w:rPr>
        <w:t>passwordpolicy</w:t>
      </w:r>
      <w:r w:rsidRPr="00415240">
        <w:rPr>
          <w:rFonts w:ascii="Courier New" w:hAnsi="Courier New" w:cs="Courier New"/>
        </w:rPr>
        <w:t>_</w:t>
      </w:r>
      <w:r>
        <w:rPr>
          <w:rFonts w:ascii="Courier New" w:hAnsi="Courier New" w:cs="Courier New"/>
        </w:rPr>
        <w:t>test</w:t>
      </w:r>
      <w:r>
        <w:t xml:space="preserve"> to specify the various policies associated with passwords that can be associated with a given </w:t>
      </w:r>
      <w:r>
        <w:rPr>
          <w:rFonts w:ascii="Courier New" w:hAnsi="Courier New" w:cs="Courier New"/>
        </w:rPr>
        <w:t>passwordpolicy</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6969F0">
        <w:rPr>
          <w:rStyle w:val="FootnoteReference"/>
        </w:rPr>
        <w:footnoteReference w:id="206"/>
      </w:r>
      <w:r>
        <w:t xml:space="preserve">. </w:t>
      </w:r>
    </w:p>
    <w:p w14:paraId="348C4E26" w14:textId="77777777" w:rsidR="00591B85" w:rsidRDefault="00591B85" w:rsidP="00591B85">
      <w:pPr>
        <w:rPr>
          <w:rFonts w:cstheme="minorHAnsi"/>
          <w:color w:val="000000"/>
        </w:rPr>
      </w:pPr>
      <w:r>
        <w:rPr>
          <w:rFonts w:cstheme="minorHAnsi"/>
          <w:color w:val="000000"/>
        </w:rPr>
        <w:t>In Windows</w:t>
      </w:r>
      <w:r w:rsidR="002F7C1D">
        <w:rPr>
          <w:rFonts w:cstheme="minorHAnsi"/>
          <w:color w:val="000000"/>
        </w:rPr>
        <w:t>,</w:t>
      </w:r>
      <w:r>
        <w:rPr>
          <w:rFonts w:cstheme="minorHAnsi"/>
          <w:color w:val="000000"/>
        </w:rPr>
        <w:t xml:space="preserve"> an administrator can go to the Control Panel</w:t>
      </w:r>
      <w:r w:rsidR="00F47B51">
        <w:rPr>
          <w:rFonts w:cstheme="minorHAnsi"/>
          <w:color w:val="000000"/>
        </w:rPr>
        <w:t>, then Administrative Tools,</w:t>
      </w:r>
      <w:r>
        <w:rPr>
          <w:rFonts w:cstheme="minorHAnsi"/>
          <w:color w:val="000000"/>
        </w:rPr>
        <w:t xml:space="preserve"> and </w:t>
      </w:r>
      <w:r w:rsidR="00F47B51">
        <w:rPr>
          <w:rFonts w:cstheme="minorHAnsi"/>
          <w:color w:val="000000"/>
        </w:rPr>
        <w:t xml:space="preserve">finally </w:t>
      </w:r>
      <w:r>
        <w:rPr>
          <w:rFonts w:cstheme="minorHAnsi"/>
          <w:color w:val="000000"/>
        </w:rPr>
        <w:t>go to Local Security Policy. From there, the</w:t>
      </w:r>
      <w:r w:rsidR="00F47B51">
        <w:rPr>
          <w:rFonts w:cstheme="minorHAnsi"/>
          <w:color w:val="000000"/>
        </w:rPr>
        <w:t xml:space="preserve"> alternate names for the policies mentioned correspond to the ones </w:t>
      </w:r>
      <w:r w:rsidR="002F7C1D">
        <w:rPr>
          <w:rFonts w:cstheme="minorHAnsi"/>
          <w:color w:val="000000"/>
        </w:rPr>
        <w:t xml:space="preserve">under Account Policies </w:t>
      </w:r>
      <w:r w:rsidR="002F7C1D" w:rsidRPr="002F7C1D">
        <w:rPr>
          <w:rFonts w:cstheme="minorHAnsi"/>
          <w:color w:val="000000"/>
        </w:rPr>
        <w:sym w:font="Wingdings" w:char="F0E0"/>
      </w:r>
      <w:r w:rsidR="002F7C1D">
        <w:rPr>
          <w:rFonts w:cstheme="minorHAnsi"/>
          <w:color w:val="000000"/>
        </w:rPr>
        <w:t xml:space="preserve"> </w:t>
      </w:r>
      <w:r>
        <w:rPr>
          <w:rFonts w:cstheme="minorHAnsi"/>
          <w:color w:val="000000"/>
        </w:rPr>
        <w:t>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sidR="00F738A4">
        <w:rPr>
          <w:rStyle w:val="FootnoteReference"/>
          <w:rFonts w:cstheme="minorHAnsi"/>
          <w:color w:val="000000"/>
        </w:rPr>
        <w:footnoteReference w:id="207"/>
      </w:r>
      <w:r>
        <w:rPr>
          <w:rFonts w:cstheme="minorHAnsi"/>
          <w:color w:val="000000"/>
        </w:rPr>
        <w:t xml:space="preserve">. </w:t>
      </w:r>
      <w:bookmarkStart w:id="87" w:name="_GoBack"/>
      <w:bookmarkEnd w:id="87"/>
    </w:p>
    <w:p w14:paraId="059EDA4E" w14:textId="77777777" w:rsidR="00591B85" w:rsidRDefault="005D4D6C" w:rsidP="00591B85">
      <w:r>
        <w:object w:dxaOrig="4030" w:dyaOrig="3529" w14:anchorId="630BEF63">
          <v:shape id="_x0000_i1056" type="#_x0000_t75" style="width:199pt;height:175pt" o:ole="">
            <v:imagedata r:id="rId74" o:title=""/>
          </v:shape>
          <o:OLEObject Type="Embed" ProgID="Visio.Drawing.11" ShapeID="_x0000_i1056" DrawAspect="Content" ObjectID="_1408543153" r:id="rId75"/>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68749238"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A29954A" w14:textId="77777777" w:rsidR="00591B85" w:rsidRDefault="00591B85" w:rsidP="003F6455">
            <w:pPr>
              <w:jc w:val="center"/>
              <w:rPr>
                <w:b w:val="0"/>
                <w:bCs w:val="0"/>
              </w:rPr>
            </w:pPr>
            <w:r>
              <w:t>Property</w:t>
            </w:r>
          </w:p>
        </w:tc>
        <w:tc>
          <w:tcPr>
            <w:tcW w:w="1431" w:type="pct"/>
          </w:tcPr>
          <w:p w14:paraId="6850FF2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0658D7F5"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1961773F"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B2869E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6D42BC1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1A687A" w14:textId="77777777" w:rsidR="00591B85" w:rsidRPr="009676C4" w:rsidRDefault="00591B85" w:rsidP="003F6455">
            <w:r>
              <w:t>max_passwd_age</w:t>
            </w:r>
          </w:p>
        </w:tc>
        <w:tc>
          <w:tcPr>
            <w:tcW w:w="1431" w:type="pct"/>
          </w:tcPr>
          <w:p w14:paraId="1F26ED02"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14:paraId="335F33A7"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4D63E9"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FEBE1B"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335319">
              <w:rPr>
                <w:rFonts w:cstheme="minorHAnsi"/>
                <w:b/>
                <w:color w:val="000000"/>
                <w:u w:val="single"/>
              </w:rPr>
              <w:t>in seconds</w:t>
            </w:r>
            <w:r>
              <w:rPr>
                <w:rFonts w:cstheme="minorHAnsi"/>
                <w:color w:val="000000"/>
              </w:rPr>
              <w:t xml:space="preserve">) that a </w:t>
            </w:r>
            <w:r>
              <w:rPr>
                <w:rFonts w:cstheme="minorHAnsi"/>
                <w:color w:val="000000"/>
              </w:rPr>
              <w:lastRenderedPageBreak/>
              <w:t xml:space="preserve">password can be used before the system requires the user to change it. In OVAL, values range from 1 * 86400 (one day) to 999 * 86400 = 86313600 (999 days) inclusive, where 86400 is the number of seconds in one day. </w:t>
            </w:r>
          </w:p>
          <w:p w14:paraId="64CFF131"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864C769"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addition, max_passwd_age can take on the value of TIMEQ_FOREVER to indicate that passwords NEVER expire. The default in the Default Domain Group Policy Object (GPO), as well as workstations and servers</w:t>
            </w:r>
            <w:r w:rsidR="002F7C1D">
              <w:rPr>
                <w:rFonts w:cstheme="minorHAnsi"/>
                <w:color w:val="000000"/>
              </w:rPr>
              <w:t>,</w:t>
            </w:r>
            <w:r>
              <w:rPr>
                <w:rFonts w:cstheme="minorHAnsi"/>
                <w:color w:val="000000"/>
              </w:rPr>
              <w:t xml:space="preserve"> is 42*86400 = 3628800 (42 days). </w:t>
            </w:r>
          </w:p>
        </w:tc>
      </w:tr>
      <w:tr w:rsidR="00591B85" w:rsidRPr="00E74797" w14:paraId="3F97D30C"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437B4D9" w14:textId="77777777" w:rsidR="00591B85" w:rsidRDefault="00591B85" w:rsidP="003F6455">
            <w:r>
              <w:lastRenderedPageBreak/>
              <w:t>min_passwd_age</w:t>
            </w:r>
          </w:p>
        </w:tc>
        <w:tc>
          <w:tcPr>
            <w:tcW w:w="1431" w:type="pct"/>
          </w:tcPr>
          <w:p w14:paraId="5821BCAD"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21501C8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9624AAC"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AD758BC"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757430">
              <w:rPr>
                <w:rFonts w:cstheme="minorHAnsi"/>
                <w:color w:val="000000"/>
              </w:rPr>
              <w:t>(in seconds)</w:t>
            </w:r>
            <w:r>
              <w:rPr>
                <w:rFonts w:cstheme="minorHAnsi"/>
                <w:color w:val="000000"/>
              </w:rPr>
              <w:t xml:space="preserve"> that a password must be used before the user can change it. </w:t>
            </w:r>
          </w:p>
          <w:p w14:paraId="62742399"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C8695CD"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14:paraId="722D9E8E"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B28998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14:paraId="6B30AE05" w14:textId="77777777" w:rsidTr="007C196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tcPr>
          <w:p w14:paraId="3E8853DE" w14:textId="77777777" w:rsidR="00591B85" w:rsidRDefault="00591B85" w:rsidP="003F6455">
            <w:r>
              <w:t>min_passwd_len</w:t>
            </w:r>
          </w:p>
        </w:tc>
        <w:tc>
          <w:tcPr>
            <w:tcW w:w="1431" w:type="pct"/>
          </w:tcPr>
          <w:p w14:paraId="0F0643B1"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14:paraId="7E5FA1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5B777A5"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75BA40"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 xml:space="preserve">s password may contain. </w:t>
            </w:r>
          </w:p>
          <w:p w14:paraId="717703C3"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DD839DC"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0 to 14 inclusive, where 0 indicates that no password is </w:t>
            </w:r>
            <w:r>
              <w:rPr>
                <w:rFonts w:cstheme="minorHAnsi"/>
                <w:color w:val="000000"/>
              </w:rPr>
              <w:lastRenderedPageBreak/>
              <w:t>required. The default in the Default Domain GPO, as well as workstations and servers, is 0.</w:t>
            </w:r>
          </w:p>
        </w:tc>
      </w:tr>
      <w:tr w:rsidR="00591B85" w:rsidRPr="00E74797" w14:paraId="35DE0C80"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590F4D2" w14:textId="77777777" w:rsidR="00591B85" w:rsidRDefault="00591B85" w:rsidP="003F6455">
            <w:r>
              <w:lastRenderedPageBreak/>
              <w:t>password_hist_len</w:t>
            </w:r>
          </w:p>
        </w:tc>
        <w:tc>
          <w:tcPr>
            <w:tcW w:w="1431" w:type="pct"/>
          </w:tcPr>
          <w:p w14:paraId="650CF1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3C9EA96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DD6585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080615"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Values range from 0 to 24 inclusive. The default in the Default Domain GPO, as well as workstations and servers, is 1.</w:t>
            </w:r>
          </w:p>
        </w:tc>
      </w:tr>
      <w:tr w:rsidR="00591B85" w:rsidRPr="00E74797" w14:paraId="33BE0A1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2925F2C" w14:textId="77777777" w:rsidR="00591B85" w:rsidRDefault="00591B85" w:rsidP="003F6455">
            <w:r>
              <w:t>password_complexity</w:t>
            </w:r>
          </w:p>
        </w:tc>
        <w:tc>
          <w:tcPr>
            <w:tcW w:w="1431" w:type="pct"/>
          </w:tcPr>
          <w:p w14:paraId="6459D83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65C805B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45908B4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53D2E4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724B501"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14:paraId="4640BA16"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C2FA5D9"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determines whether passwords meet complexity requirements. 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least six characters in length, and 3) satisfies three out of the four criteria of containing either uppercase, lowercase, base 10 digits 0-9, and/or nonalphanumeric characters. </w:t>
            </w:r>
          </w:p>
          <w:p w14:paraId="0AFA5718"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0EBDE5A"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w:t>
            </w:r>
            <w:r>
              <w:rPr>
                <w:rFonts w:cstheme="minorHAnsi"/>
                <w:color w:val="000000"/>
              </w:rPr>
              <w:lastRenderedPageBreak/>
              <w:t>0 in OVAL.</w:t>
            </w:r>
          </w:p>
        </w:tc>
      </w:tr>
      <w:tr w:rsidR="0056784E" w:rsidRPr="00E74797" w14:paraId="024BF9B0"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540E87AB" w14:textId="6E96B375" w:rsidR="0056784E" w:rsidRDefault="0056784E" w:rsidP="003F6455">
            <w:proofErr w:type="gramStart"/>
            <w:r>
              <w:lastRenderedPageBreak/>
              <w:t>reversible</w:t>
            </w:r>
            <w:proofErr w:type="gramEnd"/>
            <w:r>
              <w:t>_encryption</w:t>
            </w:r>
          </w:p>
        </w:tc>
        <w:tc>
          <w:tcPr>
            <w:tcW w:w="1431" w:type="pct"/>
          </w:tcPr>
          <w:p w14:paraId="4C777CDE" w14:textId="77777777" w:rsidR="0056784E" w:rsidRDefault="0056784E" w:rsidP="003F6455">
            <w:pPr>
              <w:cnfStyle w:val="000000000000" w:firstRow="0" w:lastRow="0" w:firstColumn="0" w:lastColumn="0" w:oddVBand="0" w:evenVBand="0" w:oddHBand="0" w:evenHBand="0" w:firstRowFirstColumn="0" w:firstRowLastColumn="0" w:lastRowFirstColumn="0" w:lastRowLastColumn="0"/>
            </w:pPr>
          </w:p>
        </w:tc>
        <w:tc>
          <w:tcPr>
            <w:tcW w:w="584" w:type="pct"/>
          </w:tcPr>
          <w:p w14:paraId="1EFE3102" w14:textId="77777777" w:rsidR="0056784E" w:rsidRDefault="0056784E" w:rsidP="003F6455">
            <w:pPr>
              <w:cnfStyle w:val="000000000000" w:firstRow="0" w:lastRow="0" w:firstColumn="0" w:lastColumn="0" w:oddVBand="0" w:evenVBand="0" w:oddHBand="0" w:evenHBand="0" w:firstRowFirstColumn="0" w:firstRowLastColumn="0" w:lastRowFirstColumn="0" w:lastRowLastColumn="0"/>
            </w:pPr>
          </w:p>
        </w:tc>
        <w:tc>
          <w:tcPr>
            <w:tcW w:w="386" w:type="pct"/>
          </w:tcPr>
          <w:p w14:paraId="18AAE3D5" w14:textId="77777777" w:rsidR="0056784E" w:rsidRDefault="0056784E"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c>
          <w:tcPr>
            <w:tcW w:w="1513" w:type="pct"/>
          </w:tcPr>
          <w:p w14:paraId="6EF32E81" w14:textId="77777777" w:rsidR="0056784E" w:rsidRDefault="0056784E"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591B85" w:rsidRPr="00E74797" w14:paraId="435BA74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C962E09" w14:textId="365ADAE6" w:rsidR="00591B85" w:rsidRDefault="0056784E" w:rsidP="003F6455">
            <w:proofErr w:type="gramStart"/>
            <w:r>
              <w:t>anonymous</w:t>
            </w:r>
            <w:proofErr w:type="gramEnd"/>
            <w:r>
              <w:t>_name_lookup</w:t>
            </w:r>
          </w:p>
        </w:tc>
        <w:tc>
          <w:tcPr>
            <w:tcW w:w="1431" w:type="pct"/>
          </w:tcPr>
          <w:p w14:paraId="4870D7A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proofErr w:type="gramStart"/>
            <w:r>
              <w:t>oval</w:t>
            </w:r>
            <w:proofErr w:type="gramEnd"/>
            <w:r>
              <w:t>-def:</w:t>
            </w:r>
          </w:p>
          <w:p w14:paraId="2C0DE6F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2C62DF5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81EA9E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096EBB" w14:textId="01727FCA"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sidR="00814A0B" w:rsidRPr="00814A0B">
              <w:rPr>
                <w:rFonts w:cstheme="minorHAnsi"/>
                <w:color w:val="000000"/>
              </w:rPr>
              <w:t>Allo</w:t>
            </w:r>
            <w:r w:rsidR="00814A0B">
              <w:rPr>
                <w:rFonts w:cstheme="minorHAnsi"/>
                <w:color w:val="000000"/>
              </w:rPr>
              <w:t>w anonymous SID/Name translation</w:t>
            </w:r>
            <w:r w:rsidR="00336F22">
              <w:rPr>
                <w:rFonts w:cstheme="minorHAnsi"/>
                <w:color w:val="000000"/>
              </w:rPr>
              <w:t>"</w:t>
            </w:r>
            <w:r w:rsidR="00814A0B">
              <w:rPr>
                <w:rFonts w:cstheme="minorHAnsi"/>
                <w:color w:val="000000"/>
              </w:rPr>
              <w:t>.</w:t>
            </w:r>
          </w:p>
          <w:p w14:paraId="209D2A3F" w14:textId="77777777" w:rsidR="00814A0B" w:rsidRDefault="00814A0B"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1E9A811" w14:textId="784C0A03"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This determines whether Windows will </w:t>
            </w:r>
            <w:r w:rsidR="00814A0B">
              <w:rPr>
                <w:rFonts w:cstheme="minorHAnsi"/>
                <w:color w:val="000000"/>
              </w:rPr>
              <w:t>permit anonymous queries against the LSA policy</w:t>
            </w:r>
            <w:r>
              <w:rPr>
                <w:rFonts w:cstheme="minorHAnsi"/>
                <w:color w:val="000000"/>
              </w:rPr>
              <w:t xml:space="preserve">. </w:t>
            </w:r>
          </w:p>
          <w:p w14:paraId="0ED3C8FF"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DD2999A" w14:textId="1829064F"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14:paraId="2E2D0BDC" w14:textId="486A7FC4" w:rsidR="00591B85" w:rsidRDefault="00591B85" w:rsidP="00591B85"/>
    <w:p w14:paraId="112CD230" w14:textId="77777777" w:rsidR="00591B85" w:rsidRPr="008B05C1" w:rsidRDefault="00591B85" w:rsidP="00BE7B76">
      <w:pPr>
        <w:pStyle w:val="Heading2"/>
        <w:numPr>
          <w:ilvl w:val="1"/>
          <w:numId w:val="6"/>
        </w:numPr>
      </w:pPr>
      <w:bookmarkStart w:id="88" w:name="_Toc334363030"/>
      <w:r w:rsidRPr="008B05C1">
        <w:t>win-sc:</w:t>
      </w:r>
      <w:r>
        <w:t>passwordpolicy_</w:t>
      </w:r>
      <w:r w:rsidRPr="008B05C1">
        <w:t>item</w:t>
      </w:r>
      <w:bookmarkEnd w:id="88"/>
    </w:p>
    <w:p w14:paraId="7F88380D" w14:textId="77777777" w:rsidR="00CF17A1" w:rsidRDefault="00591B85" w:rsidP="00591B85">
      <w:pPr>
        <w:rPr>
          <w:rFonts w:cstheme="minorHAnsi"/>
          <w:color w:val="000000"/>
        </w:rPr>
      </w:pPr>
      <w:r w:rsidRPr="004253FE">
        <w:rPr>
          <w:rFonts w:cstheme="minorHAnsi"/>
          <w:color w:val="000000"/>
        </w:rPr>
        <w:t xml:space="preserve">The </w:t>
      </w:r>
      <w:r w:rsidRPr="0055029B">
        <w:rPr>
          <w:rFonts w:ascii="Courier New" w:hAnsi="Courier New" w:cs="Courier New"/>
        </w:rPr>
        <w:t>passwordpolicy_</w:t>
      </w:r>
      <w:r w:rsidRPr="0055029B">
        <w:rPr>
          <w:rFonts w:ascii="Courier New" w:hAnsi="Courier New" w:cs="Courier New"/>
          <w:color w:val="000000"/>
        </w:rPr>
        <w:t>item</w:t>
      </w:r>
      <w:r w:rsidRPr="004253FE">
        <w:rPr>
          <w:rFonts w:cstheme="minorHAnsi"/>
          <w:color w:val="000000"/>
        </w:rPr>
        <w:t xml:space="preserve"> construct stores the </w:t>
      </w:r>
      <w:r>
        <w:rPr>
          <w:rFonts w:cstheme="minorHAnsi"/>
          <w:color w:val="000000"/>
        </w:rPr>
        <w:t>different policies on password that should be collected</w:t>
      </w:r>
      <w:r w:rsidR="00CF17A1">
        <w:rPr>
          <w:rStyle w:val="FootnoteReference"/>
          <w:rFonts w:cstheme="minorHAnsi"/>
          <w:color w:val="000000"/>
        </w:rPr>
        <w:footnoteReference w:id="208"/>
      </w:r>
      <w:r w:rsidRPr="004253FE">
        <w:rPr>
          <w:rFonts w:cstheme="minorHAnsi"/>
          <w:color w:val="000000"/>
        </w:rPr>
        <w:t xml:space="preserve">. </w:t>
      </w:r>
    </w:p>
    <w:p w14:paraId="27DB48E7" w14:textId="77777777" w:rsidR="00CF17A1" w:rsidRDefault="00CF17A1" w:rsidP="00CF17A1">
      <w:pPr>
        <w:rPr>
          <w:rFonts w:cstheme="minorHAnsi"/>
          <w:color w:val="000000"/>
        </w:rPr>
      </w:pPr>
      <w:r>
        <w:rPr>
          <w:rFonts w:cstheme="minorHAnsi"/>
          <w:color w:val="000000"/>
        </w:rPr>
        <w:t xml:space="preserve">In Windows, an administrator can go to the Control Panel, then Administrative Tools, and finally go to Local Security Policy. From there, the alternate names for the policies mentioned correspond to the ones under Account Policies </w:t>
      </w:r>
      <w:r w:rsidRPr="002F7C1D">
        <w:rPr>
          <w:rFonts w:cstheme="minorHAnsi"/>
          <w:color w:val="000000"/>
        </w:rPr>
        <w:sym w:font="Wingdings" w:char="F0E0"/>
      </w:r>
      <w:r>
        <w:rPr>
          <w:rFonts w:cstheme="minorHAnsi"/>
          <w:color w:val="000000"/>
        </w:rPr>
        <w:t xml:space="preserve"> 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Pr>
          <w:rStyle w:val="FootnoteReference"/>
          <w:rFonts w:cstheme="minorHAnsi"/>
          <w:color w:val="000000"/>
        </w:rPr>
        <w:footnoteReference w:id="209"/>
      </w:r>
      <w:r>
        <w:rPr>
          <w:rFonts w:cstheme="minorHAnsi"/>
          <w:color w:val="000000"/>
        </w:rPr>
        <w:t xml:space="preserve">. </w:t>
      </w:r>
    </w:p>
    <w:p w14:paraId="22889B43" w14:textId="77777777" w:rsidR="00591B85" w:rsidRDefault="00591B85" w:rsidP="00591B85">
      <w:r>
        <w:object w:dxaOrig="3968" w:dyaOrig="3213" w14:anchorId="5BEBA20C">
          <v:shape id="_x0000_i1057" type="#_x0000_t75" style="width:200pt;height:160pt" o:ole="">
            <v:imagedata r:id="rId76" o:title=""/>
          </v:shape>
          <o:OLEObject Type="Embed" ProgID="Visio.Drawing.11" ShapeID="_x0000_i1057" DrawAspect="Content" ObjectID="_1408543154" r:id="rId7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3D77F304"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DB92EE8" w14:textId="77777777" w:rsidR="00591B85" w:rsidRDefault="00591B85" w:rsidP="003F6455">
            <w:pPr>
              <w:jc w:val="center"/>
              <w:rPr>
                <w:b w:val="0"/>
                <w:bCs w:val="0"/>
              </w:rPr>
            </w:pPr>
            <w:r>
              <w:lastRenderedPageBreak/>
              <w:t>Property</w:t>
            </w:r>
          </w:p>
        </w:tc>
        <w:tc>
          <w:tcPr>
            <w:tcW w:w="1431" w:type="pct"/>
          </w:tcPr>
          <w:p w14:paraId="744964C0"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EAB1E4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5B62FE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957EEFA"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6A9B78F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DB2C695" w14:textId="77777777" w:rsidR="00591B85" w:rsidRPr="009676C4" w:rsidRDefault="00591B85" w:rsidP="003F6455">
            <w:r>
              <w:t>max_passwd_age</w:t>
            </w:r>
          </w:p>
        </w:tc>
        <w:tc>
          <w:tcPr>
            <w:tcW w:w="1431" w:type="pct"/>
          </w:tcPr>
          <w:p w14:paraId="0E790BB6"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14:paraId="54C306D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8E9D851"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1C8B72"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can be used before the system requires the user to change it. </w:t>
            </w:r>
          </w:p>
          <w:p w14:paraId="481E5D18"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FE642E6"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1 * 86400 (one day) to 999 * 86400 = 86313600 (999 days) inclusive, where 86400 is the number of seconds in one day. </w:t>
            </w:r>
          </w:p>
          <w:p w14:paraId="4FA161F2"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D376C6F"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addition, max_passwd_age can take on the value of TIMEQ_FOREVER to indicate that passwords NEVER expire. </w:t>
            </w:r>
          </w:p>
          <w:p w14:paraId="5247D143"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833E9C2"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The default in the Default Domain Group Policy Object (GPO), as well as workstations and servers is 42*86400 = 3628800 (42 days). </w:t>
            </w:r>
          </w:p>
        </w:tc>
      </w:tr>
      <w:tr w:rsidR="00591B85" w:rsidRPr="00E74797" w14:paraId="2C4F88CE"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97C6C20" w14:textId="77777777" w:rsidR="00591B85" w:rsidRDefault="00591B85" w:rsidP="003F6455">
            <w:r>
              <w:t>min_passwd_age</w:t>
            </w:r>
          </w:p>
        </w:tc>
        <w:tc>
          <w:tcPr>
            <w:tcW w:w="1431" w:type="pct"/>
          </w:tcPr>
          <w:p w14:paraId="654D0401"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14:paraId="569F884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13C1DE7"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540866"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must be used before the user can change it. </w:t>
            </w:r>
          </w:p>
          <w:p w14:paraId="44D316F5"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124900A"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14:paraId="22B6C413"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88CCAD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14:paraId="79AAF772" w14:textId="77777777" w:rsidTr="003F6455">
        <w:trPr>
          <w:cnfStyle w:val="000000100000" w:firstRow="0" w:lastRow="0" w:firstColumn="0" w:lastColumn="0" w:oddVBand="0" w:evenVBand="0" w:oddHBand="1" w:evenHBand="0" w:firstRowFirstColumn="0" w:firstRowLastColumn="0" w:lastRowFirstColumn="0" w:lastRowLastColumn="0"/>
          <w:trHeight w:val="2761"/>
        </w:trPr>
        <w:tc>
          <w:tcPr>
            <w:cnfStyle w:val="001000000000" w:firstRow="0" w:lastRow="0" w:firstColumn="1" w:lastColumn="0" w:oddVBand="0" w:evenVBand="0" w:oddHBand="0" w:evenHBand="0" w:firstRowFirstColumn="0" w:firstRowLastColumn="0" w:lastRowFirstColumn="0" w:lastRowLastColumn="0"/>
            <w:tcW w:w="1086" w:type="pct"/>
          </w:tcPr>
          <w:p w14:paraId="02401EBB" w14:textId="77777777" w:rsidR="00591B85" w:rsidRDefault="00591B85" w:rsidP="003F6455">
            <w:r>
              <w:lastRenderedPageBreak/>
              <w:t>min_passwd_len</w:t>
            </w:r>
          </w:p>
        </w:tc>
        <w:tc>
          <w:tcPr>
            <w:tcW w:w="1431" w:type="pct"/>
          </w:tcPr>
          <w:p w14:paraId="70E7A1E1"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14:paraId="013A2C8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FCBF8B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112FA4"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s password may contain.</w:t>
            </w:r>
          </w:p>
          <w:p w14:paraId="115D7D89"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AA5AF8F"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 In OVAL, values range from 0 to 14 inclusive, where 0 indicates that no password is required. </w:t>
            </w:r>
          </w:p>
          <w:p w14:paraId="514CE308"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DAE7AD5"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14:paraId="2ECF0731"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EE3C7DA" w14:textId="77777777" w:rsidR="00591B85" w:rsidRDefault="00591B85" w:rsidP="003F6455">
            <w:r>
              <w:t>password_hist_len</w:t>
            </w:r>
          </w:p>
        </w:tc>
        <w:tc>
          <w:tcPr>
            <w:tcW w:w="1431" w:type="pct"/>
          </w:tcPr>
          <w:p w14:paraId="7376BE5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14:paraId="2D71597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081EAE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1D23AA"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w:t>
            </w:r>
          </w:p>
          <w:p w14:paraId="4FEE0DE5"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A97DB8F"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Values range from 0 to 24 inclusive. The default in the Default Domain GPO, as well as workstations and servers, is 1.</w:t>
            </w:r>
          </w:p>
        </w:tc>
      </w:tr>
      <w:tr w:rsidR="00591B85" w:rsidRPr="00E74797" w14:paraId="0644E91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753C195" w14:textId="77777777" w:rsidR="00591B85" w:rsidRDefault="00591B85" w:rsidP="003F6455">
            <w:r>
              <w:t>password_complexity</w:t>
            </w:r>
          </w:p>
        </w:tc>
        <w:tc>
          <w:tcPr>
            <w:tcW w:w="1431" w:type="pct"/>
          </w:tcPr>
          <w:p w14:paraId="433668B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95C0A6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14:paraId="7B08B8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88ED2F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3F48BC"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14:paraId="28D61E54"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95641AD"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This attribute determines whether passwords meet complexity requirements. </w:t>
            </w:r>
          </w:p>
          <w:p w14:paraId="3D22566D"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95A5F7F"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w:t>
            </w:r>
            <w:r>
              <w:rPr>
                <w:rFonts w:cstheme="minorHAnsi"/>
                <w:color w:val="000000"/>
              </w:rPr>
              <w:lastRenderedPageBreak/>
              <w:t>least six characters in length, and 3) satisfies three out of the four criteria of containing either uppercase, lowercase, base 10 digits 0-9, and/or nonalphanumeric characters.</w:t>
            </w:r>
          </w:p>
          <w:p w14:paraId="4B0E8B6A"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8073A27"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w:t>
            </w:r>
          </w:p>
          <w:p w14:paraId="184E9913"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A533C81"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14:paraId="08DBE31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1CAF1B75" w14:textId="77777777" w:rsidR="00591B85" w:rsidRDefault="00591B85" w:rsidP="003F6455">
            <w:r>
              <w:lastRenderedPageBreak/>
              <w:t>reversible_encryption</w:t>
            </w:r>
          </w:p>
        </w:tc>
        <w:tc>
          <w:tcPr>
            <w:tcW w:w="1431" w:type="pct"/>
          </w:tcPr>
          <w:p w14:paraId="04BD13E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4B1217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14:paraId="7A5DB3E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7CCD2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7B95F9B"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w:t>
            </w:r>
          </w:p>
          <w:p w14:paraId="6D956D2F"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88AA6E7"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14:paraId="1A31A517"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D972D88"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According to MSDN, storing passwords using reversible encryption is essentially the same as storing clear-text versions of the passwords, so it SHOULD NEVER BE ENABLED unless application requirements outweigh the need to protect password information. </w:t>
            </w:r>
          </w:p>
          <w:p w14:paraId="2BBAB3DE"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493100F"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14:paraId="76A2F849" w14:textId="77777777" w:rsidR="00591B85" w:rsidRDefault="00591B85" w:rsidP="00591B85"/>
    <w:p w14:paraId="651C050C" w14:textId="77777777" w:rsidR="00D16A0D" w:rsidRDefault="00D16A0D" w:rsidP="00BE7B76">
      <w:pPr>
        <w:pStyle w:val="Heading2"/>
        <w:numPr>
          <w:ilvl w:val="1"/>
          <w:numId w:val="6"/>
        </w:numPr>
      </w:pPr>
      <w:bookmarkStart w:id="89" w:name="_Toc334363031"/>
      <w:r>
        <w:lastRenderedPageBreak/>
        <w:t>win-def:lockoutpolicy_test</w:t>
      </w:r>
      <w:bookmarkEnd w:id="89"/>
    </w:p>
    <w:p w14:paraId="7EFA995D" w14:textId="77777777" w:rsidR="00D16A0D" w:rsidRPr="002B2F43" w:rsidRDefault="00D16A0D" w:rsidP="00D16A0D">
      <w:pPr>
        <w:rPr>
          <w:rStyle w:val="Heading2Char"/>
        </w:rPr>
      </w:pPr>
      <w:r>
        <w:t xml:space="preserve">The </w:t>
      </w:r>
      <w:r>
        <w:rPr>
          <w:rFonts w:ascii="Courier New" w:hAnsi="Courier New" w:cs="Courier New"/>
        </w:rPr>
        <w:t>lockoutpolicy_</w:t>
      </w:r>
      <w:r w:rsidRPr="00415240">
        <w:rPr>
          <w:rFonts w:ascii="Courier New" w:hAnsi="Courier New" w:cs="Courier New"/>
        </w:rPr>
        <w:t>test</w:t>
      </w:r>
      <w:r>
        <w:rPr>
          <w:rFonts w:ascii="Courier New" w:hAnsi="Courier New" w:cs="Courier New"/>
        </w:rPr>
        <w:t xml:space="preserve"> </w:t>
      </w:r>
      <w:r w:rsidRPr="00D16A0D">
        <w:rPr>
          <w:rFonts w:cstheme="minorHAnsi"/>
        </w:rPr>
        <w:t>is used to make assertions about</w:t>
      </w:r>
      <w:r w:rsidRPr="00D16A0D">
        <w:rPr>
          <w:rFonts w:cstheme="minorHAnsi"/>
          <w:color w:val="000000"/>
        </w:rPr>
        <w:t xml:space="preserve"> with lockout information for users and global groups in the security database</w:t>
      </w:r>
      <w:r w:rsidR="00490171">
        <w:rPr>
          <w:rStyle w:val="FootnoteReference"/>
          <w:rFonts w:cstheme="minorHAnsi"/>
          <w:color w:val="000000"/>
        </w:rPr>
        <w:footnoteReference w:id="210"/>
      </w:r>
      <w:r w:rsidRPr="00D16A0D">
        <w:rPr>
          <w:rFonts w:cstheme="minorHAnsi"/>
          <w:color w:val="000000"/>
        </w:rPr>
        <w:t>.</w:t>
      </w:r>
      <w:r w:rsidRPr="00D16A0D">
        <w:rPr>
          <w:rFonts w:cstheme="minorHAnsi"/>
        </w:rPr>
        <w:t xml:space="preserve"> </w:t>
      </w:r>
      <w:r>
        <w:rPr>
          <w:rFonts w:cstheme="minorHAnsi"/>
        </w:rPr>
        <w:t xml:space="preserve"> </w:t>
      </w:r>
      <w:r w:rsidRPr="00A42797">
        <w:rPr>
          <w:rFonts w:cstheme="minorHAnsi"/>
        </w:rPr>
        <w:t>T</w:t>
      </w:r>
      <w:r>
        <w:t xml:space="preserve">he </w:t>
      </w:r>
      <w:r>
        <w:rPr>
          <w:rFonts w:ascii="Courier New" w:hAnsi="Courier New" w:cs="Courier New"/>
        </w:rPr>
        <w:t>lockoutpolicy_</w:t>
      </w:r>
      <w:r>
        <w:rPr>
          <w:rFonts w:ascii="Courier New" w:hAnsi="Courier New"/>
        </w:rPr>
        <w:t>test</w:t>
      </w:r>
      <w:r>
        <w:t xml:space="preserve"> MUST reference one </w:t>
      </w:r>
      <w:r>
        <w:rPr>
          <w:rFonts w:ascii="Courier New" w:hAnsi="Courier New" w:cs="Courier New"/>
        </w:rPr>
        <w:t>lockoutpolicy_</w:t>
      </w:r>
      <w:r w:rsidRPr="0059194C">
        <w:rPr>
          <w:rFonts w:ascii="Courier New" w:hAnsi="Courier New"/>
        </w:rPr>
        <w:t>object</w:t>
      </w:r>
      <w:r>
        <w:t xml:space="preserve"> and zero or more </w:t>
      </w:r>
      <w:r>
        <w:rPr>
          <w:rFonts w:ascii="Courier New" w:hAnsi="Courier New" w:cs="Courier New"/>
        </w:rPr>
        <w:t>lockoutpolicy_</w:t>
      </w:r>
      <w:r w:rsidRPr="0059194C">
        <w:rPr>
          <w:rFonts w:ascii="Courier New" w:hAnsi="Courier New"/>
        </w:rPr>
        <w:t>states</w:t>
      </w:r>
      <w:r w:rsidRPr="00C6046C">
        <w:rPr>
          <w:rFonts w:cstheme="minorHAnsi"/>
        </w:rPr>
        <w:t>.</w:t>
      </w:r>
      <w:r w:rsidR="00875164">
        <w:rPr>
          <w:rFonts w:cstheme="minorHAnsi"/>
        </w:rPr>
        <w:t xml:space="preserve"> </w:t>
      </w:r>
      <w:r w:rsidR="002B2F43">
        <w:object w:dxaOrig="6973" w:dyaOrig="3597" w14:anchorId="79B49493">
          <v:shape id="_x0000_i1058" type="#_x0000_t75" style="width:347pt;height:180pt" o:ole="">
            <v:imagedata r:id="rId78" o:title=""/>
          </v:shape>
          <o:OLEObject Type="Embed" ProgID="Visio.Drawing.11" ShapeID="_x0000_i1058" DrawAspect="Content" ObjectID="_1408543155" r:id="rId79"/>
        </w:object>
      </w:r>
    </w:p>
    <w:p w14:paraId="6EDA7639" w14:textId="77777777" w:rsidR="00D16A0D" w:rsidRPr="009A1DE0" w:rsidRDefault="00D16A0D" w:rsidP="00BE7B76">
      <w:pPr>
        <w:pStyle w:val="Heading3"/>
        <w:numPr>
          <w:ilvl w:val="2"/>
          <w:numId w:val="6"/>
        </w:numPr>
        <w:rPr>
          <w:rStyle w:val="Emphasis"/>
          <w:i w:val="0"/>
        </w:rPr>
      </w:pPr>
      <w:bookmarkStart w:id="90" w:name="_Toc334363032"/>
      <w:commentRangeStart w:id="91"/>
      <w:r w:rsidRPr="009A1DE0">
        <w:rPr>
          <w:rStyle w:val="Emphasis"/>
          <w:i w:val="0"/>
        </w:rPr>
        <w:t>Known Supported Platforms</w:t>
      </w:r>
      <w:commentRangeEnd w:id="91"/>
      <w:r>
        <w:rPr>
          <w:rStyle w:val="CommentReference"/>
          <w:b w:val="0"/>
          <w:bCs w:val="0"/>
        </w:rPr>
        <w:commentReference w:id="91"/>
      </w:r>
      <w:bookmarkEnd w:id="90"/>
    </w:p>
    <w:p w14:paraId="4DF66935" w14:textId="77777777" w:rsidR="00D16A0D" w:rsidRDefault="00D16A0D" w:rsidP="00BE7B76">
      <w:pPr>
        <w:pStyle w:val="ListParagraph"/>
        <w:numPr>
          <w:ilvl w:val="0"/>
          <w:numId w:val="3"/>
        </w:numPr>
      </w:pPr>
      <w:r>
        <w:t>Windows XP</w:t>
      </w:r>
    </w:p>
    <w:p w14:paraId="012F03E1" w14:textId="77777777" w:rsidR="00D16A0D" w:rsidRDefault="00D16A0D" w:rsidP="00BE7B76">
      <w:pPr>
        <w:pStyle w:val="ListParagraph"/>
        <w:numPr>
          <w:ilvl w:val="0"/>
          <w:numId w:val="3"/>
        </w:numPr>
      </w:pPr>
      <w:r>
        <w:t>Windows Vista</w:t>
      </w:r>
    </w:p>
    <w:p w14:paraId="03B47841" w14:textId="77777777" w:rsidR="00D16A0D" w:rsidRPr="00CD0931" w:rsidRDefault="00D16A0D" w:rsidP="00BE7B76">
      <w:pPr>
        <w:pStyle w:val="ListParagraph"/>
        <w:numPr>
          <w:ilvl w:val="0"/>
          <w:numId w:val="3"/>
        </w:numPr>
      </w:pPr>
      <w:r>
        <w:t>Windows 7</w:t>
      </w:r>
    </w:p>
    <w:p w14:paraId="3D75FADB" w14:textId="77777777" w:rsidR="00D16A0D" w:rsidRDefault="00D16A0D" w:rsidP="00BE7B76">
      <w:pPr>
        <w:pStyle w:val="Heading2"/>
        <w:numPr>
          <w:ilvl w:val="1"/>
          <w:numId w:val="6"/>
        </w:numPr>
      </w:pPr>
      <w:bookmarkStart w:id="92" w:name="_Toc334363033"/>
      <w:r>
        <w:t>win-def:lockoutpolicy_object</w:t>
      </w:r>
      <w:bookmarkEnd w:id="92"/>
      <w:r w:rsidDel="00341AB3">
        <w:t xml:space="preserve"> </w:t>
      </w:r>
    </w:p>
    <w:p w14:paraId="72256D18" w14:textId="77777777" w:rsidR="00D9141E" w:rsidRDefault="00D16A0D" w:rsidP="00D9141E">
      <w:r w:rsidRPr="00D16A0D">
        <w:t xml:space="preserve">The </w:t>
      </w:r>
      <w:r w:rsidRPr="00D16A0D">
        <w:rPr>
          <w:rFonts w:ascii="Courier New" w:hAnsi="Courier New" w:cs="Courier New"/>
        </w:rPr>
        <w:t>lockoutpolicy_object</w:t>
      </w:r>
      <w:r w:rsidR="00C6046C">
        <w:rPr>
          <w:rFonts w:ascii="Courier New" w:hAnsi="Courier New" w:cs="Courier New"/>
        </w:rPr>
        <w:t xml:space="preserve"> </w:t>
      </w:r>
      <w:r w:rsidRPr="00D16A0D">
        <w:t xml:space="preserve">construct defines the applicable </w:t>
      </w:r>
      <w:r w:rsidRPr="00D16A0D">
        <w:rPr>
          <w:rFonts w:cstheme="minorHAnsi"/>
          <w:color w:val="000000"/>
        </w:rPr>
        <w:t>lockout information for users and global groups in the security database</w:t>
      </w:r>
      <w:r w:rsidRPr="00D16A0D">
        <w:t xml:space="preserve"> that should be collected and represented as </w:t>
      </w:r>
      <w:r w:rsidRPr="00D16A0D">
        <w:rPr>
          <w:rFonts w:ascii="Courier New" w:hAnsi="Courier New" w:cs="Courier New"/>
        </w:rPr>
        <w:t>lockoutpolicy_items</w:t>
      </w:r>
      <w:r w:rsidR="009A4825">
        <w:rPr>
          <w:rStyle w:val="FootnoteReference"/>
          <w:rFonts w:cstheme="minorHAnsi"/>
          <w:color w:val="000000"/>
        </w:rPr>
        <w:footnoteReference w:id="211"/>
      </w:r>
      <w:r>
        <w:t xml:space="preserve">. </w:t>
      </w:r>
      <w:r w:rsidR="00D9141E">
        <w:t>Because there is only one object relating to lockout information (the system as a whole), there are no child entities defined for this object, so it is considered empty.</w:t>
      </w:r>
    </w:p>
    <w:p w14:paraId="20D721E3" w14:textId="77777777" w:rsidR="00D16A0D" w:rsidRDefault="002B2F43" w:rsidP="00D16A0D">
      <w:r>
        <w:object w:dxaOrig="3060" w:dyaOrig="2247" w14:anchorId="1FB4D306">
          <v:shape id="_x0000_i1059" type="#_x0000_t75" style="width:157pt;height:115pt" o:ole="">
            <v:imagedata r:id="rId80" o:title=""/>
          </v:shape>
          <o:OLEObject Type="Embed" ProgID="Visio.Drawing.11" ShapeID="_x0000_i1059" DrawAspect="Content" ObjectID="_1408543156" r:id="rId81"/>
        </w:object>
      </w:r>
    </w:p>
    <w:p w14:paraId="783BD827" w14:textId="77777777" w:rsidR="00D16A0D" w:rsidRDefault="00D16A0D" w:rsidP="00BE7B76">
      <w:pPr>
        <w:pStyle w:val="Heading2"/>
        <w:numPr>
          <w:ilvl w:val="1"/>
          <w:numId w:val="6"/>
        </w:numPr>
      </w:pPr>
      <w:bookmarkStart w:id="93" w:name="_Toc334363034"/>
      <w:r>
        <w:t>win-def:</w:t>
      </w:r>
      <w:r w:rsidRPr="00255BAA">
        <w:t xml:space="preserve"> </w:t>
      </w:r>
      <w:r w:rsidR="00D9141E">
        <w:t>lockoutpolicy</w:t>
      </w:r>
      <w:r>
        <w:t>_state</w:t>
      </w:r>
      <w:bookmarkEnd w:id="93"/>
    </w:p>
    <w:p w14:paraId="2AE05671" w14:textId="77777777" w:rsidR="00D16A0D" w:rsidRDefault="00D16A0D" w:rsidP="00D16A0D">
      <w:r w:rsidRPr="009A4825">
        <w:rPr>
          <w:rFonts w:cstheme="minorHAnsi"/>
        </w:rPr>
        <w:t xml:space="preserve">The </w:t>
      </w:r>
      <w:r w:rsidR="00D9141E" w:rsidRPr="009A4825">
        <w:rPr>
          <w:rFonts w:ascii="Courier New" w:hAnsi="Courier New" w:cs="Courier New"/>
        </w:rPr>
        <w:t>lockoutpolicy</w:t>
      </w:r>
      <w:r w:rsidRPr="00896463">
        <w:rPr>
          <w:rFonts w:ascii="Courier New" w:hAnsi="Courier New" w:cs="Courier New"/>
        </w:rPr>
        <w:t>_state</w:t>
      </w:r>
      <w:r w:rsidRPr="009A4825">
        <w:rPr>
          <w:rFonts w:cstheme="minorHAnsi"/>
        </w:rPr>
        <w:t xml:space="preserve"> construct is used by a</w:t>
      </w:r>
      <w:r w:rsidR="00D9141E" w:rsidRPr="009A4825">
        <w:rPr>
          <w:rFonts w:cstheme="minorHAnsi"/>
        </w:rPr>
        <w:t xml:space="preserve"> </w:t>
      </w:r>
      <w:r w:rsidR="00D9141E" w:rsidRPr="009A4825">
        <w:rPr>
          <w:rFonts w:ascii="Courier New" w:hAnsi="Courier New" w:cs="Courier New"/>
        </w:rPr>
        <w:t>lockoutpolicy</w:t>
      </w:r>
      <w:r w:rsidRPr="00896463">
        <w:rPr>
          <w:rFonts w:ascii="Courier New" w:hAnsi="Courier New" w:cs="Courier New"/>
        </w:rPr>
        <w:t>_test</w:t>
      </w:r>
      <w:r w:rsidRPr="009A4825">
        <w:rPr>
          <w:rFonts w:cstheme="minorHAnsi"/>
        </w:rPr>
        <w:t xml:space="preserve"> to</w:t>
      </w:r>
      <w:r w:rsidR="00D9141E" w:rsidRPr="009A4825">
        <w:rPr>
          <w:rFonts w:cstheme="minorHAnsi"/>
        </w:rPr>
        <w:t xml:space="preserve"> outline the </w:t>
      </w:r>
      <w:r w:rsidR="00D9141E" w:rsidRPr="009A4825">
        <w:rPr>
          <w:rFonts w:cstheme="minorHAnsi"/>
          <w:color w:val="000000"/>
        </w:rPr>
        <w:t>various attributes associated with lockout information for users and global groups in the security database under Microsoft Windows platforms</w:t>
      </w:r>
      <w:r w:rsidR="009A4825">
        <w:rPr>
          <w:rStyle w:val="FootnoteReference"/>
          <w:rFonts w:cstheme="minorHAnsi"/>
          <w:color w:val="000000"/>
        </w:rPr>
        <w:footnoteReference w:id="212"/>
      </w:r>
      <w:r w:rsidR="00D9141E" w:rsidRPr="009A4825">
        <w:rPr>
          <w:rFonts w:cstheme="minorHAnsi"/>
        </w:rPr>
        <w:t>.</w:t>
      </w:r>
      <w:r w:rsidR="00A8164D">
        <w:rPr>
          <w:rFonts w:cstheme="minorHAnsi"/>
        </w:rPr>
        <w:t xml:space="preserve"> </w:t>
      </w:r>
      <w:r w:rsidR="00A8164D">
        <w:rPr>
          <w:rFonts w:cstheme="minorHAnsi"/>
          <w:color w:val="000000"/>
        </w:rPr>
        <w:t>In Windows an administrator can go to the Control Panel and go to Local Security Policy. From there, the policies mentioned are under Account Policies/Account Lockout Policy. When mentioning alternate names for specific attributes, they are referring to the ones in that directory path, except for force_logoff and lockout_observation_window</w:t>
      </w:r>
      <w:r w:rsidR="007E542D">
        <w:rPr>
          <w:rStyle w:val="FootnoteReference"/>
          <w:rFonts w:cstheme="minorHAnsi"/>
          <w:color w:val="000000"/>
        </w:rPr>
        <w:footnoteReference w:id="213"/>
      </w:r>
      <w:r w:rsidR="00A8164D">
        <w:rPr>
          <w:rFonts w:cstheme="minorHAnsi"/>
          <w:color w:val="000000"/>
        </w:rPr>
        <w:t>. NOTE: There can be discrepancies between the different documentations based on the version of Windows running. Also, times in OVAL are in SECONDS, not MINUTES as they are defined in the Windows Control Panel, and TIMEQ_FOREVER is defined as the value of -1, cast as an unsigned</w:t>
      </w:r>
      <w:r w:rsidR="007E542D" w:rsidRPr="007E542D">
        <w:rPr>
          <w:rFonts w:cstheme="minorHAnsi"/>
          <w:color w:val="000000"/>
        </w:rPr>
        <w:t xml:space="preserve"> </w:t>
      </w:r>
      <w:r w:rsidR="007E542D" w:rsidRPr="005D2804">
        <w:rPr>
          <w:rFonts w:cstheme="minorHAnsi"/>
          <w:color w:val="000000"/>
        </w:rPr>
        <w:t>int</w:t>
      </w:r>
      <w:r w:rsidR="007E542D">
        <w:rPr>
          <w:rStyle w:val="FootnoteReference"/>
          <w:rFonts w:cstheme="minorHAnsi"/>
          <w:color w:val="000000"/>
        </w:rPr>
        <w:footnoteReference w:id="214"/>
      </w:r>
      <w:r w:rsidR="00A8164D" w:rsidRPr="005D2804">
        <w:rPr>
          <w:rFonts w:cstheme="minorHAnsi"/>
          <w:color w:val="000000"/>
        </w:rPr>
        <w:t xml:space="preserve">. </w:t>
      </w:r>
      <w:r w:rsidR="007E542D">
        <w:object w:dxaOrig="4404" w:dyaOrig="3397" w14:anchorId="77105E53">
          <v:shape id="_x0000_i1060" type="#_x0000_t75" style="width:211pt;height:161pt" o:ole="">
            <v:imagedata r:id="rId82" o:title=""/>
          </v:shape>
          <o:OLEObject Type="Embed" ProgID="Visio.Drawing.11" ShapeID="_x0000_i1060" DrawAspect="Content" ObjectID="_1408543157" r:id="rId83"/>
        </w:object>
      </w:r>
    </w:p>
    <w:p w14:paraId="7B60F3B4" w14:textId="77777777" w:rsidR="00D16A0D" w:rsidRDefault="00D16A0D" w:rsidP="00D16A0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D16A0D" w14:paraId="4ADB7BB5" w14:textId="77777777"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1724B9B" w14:textId="77777777" w:rsidR="00D16A0D" w:rsidRDefault="00D16A0D" w:rsidP="00BB7865">
            <w:pPr>
              <w:jc w:val="center"/>
              <w:rPr>
                <w:b w:val="0"/>
                <w:bCs w:val="0"/>
              </w:rPr>
            </w:pPr>
            <w:r>
              <w:lastRenderedPageBreak/>
              <w:t>Property</w:t>
            </w:r>
          </w:p>
        </w:tc>
        <w:tc>
          <w:tcPr>
            <w:tcW w:w="1431" w:type="pct"/>
          </w:tcPr>
          <w:p w14:paraId="28CB6608"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E1609E4"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E862028"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A8C7E71"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16A0D" w:rsidRPr="00E74797" w14:paraId="3713F4D7"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125B39B" w14:textId="77777777" w:rsidR="00D16A0D" w:rsidRPr="00DB4D30" w:rsidRDefault="00D9141E" w:rsidP="00BB7865">
            <w:r w:rsidRPr="00DB4D30">
              <w:t>force_logoff</w:t>
            </w:r>
          </w:p>
        </w:tc>
        <w:tc>
          <w:tcPr>
            <w:tcW w:w="1431" w:type="pct"/>
          </w:tcPr>
          <w:p w14:paraId="7E682DE0" w14:textId="77777777" w:rsidR="00D16A0D" w:rsidRPr="00DB4D30" w:rsidRDefault="00D9141E" w:rsidP="00D9141E">
            <w:pPr>
              <w:cnfStyle w:val="000000100000" w:firstRow="0" w:lastRow="0" w:firstColumn="0" w:lastColumn="0" w:oddVBand="0" w:evenVBand="0" w:oddHBand="1" w:evenHBand="0" w:firstRowFirstColumn="0" w:firstRowLastColumn="0" w:lastRowFirstColumn="0" w:lastRowLastColumn="0"/>
            </w:pPr>
            <w:r w:rsidRPr="00DB4D30">
              <w:t>oval-def:EntityStateInt</w:t>
            </w:r>
            <w:r w:rsidR="00D16A0D" w:rsidRPr="00DB4D30">
              <w:t>Type</w:t>
            </w:r>
          </w:p>
        </w:tc>
        <w:tc>
          <w:tcPr>
            <w:tcW w:w="584" w:type="pct"/>
          </w:tcPr>
          <w:p w14:paraId="7DB4F224" w14:textId="77777777"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pPr>
            <w:r w:rsidRPr="00DB4D30">
              <w:t>0..1</w:t>
            </w:r>
          </w:p>
        </w:tc>
        <w:tc>
          <w:tcPr>
            <w:tcW w:w="386" w:type="pct"/>
          </w:tcPr>
          <w:p w14:paraId="21BA5461" w14:textId="77777777"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false</w:t>
            </w:r>
          </w:p>
        </w:tc>
        <w:tc>
          <w:tcPr>
            <w:tcW w:w="1513" w:type="pct"/>
          </w:tcPr>
          <w:p w14:paraId="0443C61D" w14:textId="77777777" w:rsidR="00D16A0D" w:rsidRPr="00DB4D30" w:rsidRDefault="001B5775" w:rsidP="00EC490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4"/>
            <w:r w:rsidRPr="00DB4D30">
              <w:rPr>
                <w:rFonts w:cstheme="minorHAnsi"/>
                <w:color w:val="000000"/>
              </w:rPr>
              <w:t>Indicates the amount of time</w:t>
            </w:r>
            <w:r w:rsidR="00D37E5F" w:rsidRPr="00DB4D30">
              <w:rPr>
                <w:rFonts w:cstheme="minorHAnsi"/>
                <w:color w:val="000000"/>
              </w:rPr>
              <w:t xml:space="preserve"> in SECONDS (not MINUTES)</w:t>
            </w:r>
            <w:r w:rsidRPr="00DB4D30">
              <w:rPr>
                <w:rFonts w:cstheme="minorHAnsi"/>
                <w:color w:val="000000"/>
              </w:rPr>
              <w:t xml:space="preserve"> that an interactive logon session is allowed to continue.</w:t>
            </w:r>
            <w:commentRangeEnd w:id="94"/>
            <w:r w:rsidR="00DB4D30" w:rsidRPr="00DB4D30">
              <w:rPr>
                <w:rStyle w:val="CommentReference"/>
                <w:rFonts w:eastAsiaTheme="minorHAnsi"/>
                <w:lang w:bidi="ar-SA"/>
              </w:rPr>
              <w:commentReference w:id="94"/>
            </w:r>
          </w:p>
        </w:tc>
      </w:tr>
      <w:tr w:rsidR="00D16A0D" w:rsidRPr="00E74797" w14:paraId="5B32C0A5"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13A4BFB0" w14:textId="77777777" w:rsidR="00D16A0D" w:rsidRDefault="00D9141E" w:rsidP="00BB7865">
            <w:r>
              <w:t>lockout_duration</w:t>
            </w:r>
          </w:p>
        </w:tc>
        <w:tc>
          <w:tcPr>
            <w:tcW w:w="1431" w:type="pct"/>
          </w:tcPr>
          <w:p w14:paraId="325A85C6" w14:textId="77777777" w:rsidR="00D16A0D" w:rsidRPr="0031429A" w:rsidRDefault="00D16A0D" w:rsidP="00D9141E">
            <w:pPr>
              <w:cnfStyle w:val="000000000000" w:firstRow="0" w:lastRow="0" w:firstColumn="0" w:lastColumn="0" w:oddVBand="0" w:evenVBand="0" w:oddHBand="0" w:evenHBand="0" w:firstRowFirstColumn="0" w:firstRowLastColumn="0" w:lastRowFirstColumn="0" w:lastRowLastColumn="0"/>
            </w:pPr>
            <w:r>
              <w:t>oval-def:EntityState</w:t>
            </w:r>
            <w:r w:rsidR="00D9141E">
              <w:t>Int</w:t>
            </w:r>
            <w:r>
              <w:t>Type</w:t>
            </w:r>
          </w:p>
        </w:tc>
        <w:tc>
          <w:tcPr>
            <w:tcW w:w="584" w:type="pct"/>
          </w:tcPr>
          <w:p w14:paraId="55CAD7AB" w14:textId="77777777" w:rsidR="00D16A0D" w:rsidRDefault="00D16A0D"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1C093AF" w14:textId="77777777" w:rsidR="00D16A0D" w:rsidRDefault="00D16A0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3EE953D" w14:textId="77777777" w:rsidR="007C1969" w:rsidRDefault="0066498E"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Account lockout duration.</w:t>
            </w:r>
            <w:r w:rsidR="00336F22">
              <w:rPr>
                <w:rFonts w:cstheme="minorHAnsi"/>
                <w:color w:val="000000"/>
              </w:rPr>
              <w:t>"</w:t>
            </w:r>
            <w:r>
              <w:rPr>
                <w:rFonts w:cstheme="minorHAnsi"/>
                <w:color w:val="000000"/>
              </w:rPr>
              <w:t xml:space="preserve"> </w:t>
            </w:r>
            <w:r w:rsidR="00A8164D">
              <w:rPr>
                <w:rFonts w:cstheme="minorHAnsi"/>
                <w:color w:val="000000"/>
              </w:rPr>
              <w:t xml:space="preserve">Determines the number of </w:t>
            </w:r>
            <w:r w:rsidR="001B5775">
              <w:rPr>
                <w:rFonts w:cstheme="minorHAnsi"/>
                <w:color w:val="000000"/>
              </w:rPr>
              <w:t>SECONDS</w:t>
            </w:r>
            <w:r w:rsidR="00A8164D">
              <w:rPr>
                <w:rFonts w:cstheme="minorHAnsi"/>
                <w:color w:val="000000"/>
              </w:rPr>
              <w:t xml:space="preserve"> a locked-out </w:t>
            </w:r>
            <w:r w:rsidR="00A8164D" w:rsidRPr="00A8164D">
              <w:rPr>
                <w:rFonts w:cstheme="minorHAnsi"/>
                <w:color w:val="000000"/>
              </w:rPr>
              <w:t xml:space="preserve">account remains locked out before automatically becoming unlocked. </w:t>
            </w:r>
          </w:p>
          <w:p w14:paraId="62E017E1" w14:textId="77777777"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A0100F5" w14:textId="77777777" w:rsidR="007C1969" w:rsidRDefault="00A8164D"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sidR="001B5775">
              <w:rPr>
                <w:rFonts w:cstheme="minorHAnsi"/>
                <w:color w:val="000000"/>
              </w:rPr>
              <w:t>1</w:t>
            </w:r>
            <w:r w:rsidRPr="00A8164D">
              <w:rPr>
                <w:rFonts w:cstheme="minorHAnsi"/>
                <w:color w:val="000000"/>
              </w:rPr>
              <w:t xml:space="preserve"> </w:t>
            </w:r>
            <w:r w:rsidR="001B5775">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14:paraId="238E9843" w14:textId="77777777"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0741357" w14:textId="77777777" w:rsidR="007C1969" w:rsidRDefault="00A8164D"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sidR="00EC4906">
              <w:rPr>
                <w:rFonts w:cstheme="minorHAnsi"/>
                <w:color w:val="000000"/>
              </w:rPr>
              <w:t xml:space="preserve"> to TIMEQ_FOREVER,</w:t>
            </w:r>
            <w:r w:rsidR="001B5775" w:rsidRPr="00EC4906">
              <w:rPr>
                <w:rFonts w:cstheme="minorHAnsi"/>
                <w:color w:val="000000"/>
              </w:rPr>
              <w:t xml:space="preserve"> the account MUST be locked out until an administrator explicitly unlocks it</w:t>
            </w:r>
            <w:r w:rsidR="00EC4906">
              <w:rPr>
                <w:rStyle w:val="FootnoteReference"/>
                <w:rFonts w:cstheme="minorHAnsi"/>
                <w:color w:val="000000"/>
              </w:rPr>
              <w:footnoteReference w:id="215"/>
            </w:r>
            <w:r w:rsidR="001B5775" w:rsidRPr="00EC4906">
              <w:rPr>
                <w:rFonts w:cstheme="minorHAnsi"/>
                <w:color w:val="000000"/>
              </w:rPr>
              <w:t>.</w:t>
            </w:r>
            <w:r w:rsidRPr="00EC4906">
              <w:rPr>
                <w:rFonts w:cstheme="minorHAnsi"/>
                <w:color w:val="000000"/>
              </w:rPr>
              <w:t xml:space="preserve"> </w:t>
            </w:r>
            <w:r w:rsidR="001B5775" w:rsidRPr="00EC4906">
              <w:rPr>
                <w:rFonts w:cstheme="minorHAnsi"/>
                <w:color w:val="000000"/>
              </w:rPr>
              <w:t>T</w:t>
            </w:r>
            <w:r w:rsidR="0066498E" w:rsidRPr="00EC4906">
              <w:rPr>
                <w:rFonts w:cstheme="minorHAnsi"/>
                <w:color w:val="000000"/>
              </w:rPr>
              <w:t>his</w:t>
            </w:r>
            <w:r w:rsidR="0066498E">
              <w:rPr>
                <w:rFonts w:cstheme="minorHAnsi"/>
                <w:color w:val="000000"/>
              </w:rPr>
              <w:t xml:space="preserve"> policy on has meaning when Account lockout threshold is specified.</w:t>
            </w:r>
            <w:r w:rsidR="005747A4">
              <w:rPr>
                <w:rFonts w:cstheme="minorHAnsi"/>
                <w:color w:val="000000"/>
              </w:rPr>
              <w:t xml:space="preserve"> </w:t>
            </w:r>
          </w:p>
          <w:p w14:paraId="7016B1A4" w14:textId="77777777" w:rsidR="007C1969" w:rsidRDefault="007C1969"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1A9D3E5" w14:textId="77777777" w:rsidR="00D16A0D" w:rsidRPr="00E74797" w:rsidRDefault="005747A4"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value is 30 *60 = 1800 (30 minutes).</w:t>
            </w:r>
          </w:p>
        </w:tc>
      </w:tr>
      <w:tr w:rsidR="00D9141E" w:rsidRPr="00E74797" w14:paraId="12CF5A5D"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5156C95" w14:textId="77777777" w:rsidR="00D9141E" w:rsidRPr="00DC244B" w:rsidRDefault="00D9141E" w:rsidP="00D9141E">
            <w:r w:rsidRPr="00DC244B">
              <w:t>lockout_observation_window</w:t>
            </w:r>
          </w:p>
        </w:tc>
        <w:tc>
          <w:tcPr>
            <w:tcW w:w="1431" w:type="pct"/>
          </w:tcPr>
          <w:p w14:paraId="61F36685" w14:textId="77777777" w:rsidR="00D9141E" w:rsidRPr="00DC244B" w:rsidRDefault="00D9141E">
            <w:pPr>
              <w:cnfStyle w:val="000000100000" w:firstRow="0" w:lastRow="0" w:firstColumn="0" w:lastColumn="0" w:oddVBand="0" w:evenVBand="0" w:oddHBand="1" w:evenHBand="0" w:firstRowFirstColumn="0" w:firstRowLastColumn="0" w:lastRowFirstColumn="0" w:lastRowLastColumn="0"/>
            </w:pPr>
            <w:r w:rsidRPr="00DC244B">
              <w:t>oval-def:EntityStateIntType</w:t>
            </w:r>
          </w:p>
        </w:tc>
        <w:tc>
          <w:tcPr>
            <w:tcW w:w="584" w:type="pct"/>
          </w:tcPr>
          <w:p w14:paraId="51B0E6B7" w14:textId="77777777"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pPr>
            <w:r w:rsidRPr="00DC244B">
              <w:t>0..1</w:t>
            </w:r>
          </w:p>
        </w:tc>
        <w:tc>
          <w:tcPr>
            <w:tcW w:w="386" w:type="pct"/>
          </w:tcPr>
          <w:p w14:paraId="0A8FD1A0" w14:textId="77777777"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false</w:t>
            </w:r>
          </w:p>
        </w:tc>
        <w:tc>
          <w:tcPr>
            <w:tcW w:w="1513" w:type="pct"/>
          </w:tcPr>
          <w:p w14:paraId="4A69A41E" w14:textId="77777777" w:rsidR="007C1969" w:rsidRDefault="00D37E5F"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w:t>
            </w:r>
            <w:r w:rsidR="001B5775" w:rsidRPr="00DC244B">
              <w:rPr>
                <w:rFonts w:cstheme="minorHAnsi"/>
                <w:color w:val="000000"/>
              </w:rPr>
              <w:t>in which failed password attempt</w:t>
            </w:r>
            <w:r w:rsidR="005747A4" w:rsidRPr="00DC244B">
              <w:rPr>
                <w:rFonts w:cstheme="minorHAnsi"/>
                <w:color w:val="000000"/>
              </w:rPr>
              <w:t>s</w:t>
            </w:r>
            <w:r w:rsidR="001B5775" w:rsidRPr="00DC244B">
              <w:rPr>
                <w:rFonts w:cstheme="minorHAnsi"/>
                <w:color w:val="000000"/>
              </w:rPr>
              <w:t xml:space="preserve"> are counted without resetting the count to zero.</w:t>
            </w:r>
            <w:r w:rsidR="005747A4" w:rsidRPr="00DC244B">
              <w:rPr>
                <w:rFonts w:cstheme="minorHAnsi"/>
                <w:color w:val="000000"/>
              </w:rPr>
              <w:t xml:space="preserve">  </w:t>
            </w:r>
          </w:p>
          <w:p w14:paraId="51C9E731" w14:textId="77777777" w:rsidR="007C1969" w:rsidRDefault="007C1969"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9B729E7" w14:textId="77777777" w:rsidR="00D9141E" w:rsidRPr="00DC244B" w:rsidRDefault="005747A4"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w:t>
            </w:r>
            <w:r w:rsidRPr="00DC244B">
              <w:rPr>
                <w:rFonts w:cstheme="minorHAnsi"/>
                <w:color w:val="000000"/>
              </w:rPr>
              <w:lastRenderedPageBreak/>
              <w:t xml:space="preserve">The available range is from 1 second through 99,999*60 = 5999940 seconds, with a default of 30*60 = 1800 (30 minutes). </w:t>
            </w:r>
          </w:p>
        </w:tc>
      </w:tr>
      <w:tr w:rsidR="00D9141E" w:rsidRPr="00E74797" w14:paraId="355ADE1D"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37CA544A" w14:textId="77777777" w:rsidR="00D9141E" w:rsidRDefault="00D9141E" w:rsidP="00BB7865">
            <w:r>
              <w:lastRenderedPageBreak/>
              <w:t>lockout_threshold</w:t>
            </w:r>
          </w:p>
        </w:tc>
        <w:tc>
          <w:tcPr>
            <w:tcW w:w="1431" w:type="pct"/>
          </w:tcPr>
          <w:p w14:paraId="68105EB1" w14:textId="77777777" w:rsidR="00D9141E" w:rsidRDefault="00D9141E">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14:paraId="570D94E6" w14:textId="77777777" w:rsidR="00D9141E" w:rsidRDefault="00D9141E"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F162B46" w14:textId="77777777" w:rsidR="00D9141E" w:rsidRDefault="00D9141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86EF99" w14:textId="77777777"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sidR="00336F22">
              <w:rPr>
                <w:rFonts w:cstheme="minorHAnsi"/>
                <w:color w:val="000000"/>
              </w:rPr>
              <w:t>"</w:t>
            </w:r>
            <w:r w:rsidRPr="00D07889">
              <w:rPr>
                <w:rFonts w:cstheme="minorHAnsi"/>
                <w:color w:val="000000"/>
              </w:rPr>
              <w:t>Account lockout threshold.</w:t>
            </w:r>
            <w:r w:rsidR="00336F22">
              <w:rPr>
                <w:rFonts w:cstheme="minorHAnsi"/>
                <w:color w:val="000000"/>
              </w:rPr>
              <w:t>"</w:t>
            </w:r>
            <w:r w:rsidRPr="00D07889">
              <w:rPr>
                <w:rFonts w:cstheme="minorHAnsi"/>
                <w:color w:val="000000"/>
              </w:rPr>
              <w:t xml:space="preserve"> Determines the number of failed logon attempts that will cause a user account to be locked out. </w:t>
            </w:r>
          </w:p>
          <w:p w14:paraId="63A2B23F" w14:textId="77777777"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39D09C7" w14:textId="77777777"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 locked out account cannot be used until it is reset by an administrator or the account lockout duration has expired. </w:t>
            </w:r>
          </w:p>
          <w:p w14:paraId="6A8D10E6" w14:textId="77777777"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0CE4044" w14:textId="77777777"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You can set values between 1 and 999 failed logon attempts, or you can specify that the account will never be locked out by setting the value to 0. </w:t>
            </w:r>
          </w:p>
          <w:p w14:paraId="43843C15" w14:textId="77777777"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301C121" w14:textId="77777777" w:rsidR="00D9141E" w:rsidRPr="00D07889"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14:paraId="7A07D12E" w14:textId="77777777" w:rsidR="00D16A0D" w:rsidRDefault="00D16A0D" w:rsidP="00D16A0D"/>
    <w:p w14:paraId="18F0B8F7" w14:textId="77777777" w:rsidR="00D16A0D" w:rsidRPr="008B05C1" w:rsidRDefault="00D16A0D" w:rsidP="00BE7B76">
      <w:pPr>
        <w:pStyle w:val="Heading2"/>
        <w:numPr>
          <w:ilvl w:val="1"/>
          <w:numId w:val="6"/>
        </w:numPr>
      </w:pPr>
      <w:bookmarkStart w:id="95" w:name="_Toc334363035"/>
      <w:r w:rsidRPr="008B05C1">
        <w:t>win-sc:</w:t>
      </w:r>
      <w:r w:rsidR="0066498E" w:rsidRPr="0066498E">
        <w:t xml:space="preserve"> </w:t>
      </w:r>
      <w:r w:rsidR="0066498E">
        <w:t xml:space="preserve">lockoutpolicy </w:t>
      </w:r>
      <w:r>
        <w:t>_item</w:t>
      </w:r>
      <w:bookmarkEnd w:id="95"/>
    </w:p>
    <w:p w14:paraId="65F49AE5" w14:textId="77777777" w:rsidR="00D16A0D" w:rsidRPr="009156DE" w:rsidRDefault="00D16A0D" w:rsidP="00D16A0D">
      <w:pPr>
        <w:rPr>
          <w:rFonts w:cstheme="minorHAnsi"/>
          <w:color w:val="000000"/>
        </w:rPr>
      </w:pPr>
      <w:r w:rsidRPr="009156DE">
        <w:rPr>
          <w:rFonts w:cstheme="minorHAnsi"/>
          <w:color w:val="000000"/>
        </w:rPr>
        <w:t xml:space="preserve">The </w:t>
      </w:r>
      <w:r w:rsidR="0066498E">
        <w:rPr>
          <w:rFonts w:ascii="Courier New" w:hAnsi="Courier New" w:cs="Courier New"/>
          <w:color w:val="000000"/>
        </w:rPr>
        <w:t>lockoutpolicy</w:t>
      </w:r>
      <w:r w:rsidRPr="009156DE">
        <w:rPr>
          <w:rFonts w:ascii="Courier New" w:hAnsi="Courier New" w:cs="Courier New"/>
          <w:color w:val="000000"/>
        </w:rPr>
        <w:t>_item</w:t>
      </w:r>
      <w:r w:rsidRPr="009156DE">
        <w:rPr>
          <w:rFonts w:cstheme="minorHAnsi"/>
          <w:color w:val="000000"/>
        </w:rPr>
        <w:t xml:space="preserve"> </w:t>
      </w:r>
      <w:r w:rsidR="00000A01" w:rsidRPr="00024C82">
        <w:rPr>
          <w:rFonts w:cstheme="minorHAnsi"/>
          <w:color w:val="000000"/>
        </w:rPr>
        <w:t>enumerates various attributes associated with lockout information for users and global groups in the security database</w:t>
      </w:r>
      <w:r w:rsidRPr="007863BA">
        <w:rPr>
          <w:rFonts w:cstheme="minorHAnsi"/>
          <w:color w:val="000000"/>
        </w:rPr>
        <w:t>.</w:t>
      </w:r>
    </w:p>
    <w:p w14:paraId="73E721C0" w14:textId="77777777" w:rsidR="0066498E" w:rsidRDefault="002B2F43" w:rsidP="0066498E">
      <w:r>
        <w:object w:dxaOrig="4342" w:dyaOrig="2497" w14:anchorId="49FF8B7D">
          <v:shape id="_x0000_i1061" type="#_x0000_t75" style="width:3in;height:127pt" o:ole="">
            <v:imagedata r:id="rId84" o:title=""/>
          </v:shape>
          <o:OLEObject Type="Embed" ProgID="Visio.Drawing.11" ShapeID="_x0000_i1061" DrawAspect="Content" ObjectID="_1408543158" r:id="rId8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66498E" w14:paraId="0ADF7F21" w14:textId="77777777"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506A56F" w14:textId="77777777" w:rsidR="0066498E" w:rsidRDefault="0066498E" w:rsidP="00BB7865">
            <w:pPr>
              <w:jc w:val="center"/>
              <w:rPr>
                <w:b w:val="0"/>
                <w:bCs w:val="0"/>
              </w:rPr>
            </w:pPr>
            <w:r>
              <w:t>Property</w:t>
            </w:r>
          </w:p>
        </w:tc>
        <w:tc>
          <w:tcPr>
            <w:tcW w:w="1431" w:type="pct"/>
          </w:tcPr>
          <w:p w14:paraId="6B054F57"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45C1A967"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w:t>
            </w:r>
            <w:r>
              <w:lastRenderedPageBreak/>
              <w:t>ty</w:t>
            </w:r>
          </w:p>
        </w:tc>
        <w:tc>
          <w:tcPr>
            <w:tcW w:w="386" w:type="pct"/>
          </w:tcPr>
          <w:p w14:paraId="318CA45E"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pPr>
            <w:r>
              <w:lastRenderedPageBreak/>
              <w:t>Nilla</w:t>
            </w:r>
            <w:r>
              <w:lastRenderedPageBreak/>
              <w:t>ble</w:t>
            </w:r>
          </w:p>
        </w:tc>
        <w:tc>
          <w:tcPr>
            <w:tcW w:w="1513" w:type="pct"/>
          </w:tcPr>
          <w:p w14:paraId="7B8A7CB7"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lastRenderedPageBreak/>
              <w:t>Description</w:t>
            </w:r>
          </w:p>
        </w:tc>
      </w:tr>
      <w:tr w:rsidR="000E2EDC" w:rsidRPr="00E74797" w14:paraId="15FDD19A"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B1CD833" w14:textId="77777777" w:rsidR="000E2EDC" w:rsidRPr="000E2EDC" w:rsidRDefault="000E2EDC" w:rsidP="00082A6B">
            <w:r w:rsidRPr="000E2EDC">
              <w:lastRenderedPageBreak/>
              <w:t>force_logoff</w:t>
            </w:r>
          </w:p>
        </w:tc>
        <w:tc>
          <w:tcPr>
            <w:tcW w:w="1431" w:type="pct"/>
          </w:tcPr>
          <w:p w14:paraId="5C9EF3BE"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14:paraId="58F9AA58"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14:paraId="7D08E880"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14:paraId="59CC8457" w14:textId="77777777" w:rsidR="000E2EDC" w:rsidRPr="00DB4D30"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6"/>
            <w:r w:rsidRPr="00DB4D30">
              <w:rPr>
                <w:rFonts w:cstheme="minorHAnsi"/>
                <w:color w:val="000000"/>
              </w:rPr>
              <w:t>Indicates the amount of time in SECONDS (not MINUTES) that an interactive logon session is allowed to continue.</w:t>
            </w:r>
            <w:commentRangeEnd w:id="96"/>
            <w:r w:rsidRPr="00DB4D30">
              <w:rPr>
                <w:rStyle w:val="CommentReference"/>
                <w:rFonts w:eastAsiaTheme="minorHAnsi"/>
                <w:lang w:bidi="ar-SA"/>
              </w:rPr>
              <w:commentReference w:id="96"/>
            </w:r>
          </w:p>
        </w:tc>
      </w:tr>
      <w:tr w:rsidR="000E2EDC" w:rsidRPr="00E74797" w14:paraId="15B30306"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455ECC2C" w14:textId="77777777" w:rsidR="000E2EDC" w:rsidRDefault="000E2EDC" w:rsidP="00082A6B">
            <w:r>
              <w:t>lockout_duration</w:t>
            </w:r>
          </w:p>
        </w:tc>
        <w:tc>
          <w:tcPr>
            <w:tcW w:w="1431" w:type="pct"/>
          </w:tcPr>
          <w:p w14:paraId="60CB9BE9" w14:textId="77777777" w:rsidR="000E2EDC" w:rsidRPr="0031429A" w:rsidRDefault="000E2EDC" w:rsidP="00082A6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7E291102"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7E71FD"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5E7BEEA"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"Account lockout duration." Determines the number of SECONDS a locked-out </w:t>
            </w:r>
            <w:r w:rsidRPr="00A8164D">
              <w:rPr>
                <w:rFonts w:cstheme="minorHAnsi"/>
                <w:color w:val="000000"/>
              </w:rPr>
              <w:t xml:space="preserve">account remains locked out before automatically becoming unlocked. </w:t>
            </w:r>
          </w:p>
          <w:p w14:paraId="56940633"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7BEC1A6"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Pr>
                <w:rFonts w:cstheme="minorHAnsi"/>
                <w:color w:val="000000"/>
              </w:rPr>
              <w:t>1</w:t>
            </w:r>
            <w:r w:rsidRPr="00A8164D">
              <w:rPr>
                <w:rFonts w:cstheme="minorHAnsi"/>
                <w:color w:val="000000"/>
              </w:rPr>
              <w:t xml:space="preserve"> </w:t>
            </w:r>
            <w:r>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14:paraId="3C17BF18"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60AC1A0" w14:textId="77777777" w:rsidR="000E2EDC" w:rsidRPr="00E74797"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Pr>
                <w:rFonts w:cstheme="minorHAnsi"/>
                <w:color w:val="000000"/>
              </w:rPr>
              <w:t xml:space="preserve"> to TIMEQ_FOREVER,</w:t>
            </w:r>
            <w:r w:rsidRPr="00EC4906">
              <w:rPr>
                <w:rFonts w:cstheme="minorHAnsi"/>
                <w:color w:val="000000"/>
              </w:rPr>
              <w:t xml:space="preserve"> the account MUST be locked out until an administrator explicitly unlocks it</w:t>
            </w:r>
            <w:r>
              <w:rPr>
                <w:rStyle w:val="FootnoteReference"/>
                <w:rFonts w:cstheme="minorHAnsi"/>
                <w:color w:val="000000"/>
              </w:rPr>
              <w:footnoteReference w:id="216"/>
            </w:r>
            <w:r w:rsidRPr="00EC4906">
              <w:rPr>
                <w:rFonts w:cstheme="minorHAnsi"/>
                <w:color w:val="000000"/>
              </w:rPr>
              <w:t>. This</w:t>
            </w:r>
            <w:r>
              <w:rPr>
                <w:rFonts w:cstheme="minorHAnsi"/>
                <w:color w:val="000000"/>
              </w:rPr>
              <w:t xml:space="preserve"> policy on has meaning when Account lockout threshold is specified. The default value is 30 *60 = 1800 (30 minutes).</w:t>
            </w:r>
          </w:p>
        </w:tc>
      </w:tr>
      <w:tr w:rsidR="000E2EDC" w:rsidRPr="00E74797" w14:paraId="2D380D0B"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F87C63D" w14:textId="77777777" w:rsidR="000E2EDC" w:rsidRPr="000E2EDC" w:rsidRDefault="000E2EDC" w:rsidP="00082A6B">
            <w:r w:rsidRPr="000E2EDC">
              <w:t>lockout_observation_window</w:t>
            </w:r>
          </w:p>
        </w:tc>
        <w:tc>
          <w:tcPr>
            <w:tcW w:w="1431" w:type="pct"/>
          </w:tcPr>
          <w:p w14:paraId="66CCC975"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14:paraId="5959694A"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14:paraId="56292947"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14:paraId="04216A21" w14:textId="77777777" w:rsidR="00C4293D"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in which failed password attempts are counted without resetting the count to zero.  </w:t>
            </w:r>
          </w:p>
          <w:p w14:paraId="10F12598" w14:textId="77777777" w:rsidR="00C4293D" w:rsidRDefault="00C4293D"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E3BF524" w14:textId="77777777" w:rsidR="000E2EDC" w:rsidRPr="00DC244B"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w:t>
            </w:r>
            <w:r w:rsidRPr="00DC244B">
              <w:rPr>
                <w:rFonts w:cstheme="minorHAnsi"/>
                <w:color w:val="000000"/>
              </w:rPr>
              <w:lastRenderedPageBreak/>
              <w:t xml:space="preserve">default of 30*60 = 1800 (30 minutes). </w:t>
            </w:r>
          </w:p>
        </w:tc>
      </w:tr>
      <w:tr w:rsidR="000E2EDC" w:rsidRPr="00E74797" w14:paraId="44B8800E"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5A5923DB" w14:textId="77777777" w:rsidR="000E2EDC" w:rsidRDefault="000E2EDC" w:rsidP="00082A6B">
            <w:r>
              <w:lastRenderedPageBreak/>
              <w:t>lockout_threshold</w:t>
            </w:r>
          </w:p>
        </w:tc>
        <w:tc>
          <w:tcPr>
            <w:tcW w:w="1431" w:type="pct"/>
          </w:tcPr>
          <w:p w14:paraId="28C15FA1"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14:paraId="1D7E5984"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33CCF02"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DE4018"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Pr>
                <w:rFonts w:cstheme="minorHAnsi"/>
                <w:color w:val="000000"/>
              </w:rPr>
              <w:t>"</w:t>
            </w:r>
            <w:r w:rsidRPr="00D07889">
              <w:rPr>
                <w:rFonts w:cstheme="minorHAnsi"/>
                <w:color w:val="000000"/>
              </w:rPr>
              <w:t>Account lockout threshold.</w:t>
            </w:r>
            <w:r>
              <w:rPr>
                <w:rFonts w:cstheme="minorHAnsi"/>
                <w:color w:val="000000"/>
              </w:rPr>
              <w:t>"</w:t>
            </w:r>
            <w:r w:rsidRPr="00D07889">
              <w:rPr>
                <w:rFonts w:cstheme="minorHAnsi"/>
                <w:color w:val="000000"/>
              </w:rPr>
              <w:t xml:space="preserve"> Determines the number of failed logon attempts that will cause a user account to be locked out. </w:t>
            </w:r>
          </w:p>
          <w:p w14:paraId="4F4D8D51"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D3349E5"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A locked out account cannot be used until it is reset by an administrator or the account lockout duration has expired. You can set values between 1 and 999 failed logon attempts, or you can specify that the account will never be locked out by setting the value to 0.</w:t>
            </w:r>
          </w:p>
          <w:p w14:paraId="63A6BE7D"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EE6BB9F" w14:textId="77777777" w:rsidR="000E2EDC" w:rsidRPr="00D07889"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14:paraId="751562E3" w14:textId="77777777" w:rsidR="0066498E" w:rsidRDefault="0066498E" w:rsidP="0066498E"/>
    <w:p w14:paraId="507F9B72" w14:textId="77777777" w:rsidR="00D16A0D" w:rsidRDefault="00D16A0D" w:rsidP="00D16A0D"/>
    <w:p w14:paraId="4A7B3D5B" w14:textId="77777777" w:rsidR="003F6455" w:rsidRDefault="003F6455" w:rsidP="00BE7B76">
      <w:pPr>
        <w:pStyle w:val="Heading2"/>
        <w:numPr>
          <w:ilvl w:val="1"/>
          <w:numId w:val="6"/>
        </w:numPr>
      </w:pPr>
      <w:bookmarkStart w:id="97" w:name="_Toc334363036"/>
      <w:r>
        <w:lastRenderedPageBreak/>
        <w:t>win-def:wmi57_test</w:t>
      </w:r>
      <w:bookmarkEnd w:id="97"/>
    </w:p>
    <w:p w14:paraId="74ED96D6" w14:textId="77777777" w:rsidR="003F6455" w:rsidRDefault="003F6455" w:rsidP="003F6455">
      <w:r>
        <w:t xml:space="preserve">The </w:t>
      </w:r>
      <w:r>
        <w:rPr>
          <w:rFonts w:ascii="Courier New" w:hAnsi="Courier New" w:cs="Courier New"/>
        </w:rPr>
        <w:t>wmi57</w:t>
      </w:r>
      <w:r w:rsidRPr="00415240">
        <w:rPr>
          <w:rFonts w:ascii="Courier New" w:hAnsi="Courier New" w:cs="Courier New"/>
        </w:rPr>
        <w:t>_test</w:t>
      </w:r>
      <w:r>
        <w:rPr>
          <w:rFonts w:ascii="Courier New" w:hAnsi="Courier New" w:cs="Courier New"/>
        </w:rPr>
        <w:t xml:space="preserve"> </w:t>
      </w:r>
      <w:r>
        <w:t>is used to make assertions about information accessed by WMI</w:t>
      </w:r>
      <w:r w:rsidR="00D77696">
        <w:rPr>
          <w:rStyle w:val="FootnoteReference"/>
        </w:rPr>
        <w:footnoteReference w:id="217"/>
      </w:r>
      <w:r w:rsidRPr="000E4D2C">
        <w:t>.</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wmi57</w:t>
      </w:r>
      <w:r>
        <w:rPr>
          <w:rFonts w:ascii="Courier New" w:hAnsi="Courier New"/>
        </w:rPr>
        <w:t>_test</w:t>
      </w:r>
      <w:r>
        <w:t xml:space="preserve"> MUST reference one </w:t>
      </w:r>
      <w:r>
        <w:rPr>
          <w:rFonts w:ascii="Courier New" w:hAnsi="Courier New" w:cs="Courier New"/>
        </w:rPr>
        <w:t>wmi57</w:t>
      </w:r>
      <w:r w:rsidRPr="000E2EDC">
        <w:rPr>
          <w:rFonts w:ascii="Courier New" w:hAnsi="Courier New"/>
        </w:rPr>
        <w:t>_object</w:t>
      </w:r>
      <w:r>
        <w:t xml:space="preserve"> and zero or more </w:t>
      </w:r>
      <w:r>
        <w:rPr>
          <w:rFonts w:ascii="Courier New" w:hAnsi="Courier New" w:cs="Courier New"/>
        </w:rPr>
        <w:t>wmi57</w:t>
      </w:r>
      <w:r w:rsidRPr="000E2EDC">
        <w:rPr>
          <w:rFonts w:ascii="Courier New" w:hAnsi="Courier New"/>
        </w:rPr>
        <w:t>_states</w:t>
      </w:r>
      <w:r>
        <w:t>.</w:t>
      </w:r>
      <w:r>
        <w:br/>
      </w:r>
      <w:r w:rsidR="00F964D3">
        <w:object w:dxaOrig="6564" w:dyaOrig="4443" w14:anchorId="6B9725A1">
          <v:shape id="_x0000_i1062" type="#_x0000_t75" style="width:330pt;height:221pt" o:ole="">
            <v:imagedata r:id="rId86" o:title=""/>
          </v:shape>
          <o:OLEObject Type="Embed" ProgID="Visio.Drawing.11" ShapeID="_x0000_i1062" DrawAspect="Content" ObjectID="_1408543159" r:id="rId87"/>
        </w:object>
      </w:r>
    </w:p>
    <w:p w14:paraId="59C07438" w14:textId="77777777" w:rsidR="003F6455" w:rsidRPr="009A1DE0" w:rsidRDefault="003F6455" w:rsidP="00BE7B76">
      <w:pPr>
        <w:pStyle w:val="Heading3"/>
        <w:numPr>
          <w:ilvl w:val="2"/>
          <w:numId w:val="6"/>
        </w:numPr>
        <w:rPr>
          <w:rStyle w:val="Emphasis"/>
          <w:i w:val="0"/>
        </w:rPr>
      </w:pPr>
      <w:bookmarkStart w:id="98" w:name="_Toc334363037"/>
      <w:commentRangeStart w:id="99"/>
      <w:r w:rsidRPr="009A1DE0">
        <w:rPr>
          <w:rStyle w:val="Emphasis"/>
          <w:i w:val="0"/>
        </w:rPr>
        <w:t>Known Supported Platforms</w:t>
      </w:r>
      <w:commentRangeEnd w:id="99"/>
      <w:r>
        <w:rPr>
          <w:rStyle w:val="CommentReference"/>
          <w:b w:val="0"/>
          <w:bCs w:val="0"/>
        </w:rPr>
        <w:commentReference w:id="99"/>
      </w:r>
      <w:bookmarkEnd w:id="98"/>
    </w:p>
    <w:p w14:paraId="47377883" w14:textId="77777777" w:rsidR="003F6455" w:rsidRDefault="003F6455" w:rsidP="00BE7B76">
      <w:pPr>
        <w:pStyle w:val="ListParagraph"/>
        <w:numPr>
          <w:ilvl w:val="0"/>
          <w:numId w:val="3"/>
        </w:numPr>
      </w:pPr>
      <w:r>
        <w:t>Windows XP</w:t>
      </w:r>
    </w:p>
    <w:p w14:paraId="36171035" w14:textId="77777777" w:rsidR="003F6455" w:rsidRDefault="003F6455" w:rsidP="00BE7B76">
      <w:pPr>
        <w:pStyle w:val="ListParagraph"/>
        <w:numPr>
          <w:ilvl w:val="0"/>
          <w:numId w:val="3"/>
        </w:numPr>
      </w:pPr>
      <w:r>
        <w:t>Windows Vista</w:t>
      </w:r>
    </w:p>
    <w:p w14:paraId="2DD59A32" w14:textId="77777777" w:rsidR="003F6455" w:rsidRPr="00CD0931" w:rsidRDefault="003F6455" w:rsidP="00BE7B76">
      <w:pPr>
        <w:pStyle w:val="ListParagraph"/>
        <w:numPr>
          <w:ilvl w:val="0"/>
          <w:numId w:val="3"/>
        </w:numPr>
      </w:pPr>
      <w:r>
        <w:t>Windows 7</w:t>
      </w:r>
    </w:p>
    <w:p w14:paraId="76893AF1" w14:textId="77777777" w:rsidR="003F6455" w:rsidRDefault="003F6455" w:rsidP="00BE7B76">
      <w:pPr>
        <w:pStyle w:val="Heading2"/>
        <w:numPr>
          <w:ilvl w:val="1"/>
          <w:numId w:val="6"/>
        </w:numPr>
      </w:pPr>
      <w:bookmarkStart w:id="100" w:name="_Toc334363038"/>
      <w:r>
        <w:t>win-def:wmi57_object</w:t>
      </w:r>
      <w:bookmarkEnd w:id="100"/>
      <w:r w:rsidDel="00341AB3">
        <w:t xml:space="preserve"> </w:t>
      </w:r>
    </w:p>
    <w:p w14:paraId="09A71409" w14:textId="77777777" w:rsidR="003F6455" w:rsidRPr="005D2804" w:rsidRDefault="003F6455" w:rsidP="005D2804">
      <w:pPr>
        <w:shd w:val="clear" w:color="auto" w:fill="FFFFFF" w:themeFill="background1"/>
      </w:pPr>
      <w:r w:rsidRPr="005D2804">
        <w:t xml:space="preserve">The </w:t>
      </w:r>
      <w:r w:rsidRPr="005D2804">
        <w:rPr>
          <w:rFonts w:ascii="Courier New" w:hAnsi="Courier New" w:cs="Courier New"/>
        </w:rPr>
        <w:t>wmi57_object</w:t>
      </w:r>
      <w:r w:rsidRPr="005D2804">
        <w:t xml:space="preserve"> construct defines the applicable WMI information that should be collected and represented as </w:t>
      </w:r>
      <w:r w:rsidRPr="005D2804">
        <w:rPr>
          <w:rFonts w:ascii="Courier New" w:hAnsi="Courier New" w:cs="Courier New"/>
        </w:rPr>
        <w:t>wmi57_items</w:t>
      </w:r>
      <w:r w:rsidR="00D77696">
        <w:rPr>
          <w:rStyle w:val="FootnoteReference"/>
        </w:rPr>
        <w:footnoteReference w:id="218"/>
      </w:r>
      <w:r w:rsidR="005D2804" w:rsidRPr="005D2804">
        <w:t>.</w:t>
      </w:r>
      <w:r w:rsidRPr="005D2804">
        <w:t xml:space="preserve"> </w:t>
      </w:r>
    </w:p>
    <w:p w14:paraId="69B840B5" w14:textId="77777777" w:rsidR="003F6455" w:rsidRDefault="00220688" w:rsidP="003F6455">
      <w:r>
        <w:object w:dxaOrig="5474" w:dyaOrig="4046" w14:anchorId="208B8EEC">
          <v:shape id="_x0000_i1063" type="#_x0000_t75" style="width:275pt;height:203pt" o:ole="">
            <v:imagedata r:id="rId88" o:title=""/>
          </v:shape>
          <o:OLEObject Type="Embed" ProgID="Visio.Drawing.11" ShapeID="_x0000_i1063" DrawAspect="Content" ObjectID="_1408543160" r:id="rId89"/>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3F6455" w14:paraId="045079D9"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5C975CBC" w14:textId="77777777" w:rsidR="003F6455" w:rsidRDefault="003F6455" w:rsidP="003F6455">
            <w:pPr>
              <w:jc w:val="center"/>
              <w:rPr>
                <w:b w:val="0"/>
                <w:bCs w:val="0"/>
              </w:rPr>
            </w:pPr>
            <w:r>
              <w:t>Property</w:t>
            </w:r>
          </w:p>
        </w:tc>
        <w:tc>
          <w:tcPr>
            <w:tcW w:w="1662" w:type="pct"/>
          </w:tcPr>
          <w:p w14:paraId="35CD713D"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14:paraId="257DFBF1"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14:paraId="6D370AAA"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14:paraId="73A10BD9"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F6455" w:rsidRPr="009F2226" w14:paraId="2D046B07" w14:textId="77777777"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14:paraId="1E5F309B" w14:textId="77777777" w:rsidR="003F6455" w:rsidRDefault="003F6455" w:rsidP="003F6455">
            <w:r>
              <w:t>set</w:t>
            </w:r>
          </w:p>
        </w:tc>
        <w:tc>
          <w:tcPr>
            <w:tcW w:w="1662" w:type="pct"/>
          </w:tcPr>
          <w:p w14:paraId="44D87BAE"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14:paraId="400DA617"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66A99F10"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14:paraId="1448196F" w14:textId="77777777" w:rsidR="003F6455" w:rsidRDefault="003F6455" w:rsidP="00F657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3F6455" w:rsidRPr="009F2226" w14:paraId="600DB09E" w14:textId="77777777" w:rsidTr="003F6455">
        <w:tc>
          <w:tcPr>
            <w:cnfStyle w:val="001000000000" w:firstRow="0" w:lastRow="0" w:firstColumn="1" w:lastColumn="0" w:oddVBand="0" w:evenVBand="0" w:oddHBand="0" w:evenHBand="0" w:firstRowFirstColumn="0" w:firstRowLastColumn="0" w:lastRowFirstColumn="0" w:lastRowLastColumn="0"/>
            <w:tcW w:w="728" w:type="pct"/>
          </w:tcPr>
          <w:p w14:paraId="1D8AABC2" w14:textId="77777777" w:rsidR="003F6455" w:rsidRPr="009676C4" w:rsidRDefault="003F6455" w:rsidP="003F6455">
            <w:r>
              <w:t>namespace</w:t>
            </w:r>
          </w:p>
        </w:tc>
        <w:tc>
          <w:tcPr>
            <w:tcW w:w="1662" w:type="pct"/>
          </w:tcPr>
          <w:p w14:paraId="6BEBFE80" w14:textId="77777777"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14:paraId="578F6A36" w14:textId="77777777"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0..1</w:t>
            </w:r>
          </w:p>
        </w:tc>
        <w:tc>
          <w:tcPr>
            <w:tcW w:w="454" w:type="pct"/>
          </w:tcPr>
          <w:p w14:paraId="33EA813E" w14:textId="77777777"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466D0961" w14:textId="77777777" w:rsidR="003F6455" w:rsidRPr="009967D6" w:rsidRDefault="003F6455" w:rsidP="00D776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sidR="00D77696">
              <w:rPr>
                <w:rStyle w:val="FootnoteReference"/>
                <w:rFonts w:cstheme="minorHAnsi"/>
                <w:color w:val="000000"/>
              </w:rPr>
              <w:footnoteReference w:id="219"/>
            </w:r>
            <w:r>
              <w:rPr>
                <w:rFonts w:cstheme="minorHAnsi"/>
                <w:color w:val="000000"/>
              </w:rPr>
              <w:t>.</w:t>
            </w:r>
          </w:p>
        </w:tc>
      </w:tr>
      <w:tr w:rsidR="003F6455" w:rsidRPr="009F2226" w14:paraId="375A43C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083D8A33" w14:textId="77777777" w:rsidR="003F6455" w:rsidRDefault="003F6455" w:rsidP="003F6455">
            <w:r>
              <w:t>wql</w:t>
            </w:r>
          </w:p>
        </w:tc>
        <w:tc>
          <w:tcPr>
            <w:tcW w:w="1662" w:type="pct"/>
          </w:tcPr>
          <w:p w14:paraId="3BEB701D" w14:textId="77777777" w:rsidR="003F6455" w:rsidRPr="0031429A" w:rsidRDefault="003F6455" w:rsidP="003F6455">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14:paraId="5238DB1B"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6A3A7B17" w14:textId="77777777" w:rsidR="003F6455" w:rsidRPr="00E74797"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60910ADA" w14:textId="77777777" w:rsidR="003F6455" w:rsidRPr="00E74797"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sidR="00D77696">
              <w:rPr>
                <w:rStyle w:val="FootnoteReference"/>
                <w:rFonts w:cstheme="minorHAnsi"/>
                <w:color w:val="000000"/>
              </w:rPr>
              <w:footnoteReference w:id="220"/>
            </w:r>
            <w:r>
              <w:rPr>
                <w:rFonts w:cstheme="minorHAnsi"/>
                <w:color w:val="000000"/>
              </w:rPr>
              <w:t>.</w:t>
            </w:r>
          </w:p>
        </w:tc>
      </w:tr>
      <w:tr w:rsidR="003F6455" w:rsidRPr="009F2226" w14:paraId="6625636F" w14:textId="77777777" w:rsidTr="003F6455">
        <w:tc>
          <w:tcPr>
            <w:cnfStyle w:val="001000000000" w:firstRow="0" w:lastRow="0" w:firstColumn="1" w:lastColumn="0" w:oddVBand="0" w:evenVBand="0" w:oddHBand="0" w:evenHBand="0" w:firstRowFirstColumn="0" w:firstRowLastColumn="0" w:lastRowFirstColumn="0" w:lastRowLastColumn="0"/>
            <w:tcW w:w="728" w:type="pct"/>
          </w:tcPr>
          <w:p w14:paraId="1CE82448" w14:textId="77777777" w:rsidR="003F6455" w:rsidRDefault="003F6455" w:rsidP="003F6455">
            <w:r>
              <w:t>filter</w:t>
            </w:r>
          </w:p>
        </w:tc>
        <w:tc>
          <w:tcPr>
            <w:tcW w:w="1662" w:type="pct"/>
          </w:tcPr>
          <w:p w14:paraId="10C4ADF5" w14:textId="77777777" w:rsidR="003F6455" w:rsidRDefault="003F645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14:paraId="645254A3" w14:textId="77777777" w:rsidR="003F6455" w:rsidRDefault="003F6455" w:rsidP="003F6455">
            <w:pPr>
              <w:cnfStyle w:val="000000000000" w:firstRow="0" w:lastRow="0" w:firstColumn="0" w:lastColumn="0" w:oddVBand="0" w:evenVBand="0" w:oddHBand="0" w:evenHBand="0" w:firstRowFirstColumn="0" w:firstRowLastColumn="0" w:lastRowFirstColumn="0" w:lastRowLastColumn="0"/>
            </w:pPr>
            <w:r>
              <w:t>0..*</w:t>
            </w:r>
          </w:p>
        </w:tc>
        <w:tc>
          <w:tcPr>
            <w:tcW w:w="454" w:type="pct"/>
          </w:tcPr>
          <w:p w14:paraId="4585D9BD" w14:textId="77777777"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14:paraId="3AFF1069" w14:textId="77777777"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w:t>
            </w:r>
            <w:r w:rsidRPr="00E74797">
              <w:rPr>
                <w:rFonts w:cstheme="minorHAnsi"/>
              </w:rPr>
              <w:lastRenderedPageBreak/>
              <w:t xml:space="preserve">inclusion or exclusion of </w:t>
            </w:r>
            <w:r>
              <w:rPr>
                <w:rFonts w:ascii="Courier New" w:hAnsi="Courier New" w:cs="Courier New"/>
              </w:rPr>
              <w:t>wmi57</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wmi57</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wmi57</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43648A9E" w14:textId="77777777" w:rsidR="003F6455" w:rsidRDefault="003F6455" w:rsidP="003F6455"/>
    <w:p w14:paraId="03269B74" w14:textId="77777777" w:rsidR="003F6455" w:rsidRDefault="003F6455" w:rsidP="00BE7B76">
      <w:pPr>
        <w:pStyle w:val="Heading2"/>
        <w:numPr>
          <w:ilvl w:val="1"/>
          <w:numId w:val="6"/>
        </w:numPr>
      </w:pPr>
      <w:bookmarkStart w:id="101" w:name="_Toc334363039"/>
      <w:r>
        <w:t>win-def:</w:t>
      </w:r>
      <w:r w:rsidRPr="00255BAA">
        <w:t xml:space="preserve"> wmi57</w:t>
      </w:r>
      <w:r>
        <w:t>_state</w:t>
      </w:r>
      <w:bookmarkEnd w:id="101"/>
    </w:p>
    <w:p w14:paraId="7B2672A0" w14:textId="77777777" w:rsidR="003F6455" w:rsidRPr="007863BA" w:rsidRDefault="003F6455" w:rsidP="003F6455">
      <w:r w:rsidRPr="005D2804">
        <w:t xml:space="preserve">The </w:t>
      </w:r>
      <w:r w:rsidRPr="005D2804">
        <w:rPr>
          <w:rFonts w:ascii="Courier New" w:hAnsi="Courier New"/>
        </w:rPr>
        <w:t>wmi57</w:t>
      </w:r>
      <w:r w:rsidRPr="008A6A09">
        <w:rPr>
          <w:rFonts w:ascii="Courier New" w:hAnsi="Courier New"/>
        </w:rPr>
        <w:t>_state</w:t>
      </w:r>
      <w:r w:rsidRPr="005D2804">
        <w:t xml:space="preserve"> construct is used by a </w:t>
      </w:r>
      <w:r w:rsidRPr="005D2804">
        <w:rPr>
          <w:rFonts w:ascii="Courier New" w:hAnsi="Courier New"/>
        </w:rPr>
        <w:t>wmi57</w:t>
      </w:r>
      <w:r w:rsidRPr="008A6A09">
        <w:rPr>
          <w:rFonts w:ascii="Courier New" w:hAnsi="Courier New"/>
        </w:rPr>
        <w:t>_test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sidRPr="005D2804">
        <w:rPr>
          <w:rFonts w:ascii="Courier New" w:hAnsi="Courier New"/>
        </w:rPr>
        <w:t>wmi57</w:t>
      </w:r>
      <w:r w:rsidRPr="005D2804">
        <w:rPr>
          <w:rFonts w:ascii="Courier New" w:hAnsi="Courier New" w:cs="Courier New"/>
        </w:rPr>
        <w:t>_object</w:t>
      </w:r>
      <w:r w:rsidRPr="005D2804">
        <w:t xml:space="preserve"> under Microsoft Windows platforms</w:t>
      </w:r>
      <w:r w:rsidR="008A6A09">
        <w:rPr>
          <w:rStyle w:val="FootnoteReference"/>
        </w:rPr>
        <w:footnoteReference w:id="221"/>
      </w:r>
      <w:r w:rsidR="005D2804" w:rsidRPr="005D2804">
        <w:t>.</w:t>
      </w:r>
    </w:p>
    <w:p w14:paraId="0D085AE4" w14:textId="77777777" w:rsidR="003F6455" w:rsidRDefault="00220688" w:rsidP="003F6455">
      <w:r>
        <w:object w:dxaOrig="3705" w:dyaOrig="3205" w14:anchorId="24F6A9E9">
          <v:shape id="_x0000_i1064" type="#_x0000_t75" style="width:186pt;height:160pt" o:ole="">
            <v:imagedata r:id="rId90" o:title=""/>
          </v:shape>
          <o:OLEObject Type="Embed" ProgID="Visio.Drawing.11" ShapeID="_x0000_i1064" DrawAspect="Content" ObjectID="_1408543161" r:id="rId91"/>
        </w:object>
      </w:r>
    </w:p>
    <w:p w14:paraId="1493A37D" w14:textId="77777777" w:rsidR="003F6455" w:rsidRDefault="003F6455" w:rsidP="003F6455">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618"/>
        <w:gridCol w:w="1241"/>
        <w:gridCol w:w="739"/>
        <w:gridCol w:w="2898"/>
      </w:tblGrid>
      <w:tr w:rsidR="003F6455" w14:paraId="4C0DF7AE"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EF3B0E6" w14:textId="77777777" w:rsidR="003F6455" w:rsidRDefault="003F6455" w:rsidP="003F6455">
            <w:pPr>
              <w:jc w:val="center"/>
              <w:rPr>
                <w:b w:val="0"/>
                <w:bCs w:val="0"/>
              </w:rPr>
            </w:pPr>
            <w:r>
              <w:t>Property</w:t>
            </w:r>
          </w:p>
        </w:tc>
        <w:tc>
          <w:tcPr>
            <w:tcW w:w="1367" w:type="pct"/>
          </w:tcPr>
          <w:p w14:paraId="65D65420"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48" w:type="pct"/>
          </w:tcPr>
          <w:p w14:paraId="6A66311B"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6D76BEB5"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F7F2727"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8A6A09" w:rsidRPr="00E74797" w14:paraId="0E28255A"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EE3B96F" w14:textId="77777777" w:rsidR="008A6A09" w:rsidRPr="009676C4" w:rsidRDefault="008A6A09" w:rsidP="003F6455">
            <w:r>
              <w:t>namespace</w:t>
            </w:r>
          </w:p>
        </w:tc>
        <w:tc>
          <w:tcPr>
            <w:tcW w:w="1367" w:type="pct"/>
          </w:tcPr>
          <w:p w14:paraId="114DAE65" w14:textId="77777777" w:rsidR="00C15D6D" w:rsidRDefault="008A6A09" w:rsidP="003F6455">
            <w:pPr>
              <w:cnfStyle w:val="000000100000" w:firstRow="0" w:lastRow="0" w:firstColumn="0" w:lastColumn="0" w:oddVBand="0" w:evenVBand="0" w:oddHBand="1" w:evenHBand="0" w:firstRowFirstColumn="0" w:firstRowLastColumn="0" w:lastRowFirstColumn="0" w:lastRowLastColumn="0"/>
            </w:pPr>
            <w:r>
              <w:t>oval-def:</w:t>
            </w:r>
          </w:p>
          <w:p w14:paraId="6C280EB6" w14:textId="77777777"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648" w:type="pct"/>
          </w:tcPr>
          <w:p w14:paraId="57C95AE5" w14:textId="77777777"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2B0E9EB" w14:textId="77777777" w:rsidR="008A6A09" w:rsidRPr="00E74797" w:rsidRDefault="008A6A0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0AB756" w14:textId="77777777" w:rsidR="008A6A09" w:rsidRPr="009967D6" w:rsidRDefault="008A6A09"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2"/>
            </w:r>
            <w:r>
              <w:rPr>
                <w:rFonts w:cstheme="minorHAnsi"/>
                <w:color w:val="000000"/>
              </w:rPr>
              <w:t>.</w:t>
            </w:r>
          </w:p>
        </w:tc>
      </w:tr>
      <w:tr w:rsidR="008A6A09" w:rsidRPr="00E74797" w14:paraId="06BC635B" w14:textId="77777777" w:rsidTr="00C15D6D">
        <w:tc>
          <w:tcPr>
            <w:cnfStyle w:val="001000000000" w:firstRow="0" w:lastRow="0" w:firstColumn="1" w:lastColumn="0" w:oddVBand="0" w:evenVBand="0" w:oddHBand="0" w:evenHBand="0" w:firstRowFirstColumn="0" w:firstRowLastColumn="0" w:lastRowFirstColumn="0" w:lastRowLastColumn="0"/>
            <w:tcW w:w="1086" w:type="pct"/>
          </w:tcPr>
          <w:p w14:paraId="352DAFA2" w14:textId="77777777" w:rsidR="008A6A09" w:rsidRDefault="008A6A09" w:rsidP="003F6455">
            <w:r>
              <w:t>wql</w:t>
            </w:r>
          </w:p>
        </w:tc>
        <w:tc>
          <w:tcPr>
            <w:tcW w:w="1367" w:type="pct"/>
          </w:tcPr>
          <w:p w14:paraId="34B7ADB3" w14:textId="77777777" w:rsidR="00C15D6D" w:rsidRDefault="008A6A09" w:rsidP="003F6455">
            <w:pPr>
              <w:cnfStyle w:val="000000000000" w:firstRow="0" w:lastRow="0" w:firstColumn="0" w:lastColumn="0" w:oddVBand="0" w:evenVBand="0" w:oddHBand="0" w:evenHBand="0" w:firstRowFirstColumn="0" w:firstRowLastColumn="0" w:lastRowFirstColumn="0" w:lastRowLastColumn="0"/>
            </w:pPr>
            <w:r>
              <w:t>oval-def:</w:t>
            </w:r>
          </w:p>
          <w:p w14:paraId="058F6953" w14:textId="77777777" w:rsidR="008A6A09" w:rsidRPr="0031429A"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EntityStateStringType</w:t>
            </w:r>
          </w:p>
        </w:tc>
        <w:tc>
          <w:tcPr>
            <w:tcW w:w="648" w:type="pct"/>
          </w:tcPr>
          <w:p w14:paraId="69C83897" w14:textId="77777777" w:rsidR="008A6A09"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14:paraId="412FF5D6" w14:textId="77777777" w:rsidR="008A6A09" w:rsidRDefault="008A6A0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7F6EBAE" w14:textId="77777777" w:rsidR="008A6A09" w:rsidRPr="00E74797" w:rsidRDefault="008A6A09"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w:t>
            </w:r>
            <w:r>
              <w:rPr>
                <w:rFonts w:cstheme="minorHAnsi"/>
                <w:color w:val="000000"/>
              </w:rPr>
              <w:lastRenderedPageBreak/>
              <w:t xml:space="preserve">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3"/>
            </w:r>
            <w:r>
              <w:rPr>
                <w:rFonts w:cstheme="minorHAnsi"/>
                <w:color w:val="000000"/>
              </w:rPr>
              <w:t>.</w:t>
            </w:r>
          </w:p>
        </w:tc>
      </w:tr>
      <w:tr w:rsidR="003F6455" w:rsidRPr="00E74797" w14:paraId="4E65808F"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43C582E" w14:textId="77777777" w:rsidR="003F6455" w:rsidRDefault="003F6455" w:rsidP="003F6455">
            <w:r>
              <w:lastRenderedPageBreak/>
              <w:t>result</w:t>
            </w:r>
          </w:p>
        </w:tc>
        <w:tc>
          <w:tcPr>
            <w:tcW w:w="1367" w:type="pct"/>
          </w:tcPr>
          <w:p w14:paraId="1A0F8014" w14:textId="77777777" w:rsidR="00C15D6D" w:rsidRDefault="003F6455" w:rsidP="003F6455">
            <w:pPr>
              <w:cnfStyle w:val="000000100000" w:firstRow="0" w:lastRow="0" w:firstColumn="0" w:lastColumn="0" w:oddVBand="0" w:evenVBand="0" w:oddHBand="1" w:evenHBand="0" w:firstRowFirstColumn="0" w:firstRowLastColumn="0" w:lastRowFirstColumn="0" w:lastRowLastColumn="0"/>
            </w:pPr>
            <w:r>
              <w:t>oval-def:</w:t>
            </w:r>
          </w:p>
          <w:p w14:paraId="5FB14EEA"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EntityStateRecordType</w:t>
            </w:r>
          </w:p>
        </w:tc>
        <w:tc>
          <w:tcPr>
            <w:tcW w:w="648" w:type="pct"/>
          </w:tcPr>
          <w:p w14:paraId="302D4412"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9930F1"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6F7758D" w14:textId="77777777" w:rsidR="003F6455" w:rsidRPr="006D5F15"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14:paraId="2701BBBA" w14:textId="77777777" w:rsidR="003F6455" w:rsidRDefault="003F6455" w:rsidP="003F6455"/>
    <w:p w14:paraId="088B96E1" w14:textId="77777777" w:rsidR="003F6455" w:rsidRPr="008B05C1" w:rsidRDefault="003F6455" w:rsidP="00BE7B76">
      <w:pPr>
        <w:pStyle w:val="Heading2"/>
        <w:numPr>
          <w:ilvl w:val="1"/>
          <w:numId w:val="6"/>
        </w:numPr>
      </w:pPr>
      <w:bookmarkStart w:id="102" w:name="_Toc334363040"/>
      <w:r w:rsidRPr="008B05C1">
        <w:t>win-sc:</w:t>
      </w:r>
      <w:r w:rsidR="00C62EEF">
        <w:t>wmi</w:t>
      </w:r>
      <w:r>
        <w:t>57_item</w:t>
      </w:r>
      <w:bookmarkEnd w:id="102"/>
    </w:p>
    <w:p w14:paraId="6E27F413" w14:textId="77777777" w:rsidR="003F6455" w:rsidRPr="009156DE" w:rsidRDefault="003F6455" w:rsidP="003F6455">
      <w:pPr>
        <w:rPr>
          <w:rFonts w:cstheme="minorHAnsi"/>
          <w:color w:val="000000"/>
        </w:rPr>
      </w:pPr>
      <w:r w:rsidRPr="009156DE">
        <w:rPr>
          <w:rFonts w:cstheme="minorHAnsi"/>
          <w:color w:val="000000"/>
        </w:rPr>
        <w:t xml:space="preserve">The </w:t>
      </w:r>
      <w:r>
        <w:rPr>
          <w:rFonts w:ascii="Courier New" w:hAnsi="Courier New" w:cs="Courier New"/>
          <w:color w:val="000000"/>
        </w:rPr>
        <w:t>w</w:t>
      </w:r>
      <w:r w:rsidR="00C62EEF">
        <w:rPr>
          <w:rFonts w:ascii="Courier New" w:hAnsi="Courier New" w:cs="Courier New"/>
          <w:color w:val="000000"/>
        </w:rPr>
        <w:t>mi5</w:t>
      </w:r>
      <w:r>
        <w:rPr>
          <w:rFonts w:ascii="Courier New" w:hAnsi="Courier New" w:cs="Courier New"/>
          <w:color w:val="000000"/>
        </w:rPr>
        <w:t>7</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14:paraId="0DCB81E7" w14:textId="77777777" w:rsidR="003F6455" w:rsidRDefault="00220688" w:rsidP="003F6455">
      <w:r>
        <w:object w:dxaOrig="3430" w:dyaOrig="2305" w14:anchorId="25E10FA3">
          <v:shape id="_x0000_i1065" type="#_x0000_t75" style="width:168pt;height:115pt" o:ole="">
            <v:imagedata r:id="rId92" o:title=""/>
          </v:shape>
          <o:OLEObject Type="Embed" ProgID="Visio.Drawing.11" ShapeID="_x0000_i1065" DrawAspect="Content" ObjectID="_1408543162" r:id="rId93"/>
        </w:object>
      </w:r>
    </w:p>
    <w:p w14:paraId="53433E47" w14:textId="77777777" w:rsidR="003F6455" w:rsidRDefault="003F6455" w:rsidP="003F645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3F6455" w14:paraId="66BCC0DA"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5B90EF2" w14:textId="77777777" w:rsidR="003F6455" w:rsidRDefault="003F6455" w:rsidP="003F6455">
            <w:pPr>
              <w:jc w:val="center"/>
              <w:rPr>
                <w:b w:val="0"/>
                <w:bCs w:val="0"/>
              </w:rPr>
            </w:pPr>
            <w:r>
              <w:t>Property</w:t>
            </w:r>
          </w:p>
        </w:tc>
        <w:tc>
          <w:tcPr>
            <w:tcW w:w="1508" w:type="pct"/>
          </w:tcPr>
          <w:p w14:paraId="377F3BFF"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14:paraId="272D7690"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162A2C63"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AF57CAC"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80B1F" w:rsidRPr="00E74797" w14:paraId="2FFE3995"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23F5A76" w14:textId="77777777" w:rsidR="00D80B1F" w:rsidRPr="009676C4" w:rsidRDefault="00D80B1F" w:rsidP="003F6455">
            <w:r>
              <w:t>namespace</w:t>
            </w:r>
          </w:p>
        </w:tc>
        <w:tc>
          <w:tcPr>
            <w:tcW w:w="1508" w:type="pct"/>
          </w:tcPr>
          <w:p w14:paraId="037E56F5" w14:textId="77777777"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14:paraId="20DAB2AC" w14:textId="77777777"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10536C5" w14:textId="77777777" w:rsidR="00D80B1F" w:rsidRPr="00E74797"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012E594" w14:textId="77777777" w:rsidR="00D80B1F" w:rsidRPr="009967D6"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4"/>
            </w:r>
            <w:r>
              <w:rPr>
                <w:rFonts w:cstheme="minorHAnsi"/>
                <w:color w:val="000000"/>
              </w:rPr>
              <w:t>.</w:t>
            </w:r>
          </w:p>
        </w:tc>
      </w:tr>
      <w:tr w:rsidR="00D80B1F" w:rsidRPr="00E74797" w14:paraId="5B573E13" w14:textId="77777777" w:rsidTr="00C15D6D">
        <w:tc>
          <w:tcPr>
            <w:cnfStyle w:val="001000000000" w:firstRow="0" w:lastRow="0" w:firstColumn="1" w:lastColumn="0" w:oddVBand="0" w:evenVBand="0" w:oddHBand="0" w:evenHBand="0" w:firstRowFirstColumn="0" w:firstRowLastColumn="0" w:lastRowFirstColumn="0" w:lastRowLastColumn="0"/>
            <w:tcW w:w="1086" w:type="pct"/>
          </w:tcPr>
          <w:p w14:paraId="46F3CDC3" w14:textId="77777777" w:rsidR="00D80B1F" w:rsidRDefault="00D80B1F" w:rsidP="003F6455">
            <w:r>
              <w:t>wql</w:t>
            </w:r>
          </w:p>
        </w:tc>
        <w:tc>
          <w:tcPr>
            <w:tcW w:w="1508" w:type="pct"/>
          </w:tcPr>
          <w:p w14:paraId="12299A5E" w14:textId="77777777" w:rsidR="00D80B1F" w:rsidRPr="0031429A" w:rsidRDefault="00D80B1F" w:rsidP="003F6455">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14:paraId="6113CA89" w14:textId="77777777" w:rsidR="00D80B1F" w:rsidRDefault="00D80B1F"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F4DC10F" w14:textId="77777777" w:rsidR="00D80B1F" w:rsidRDefault="00D80B1F"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F44DBD" w14:textId="77777777" w:rsidR="00D80B1F" w:rsidRPr="00E74797" w:rsidRDefault="00D80B1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 xml:space="preserve"> object</w:t>
            </w:r>
            <w:r>
              <w:rPr>
                <w:rFonts w:ascii="Courier New" w:hAnsi="Courier New" w:cs="Courier New"/>
              </w:rPr>
              <w:t>s</w:t>
            </w:r>
            <w:r>
              <w:rPr>
                <w:rFonts w:cstheme="minorHAnsi"/>
                <w:color w:val="000000"/>
              </w:rPr>
              <w:t xml:space="preserve"> to </w:t>
            </w:r>
            <w:r>
              <w:rPr>
                <w:rFonts w:cstheme="minorHAnsi"/>
                <w:color w:val="000000"/>
              </w:rPr>
              <w:lastRenderedPageBreak/>
              <w:t xml:space="preserve">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5"/>
            </w:r>
            <w:r>
              <w:rPr>
                <w:rFonts w:cstheme="minorHAnsi"/>
                <w:color w:val="000000"/>
              </w:rPr>
              <w:t>.</w:t>
            </w:r>
          </w:p>
        </w:tc>
      </w:tr>
      <w:tr w:rsidR="00D80B1F" w:rsidRPr="00E74797" w14:paraId="23D30FD7"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CF546D4" w14:textId="77777777" w:rsidR="00D80B1F" w:rsidRDefault="00D80B1F" w:rsidP="003F6455">
            <w:r>
              <w:lastRenderedPageBreak/>
              <w:t>result</w:t>
            </w:r>
          </w:p>
        </w:tc>
        <w:tc>
          <w:tcPr>
            <w:tcW w:w="1508" w:type="pct"/>
          </w:tcPr>
          <w:p w14:paraId="28AB0A62" w14:textId="77777777" w:rsidR="00C15D6D" w:rsidRDefault="00D80B1F" w:rsidP="003F6455">
            <w:pPr>
              <w:cnfStyle w:val="000000100000" w:firstRow="0" w:lastRow="0" w:firstColumn="0" w:lastColumn="0" w:oddVBand="0" w:evenVBand="0" w:oddHBand="1" w:evenHBand="0" w:firstRowFirstColumn="0" w:firstRowLastColumn="0" w:lastRowFirstColumn="0" w:lastRowLastColumn="0"/>
            </w:pPr>
            <w:r>
              <w:t>oval-sc:</w:t>
            </w:r>
          </w:p>
          <w:p w14:paraId="44BA2380" w14:textId="77777777" w:rsidR="00D80B1F" w:rsidRDefault="00D80B1F" w:rsidP="003F6455">
            <w:pPr>
              <w:cnfStyle w:val="000000100000" w:firstRow="0" w:lastRow="0" w:firstColumn="0" w:lastColumn="0" w:oddVBand="0" w:evenVBand="0" w:oddHBand="1" w:evenHBand="0" w:firstRowFirstColumn="0" w:firstRowLastColumn="0" w:lastRowFirstColumn="0" w:lastRowLastColumn="0"/>
            </w:pPr>
            <w:r>
              <w:t>EntityItemRecordType</w:t>
            </w:r>
          </w:p>
        </w:tc>
        <w:tc>
          <w:tcPr>
            <w:tcW w:w="507" w:type="pct"/>
          </w:tcPr>
          <w:p w14:paraId="33F0AD6F" w14:textId="77777777" w:rsidR="00D80B1F" w:rsidRDefault="00D80B1F" w:rsidP="003F6455">
            <w:pPr>
              <w:cnfStyle w:val="000000100000" w:firstRow="0" w:lastRow="0" w:firstColumn="0" w:lastColumn="0" w:oddVBand="0" w:evenVBand="0" w:oddHBand="1" w:evenHBand="0" w:firstRowFirstColumn="0" w:firstRowLastColumn="0" w:lastRowFirstColumn="0" w:lastRowLastColumn="0"/>
            </w:pPr>
            <w:r>
              <w:t>0..*</w:t>
            </w:r>
          </w:p>
        </w:tc>
        <w:tc>
          <w:tcPr>
            <w:tcW w:w="386" w:type="pct"/>
          </w:tcPr>
          <w:p w14:paraId="333A3D30" w14:textId="77777777" w:rsidR="00D80B1F"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4A2750" w14:textId="77777777" w:rsidR="00D80B1F" w:rsidRPr="006D5F15"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14:paraId="73137488" w14:textId="77777777" w:rsidR="003F6455" w:rsidRDefault="003F6455" w:rsidP="003F6455"/>
    <w:p w14:paraId="47F6E88C" w14:textId="0AA2ABF6" w:rsidR="003E3DF8" w:rsidRDefault="003E3DF8" w:rsidP="00BE7B76">
      <w:pPr>
        <w:pStyle w:val="Heading2"/>
        <w:numPr>
          <w:ilvl w:val="1"/>
          <w:numId w:val="6"/>
        </w:numPr>
      </w:pPr>
      <w:bookmarkStart w:id="103" w:name="_Ref334361504"/>
      <w:bookmarkStart w:id="104" w:name="_Toc334363041"/>
      <w:r>
        <w:t xml:space="preserve">Representation of Windows </w:t>
      </w:r>
      <w:r w:rsidR="00A65981">
        <w:t>Principal</w:t>
      </w:r>
      <w:r>
        <w:t xml:space="preserve"> Names</w:t>
      </w:r>
      <w:bookmarkEnd w:id="103"/>
      <w:bookmarkEnd w:id="104"/>
    </w:p>
    <w:p w14:paraId="52D446BF" w14:textId="231A6DD2" w:rsidR="003E3DF8" w:rsidRDefault="003E3DF8" w:rsidP="003E3DF8">
      <w:r>
        <w:t xml:space="preserve">Windows </w:t>
      </w:r>
      <w:r w:rsidR="00A65981">
        <w:t xml:space="preserve">principal </w:t>
      </w:r>
      <w:r>
        <w:t>names appear in the context of entities found in a number of different OVAL Objects, OVAL States and OVAL Items.</w:t>
      </w:r>
      <w:r w:rsidR="00A65981">
        <w:t xml:space="preserve">  Principal names are also sometimes called “user names”, “group names”, and “trustee names”.</w:t>
      </w:r>
    </w:p>
    <w:p w14:paraId="1285E1C4" w14:textId="7162B6B3" w:rsidR="003E3DF8" w:rsidRDefault="00A65981" w:rsidP="003E3DF8">
      <w:pPr>
        <w:rPr>
          <w:rFonts w:cstheme="minorHAnsi"/>
          <w:color w:val="000000"/>
        </w:rPr>
      </w:pPr>
      <w:r>
        <w:rPr>
          <w:rFonts w:cstheme="minorHAnsi"/>
          <w:color w:val="000000"/>
        </w:rPr>
        <w:t xml:space="preserve">Principal </w:t>
      </w:r>
      <w:r w:rsidR="003E3DF8">
        <w:rPr>
          <w:rFonts w:cstheme="minorHAnsi"/>
          <w:color w:val="000000"/>
        </w:rPr>
        <w:t>names in a domain environment SHOULD be identified in the form "domain\</w:t>
      </w:r>
      <w:r w:rsidR="002D0170">
        <w:rPr>
          <w:rFonts w:cstheme="minorHAnsi"/>
          <w:color w:val="000000"/>
        </w:rPr>
        <w:t>principal</w:t>
      </w:r>
      <w:r w:rsidR="003E3DF8">
        <w:rPr>
          <w:rFonts w:cstheme="minorHAnsi"/>
          <w:color w:val="000000"/>
        </w:rPr>
        <w:t>"</w:t>
      </w:r>
      <w:r w:rsidR="002D0170">
        <w:rPr>
          <w:rFonts w:cstheme="minorHAnsi"/>
          <w:color w:val="000000"/>
        </w:rPr>
        <w:t>,</w:t>
      </w:r>
      <w:r w:rsidR="003E3DF8">
        <w:rPr>
          <w:rFonts w:cstheme="minorHAnsi"/>
          <w:color w:val="000000"/>
        </w:rPr>
        <w:t xml:space="preserve"> local </w:t>
      </w:r>
      <w:r>
        <w:rPr>
          <w:rFonts w:cstheme="minorHAnsi"/>
          <w:color w:val="000000"/>
        </w:rPr>
        <w:t xml:space="preserve">principal </w:t>
      </w:r>
      <w:r w:rsidR="003E3DF8">
        <w:rPr>
          <w:rFonts w:cstheme="minorHAnsi"/>
          <w:color w:val="000000"/>
        </w:rPr>
        <w:t>names SHOULD be identified in the form "computer name\</w:t>
      </w:r>
      <w:r>
        <w:rPr>
          <w:rFonts w:cstheme="minorHAnsi"/>
          <w:color w:val="000000"/>
        </w:rPr>
        <w:t>principal</w:t>
      </w:r>
      <w:r w:rsidR="002D0170">
        <w:rPr>
          <w:rFonts w:cstheme="minorHAnsi"/>
          <w:color w:val="000000"/>
        </w:rPr>
        <w:t xml:space="preserve">", </w:t>
      </w:r>
      <w:r w:rsidR="003E3DF8">
        <w:rPr>
          <w:rFonts w:cstheme="minorHAnsi"/>
          <w:color w:val="000000"/>
        </w:rPr>
        <w:t>and built-in accounts should be identified by JUST the trustee name without a</w:t>
      </w:r>
      <w:r w:rsidR="002D0170">
        <w:rPr>
          <w:rFonts w:cstheme="minorHAnsi"/>
          <w:color w:val="000000"/>
        </w:rPr>
        <w:t xml:space="preserve"> domain</w:t>
      </w:r>
      <w:r w:rsidR="003E3DF8">
        <w:rPr>
          <w:rFonts w:cstheme="minorHAnsi"/>
          <w:color w:val="000000"/>
        </w:rPr>
        <w:t>.</w:t>
      </w:r>
    </w:p>
    <w:p w14:paraId="78AD8915" w14:textId="296200E6" w:rsidR="00A65981" w:rsidRDefault="00A65981" w:rsidP="003E3DF8">
      <w:pPr>
        <w:rPr>
          <w:rFonts w:cstheme="minorHAnsi"/>
          <w:color w:val="000000"/>
        </w:rPr>
      </w:pPr>
      <w:r>
        <w:rPr>
          <w:rFonts w:cstheme="minorHAnsi"/>
          <w:color w:val="000000"/>
        </w:rPr>
        <w:t>The domain string can be determined using a Windows SDK function like LookupAccountName.</w:t>
      </w:r>
      <w:r>
        <w:rPr>
          <w:rStyle w:val="FootnoteReference"/>
          <w:rFonts w:cstheme="minorHAnsi"/>
          <w:color w:val="000000"/>
        </w:rPr>
        <w:footnoteReference w:id="226"/>
      </w:r>
      <w:r>
        <w:rPr>
          <w:rFonts w:cstheme="minorHAnsi"/>
          <w:color w:val="000000"/>
        </w:rPr>
        <w:t xml:space="preserve">  In the context of the OVAL Language, a “built-in” principal is any principal whose domain string is empty, or matches either “BUILTIN” or “NT AUTHORITY”. The Administrator and Guest accounts SHOULD also be considered “built-in” principals, provided that they are named “Administrator” and “Guest”, and have SIDs matching [</w:t>
      </w:r>
      <w:r w:rsidR="002D0170">
        <w:rPr>
          <w:rFonts w:cstheme="minorHAnsi"/>
          <w:color w:val="000000"/>
        </w:rPr>
        <w:t>Machine</w:t>
      </w:r>
      <w:r>
        <w:rPr>
          <w:rFonts w:cstheme="minorHAnsi"/>
          <w:color w:val="000000"/>
        </w:rPr>
        <w:t xml:space="preserve"> SID]-500 and -501, respectively.</w:t>
      </w:r>
    </w:p>
    <w:p w14:paraId="2FC93D50" w14:textId="0A2DEE45" w:rsidR="002D0170" w:rsidRDefault="002D0170" w:rsidP="003E3DF8">
      <w:pPr>
        <w:rPr>
          <w:rFonts w:cstheme="minorHAnsi"/>
          <w:color w:val="000000"/>
        </w:rPr>
      </w:pPr>
      <w:r>
        <w:rPr>
          <w:rFonts w:cstheme="minorHAnsi"/>
          <w:color w:val="000000"/>
        </w:rPr>
        <w:t>Names for SIDs representing computers and domains should be represented stand-alone (i.e., with no domain prefix).</w:t>
      </w:r>
    </w:p>
    <w:p w14:paraId="422AA8F5" w14:textId="137BEDA6" w:rsidR="003E3DF8" w:rsidRPr="003E3DF8" w:rsidRDefault="002D0170" w:rsidP="002D0170">
      <w:r>
        <w:rPr>
          <w:rFonts w:cstheme="minorHAnsi"/>
          <w:color w:val="000000"/>
        </w:rPr>
        <w:t xml:space="preserve">Principal </w:t>
      </w:r>
      <w:r w:rsidR="003E3DF8">
        <w:rPr>
          <w:rFonts w:cstheme="minorHAnsi"/>
          <w:color w:val="000000"/>
        </w:rPr>
        <w:t>names in Windows are limited to 20 characters and SHOULD NOT contain the following illegal characters in the set {", /, \, [, ], :, |,  &lt;, &gt;, +, =, ;, ?, *}, any commas, or non-printable ASCII characters in the range 1-31.</w:t>
      </w:r>
    </w:p>
    <w:p w14:paraId="60CE7524" w14:textId="77777777" w:rsidR="005551FD" w:rsidRPr="00082A6B" w:rsidRDefault="005551FD" w:rsidP="00BE7B76">
      <w:pPr>
        <w:pStyle w:val="Heading2"/>
        <w:numPr>
          <w:ilvl w:val="1"/>
          <w:numId w:val="6"/>
        </w:numPr>
      </w:pPr>
      <w:bookmarkStart w:id="105" w:name="_Toc334363042"/>
      <w:r w:rsidRPr="00082A6B">
        <w:t>win-def:sid_test</w:t>
      </w:r>
      <w:bookmarkEnd w:id="105"/>
    </w:p>
    <w:p w14:paraId="6B70D738" w14:textId="77777777" w:rsidR="005551FD" w:rsidRDefault="005551FD" w:rsidP="005551FD">
      <w:r w:rsidRPr="00082A6B">
        <w:t xml:space="preserve">The </w:t>
      </w:r>
      <w:r w:rsidRPr="00082A6B">
        <w:rPr>
          <w:rFonts w:ascii="Courier New" w:hAnsi="Courier New" w:cs="Courier New"/>
        </w:rPr>
        <w:t xml:space="preserve">sid_test </w:t>
      </w:r>
      <w:r w:rsidRPr="00082A6B">
        <w:t xml:space="preserve">is used </w:t>
      </w:r>
      <w:r w:rsidR="00305FDF">
        <w:t xml:space="preserve">to make assertions about the </w:t>
      </w:r>
      <w:r w:rsidRPr="00082A6B">
        <w:t>properties associated with the specified trustee</w:t>
      </w:r>
      <w:r w:rsidR="00D80B1F">
        <w:rPr>
          <w:rStyle w:val="FootnoteReference"/>
        </w:rPr>
        <w:footnoteReference w:id="227"/>
      </w:r>
      <w:r w:rsidRPr="00082A6B">
        <w:t xml:space="preserve"> name and its corresponding SID</w:t>
      </w:r>
      <w:r w:rsidR="00775624">
        <w:rPr>
          <w:rStyle w:val="FootnoteReference"/>
        </w:rPr>
        <w:footnoteReference w:id="228"/>
      </w:r>
      <w:r w:rsidRPr="00082A6B">
        <w:t xml:space="preserve">.  If a unique check is needed, use the </w:t>
      </w:r>
      <w:r w:rsidRPr="00082A6B">
        <w:rPr>
          <w:rFonts w:ascii="Courier New" w:hAnsi="Courier New" w:cs="Courier New"/>
        </w:rPr>
        <w:t>sid_sid</w:t>
      </w:r>
      <w:r w:rsidRPr="00082A6B">
        <w:rPr>
          <w:rFonts w:ascii="Courier New" w:hAnsi="Courier New"/>
        </w:rPr>
        <w:t>_</w:t>
      </w:r>
      <w:r w:rsidRPr="00082A6B">
        <w:rPr>
          <w:rFonts w:cstheme="minorHAnsi"/>
        </w:rPr>
        <w:t xml:space="preserve">test which </w:t>
      </w:r>
      <w:r w:rsidRPr="00082A6B">
        <w:rPr>
          <w:rFonts w:cstheme="minorHAnsi"/>
        </w:rPr>
        <w:lastRenderedPageBreak/>
        <w:t>matches based on the SID value, which is guaranteed to be unique.</w:t>
      </w:r>
      <w:r w:rsidRPr="00082A6B">
        <w:rPr>
          <w:rFonts w:ascii="Courier New" w:hAnsi="Courier New"/>
        </w:rPr>
        <w:t xml:space="preserve"> </w:t>
      </w:r>
      <w:r w:rsidRPr="00082A6B">
        <w:t xml:space="preserve"> </w:t>
      </w:r>
      <w:r w:rsidRPr="00082A6B">
        <w:rPr>
          <w:rFonts w:cstheme="minorHAnsi"/>
        </w:rPr>
        <w:t>T</w:t>
      </w:r>
      <w:r w:rsidRPr="00082A6B">
        <w:t xml:space="preserve">he </w:t>
      </w:r>
      <w:r w:rsidRPr="00082A6B">
        <w:rPr>
          <w:rFonts w:ascii="Courier New" w:hAnsi="Courier New" w:cs="Courier New"/>
        </w:rPr>
        <w:t>sid</w:t>
      </w:r>
      <w:r w:rsidRPr="00082A6B">
        <w:rPr>
          <w:rFonts w:ascii="Courier New" w:hAnsi="Courier New"/>
        </w:rPr>
        <w:t>_test</w:t>
      </w:r>
      <w:r w:rsidRPr="00082A6B">
        <w:t xml:space="preserve"> MUST reference one </w:t>
      </w:r>
      <w:r w:rsidRPr="00082A6B">
        <w:rPr>
          <w:rFonts w:ascii="Courier New" w:hAnsi="Courier New" w:cs="Courier New"/>
        </w:rPr>
        <w:t>sid</w:t>
      </w:r>
      <w:r w:rsidRPr="00082A6B">
        <w:rPr>
          <w:rFonts w:ascii="Courier New" w:hAnsi="Courier New"/>
        </w:rPr>
        <w:t>_object</w:t>
      </w:r>
      <w:r w:rsidRPr="00082A6B">
        <w:t xml:space="preserve"> and zero or more </w:t>
      </w:r>
      <w:r w:rsidRPr="00082A6B">
        <w:rPr>
          <w:rFonts w:ascii="Courier New" w:hAnsi="Courier New" w:cs="Courier New"/>
        </w:rPr>
        <w:t>sid</w:t>
      </w:r>
      <w:r w:rsidRPr="00082A6B">
        <w:rPr>
          <w:rFonts w:ascii="Courier New" w:hAnsi="Courier New"/>
        </w:rPr>
        <w:t>_states</w:t>
      </w:r>
      <w:r w:rsidR="00B75BD6">
        <w:rPr>
          <w:rFonts w:ascii="Courier New" w:hAnsi="Courier New"/>
        </w:rPr>
        <w:t>.</w:t>
      </w:r>
    </w:p>
    <w:p w14:paraId="62FD63D2" w14:textId="77777777" w:rsidR="005551FD" w:rsidRDefault="005551FD" w:rsidP="005551FD">
      <w:r>
        <w:object w:dxaOrig="6587" w:dyaOrig="3957" w14:anchorId="46219856">
          <v:shape id="_x0000_i1066" type="#_x0000_t75" style="width:331pt;height:199pt" o:ole="">
            <v:imagedata r:id="rId94" o:title=""/>
          </v:shape>
          <o:OLEObject Type="Embed" ProgID="Visio.Drawing.11" ShapeID="_x0000_i1066" DrawAspect="Content" ObjectID="_1408543163" r:id="rId95"/>
        </w:object>
      </w:r>
    </w:p>
    <w:p w14:paraId="2DEB5F75" w14:textId="77777777" w:rsidR="005551FD" w:rsidRDefault="005551FD" w:rsidP="00BE7B76">
      <w:pPr>
        <w:pStyle w:val="Heading3"/>
        <w:numPr>
          <w:ilvl w:val="2"/>
          <w:numId w:val="6"/>
        </w:numPr>
        <w:rPr>
          <w:rStyle w:val="Emphasis"/>
          <w:i w:val="0"/>
        </w:rPr>
      </w:pPr>
      <w:bookmarkStart w:id="106" w:name="_Toc334363043"/>
      <w:r w:rsidRPr="00143ED0">
        <w:rPr>
          <w:rStyle w:val="Emphasis"/>
          <w:i w:val="0"/>
        </w:rPr>
        <w:t xml:space="preserve">Known </w:t>
      </w:r>
      <w:r>
        <w:rPr>
          <w:rStyle w:val="Emphasis"/>
          <w:i w:val="0"/>
        </w:rPr>
        <w:t>Supported Platforms</w:t>
      </w:r>
      <w:bookmarkEnd w:id="106"/>
    </w:p>
    <w:p w14:paraId="39B9E21F" w14:textId="77777777" w:rsidR="005551FD" w:rsidRDefault="005551FD" w:rsidP="00BE7B76">
      <w:pPr>
        <w:pStyle w:val="ListParagraph"/>
        <w:numPr>
          <w:ilvl w:val="0"/>
          <w:numId w:val="3"/>
        </w:numPr>
      </w:pPr>
      <w:r>
        <w:t>Windows XP</w:t>
      </w:r>
    </w:p>
    <w:p w14:paraId="2B249834" w14:textId="77777777" w:rsidR="005551FD" w:rsidRDefault="005551FD" w:rsidP="00BE7B76">
      <w:pPr>
        <w:pStyle w:val="ListParagraph"/>
        <w:numPr>
          <w:ilvl w:val="0"/>
          <w:numId w:val="3"/>
        </w:numPr>
      </w:pPr>
      <w:r>
        <w:t>Windows Vista</w:t>
      </w:r>
    </w:p>
    <w:p w14:paraId="35EFCDAC" w14:textId="77777777" w:rsidR="005551FD" w:rsidRPr="00CD0931" w:rsidRDefault="005551FD" w:rsidP="00BE7B76">
      <w:pPr>
        <w:pStyle w:val="ListParagraph"/>
        <w:numPr>
          <w:ilvl w:val="0"/>
          <w:numId w:val="3"/>
        </w:numPr>
      </w:pPr>
      <w:r>
        <w:t>Windows 7</w:t>
      </w:r>
    </w:p>
    <w:p w14:paraId="4BB1FD99" w14:textId="77777777" w:rsidR="005551FD" w:rsidRDefault="005551FD" w:rsidP="00BE7B76">
      <w:pPr>
        <w:pStyle w:val="Heading2"/>
        <w:numPr>
          <w:ilvl w:val="1"/>
          <w:numId w:val="6"/>
        </w:numPr>
      </w:pPr>
      <w:bookmarkStart w:id="107" w:name="_Toc334363044"/>
      <w:r>
        <w:t>win-def:</w:t>
      </w:r>
      <w:r w:rsidRPr="00002E88">
        <w:t>sid</w:t>
      </w:r>
      <w:r>
        <w:t>_object</w:t>
      </w:r>
      <w:bookmarkEnd w:id="107"/>
      <w:r w:rsidDel="00341AB3">
        <w:t xml:space="preserve"> </w:t>
      </w:r>
    </w:p>
    <w:p w14:paraId="065AC6AE" w14:textId="77777777" w:rsidR="005551FD" w:rsidRDefault="005551FD" w:rsidP="005551FD">
      <w:r>
        <w:t xml:space="preserve">The </w:t>
      </w:r>
      <w:r>
        <w:rPr>
          <w:rFonts w:ascii="Courier New" w:hAnsi="Courier New" w:cs="Courier New"/>
        </w:rPr>
        <w:t>sid</w:t>
      </w:r>
      <w:r w:rsidRPr="005E098C">
        <w:rPr>
          <w:rFonts w:ascii="Courier New" w:hAnsi="Courier New" w:cs="Courier New"/>
        </w:rPr>
        <w:t>_object</w:t>
      </w:r>
      <w:r w:rsidRPr="002A6937">
        <w:t xml:space="preserve"> </w:t>
      </w:r>
      <w:r w:rsidR="00305FDF">
        <w:t>construct</w:t>
      </w:r>
      <w:r>
        <w:t xml:space="preserve"> </w:t>
      </w:r>
      <w:r w:rsidRPr="009517FC">
        <w:t>define</w:t>
      </w:r>
      <w:r>
        <w:t>s</w:t>
      </w:r>
      <w:r w:rsidRPr="009517FC">
        <w:t xml:space="preserve"> the object set, in this case a set of SIDs (identified by name), </w:t>
      </w:r>
      <w:r>
        <w:t xml:space="preserve">whose associated information should be collected and represented as </w:t>
      </w:r>
      <w:r>
        <w:rPr>
          <w:rFonts w:ascii="Courier New" w:hAnsi="Courier New" w:cs="Courier New"/>
        </w:rPr>
        <w:t>sid</w:t>
      </w:r>
      <w:r w:rsidRPr="005E098C">
        <w:rPr>
          <w:rFonts w:ascii="Courier New" w:hAnsi="Courier New" w:cs="Courier New"/>
        </w:rPr>
        <w:t>_items</w:t>
      </w:r>
      <w:r w:rsidR="00775624">
        <w:rPr>
          <w:rStyle w:val="FootnoteReference"/>
          <w:rFonts w:ascii="Courier New" w:hAnsi="Courier New" w:cs="Courier New"/>
        </w:rPr>
        <w:footnoteReference w:id="229"/>
      </w:r>
      <w:r>
        <w:t>.</w:t>
      </w:r>
    </w:p>
    <w:p w14:paraId="6384AA7F" w14:textId="77777777" w:rsidR="005551FD" w:rsidRDefault="005551FD" w:rsidP="005551FD">
      <w:r>
        <w:object w:dxaOrig="6614" w:dyaOrig="5189" w14:anchorId="11DDF6F5">
          <v:shape id="_x0000_i1067" type="#_x0000_t75" style="width:331pt;height:259pt" o:ole="">
            <v:imagedata r:id="rId96" o:title=""/>
          </v:shape>
          <o:OLEObject Type="Embed" ProgID="Visio.Drawing.11" ShapeID="_x0000_i1067" DrawAspect="Content" ObjectID="_1408543164" r:id="rId97"/>
        </w:object>
      </w:r>
    </w:p>
    <w:p w14:paraId="738DA732" w14:textId="77777777"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01"/>
        <w:gridCol w:w="2280"/>
        <w:gridCol w:w="1264"/>
        <w:gridCol w:w="915"/>
        <w:gridCol w:w="3616"/>
      </w:tblGrid>
      <w:tr w:rsidR="005551FD" w14:paraId="25E249D2"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1C5419EF" w14:textId="77777777" w:rsidR="005551FD" w:rsidRDefault="005551FD" w:rsidP="005551FD">
            <w:pPr>
              <w:jc w:val="center"/>
              <w:rPr>
                <w:b w:val="0"/>
                <w:bCs w:val="0"/>
              </w:rPr>
            </w:pPr>
            <w:r>
              <w:t>Property</w:t>
            </w:r>
          </w:p>
        </w:tc>
        <w:tc>
          <w:tcPr>
            <w:tcW w:w="1090" w:type="pct"/>
          </w:tcPr>
          <w:p w14:paraId="6173A789"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14:paraId="2CEF1813"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14:paraId="6B7B5A8E"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14:paraId="764DE8A0"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14:paraId="7D8DB534" w14:textId="77777777"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14:paraId="7536D554" w14:textId="77777777" w:rsidR="005551FD" w:rsidRDefault="005551FD" w:rsidP="005551FD">
            <w:r>
              <w:t>set</w:t>
            </w:r>
          </w:p>
        </w:tc>
        <w:tc>
          <w:tcPr>
            <w:tcW w:w="1090" w:type="pct"/>
          </w:tcPr>
          <w:p w14:paraId="53A2E1C3"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14:paraId="2ABBE58F"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14:paraId="05627220"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14:paraId="2CC0DA91"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_items</w:t>
            </w:r>
            <w:r>
              <w:t xml:space="preserve"> </w:t>
            </w:r>
            <w:r w:rsidRPr="00634E48">
              <w:t>that are identified by one or more</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634E48">
              <w:t>.</w:t>
            </w:r>
          </w:p>
        </w:tc>
      </w:tr>
      <w:tr w:rsidR="005551FD" w:rsidRPr="009F2226" w14:paraId="69721ED3"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406D8580" w14:textId="77777777" w:rsidR="005551FD" w:rsidRDefault="005551FD" w:rsidP="005551FD">
            <w:r>
              <w:t>behavior</w:t>
            </w:r>
          </w:p>
        </w:tc>
        <w:tc>
          <w:tcPr>
            <w:tcW w:w="1090" w:type="pct"/>
          </w:tcPr>
          <w:p w14:paraId="44A751D9"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win-def:SidBehaviors</w:t>
            </w:r>
          </w:p>
        </w:tc>
        <w:tc>
          <w:tcPr>
            <w:tcW w:w="537" w:type="pct"/>
          </w:tcPr>
          <w:p w14:paraId="61FBBD35"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14:paraId="1196901F" w14:textId="77777777"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14:paraId="58239E06"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_items</w:t>
            </w:r>
            <w:r>
              <w:t xml:space="preserve"> from the system.</w:t>
            </w:r>
          </w:p>
        </w:tc>
      </w:tr>
      <w:tr w:rsidR="005551FD" w:rsidRPr="009F2226" w14:paraId="47B25209"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5A156BE7" w14:textId="77777777" w:rsidR="005551FD" w:rsidRPr="009676C4" w:rsidRDefault="005551FD" w:rsidP="005551FD">
            <w:r>
              <w:t>trustee_name</w:t>
            </w:r>
          </w:p>
        </w:tc>
        <w:tc>
          <w:tcPr>
            <w:tcW w:w="1090" w:type="pct"/>
          </w:tcPr>
          <w:p w14:paraId="02D9624D"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14:paraId="689CCE3B" w14:textId="77777777"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EntityObjectStringType</w:t>
            </w:r>
          </w:p>
        </w:tc>
        <w:tc>
          <w:tcPr>
            <w:tcW w:w="537" w:type="pct"/>
          </w:tcPr>
          <w:p w14:paraId="62A0985B" w14:textId="77777777"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1..1</w:t>
            </w:r>
          </w:p>
        </w:tc>
        <w:tc>
          <w:tcPr>
            <w:tcW w:w="396" w:type="pct"/>
          </w:tcPr>
          <w:p w14:paraId="4601D39E" w14:textId="77777777" w:rsidR="005551FD" w:rsidRPr="00E7479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44" w:type="pct"/>
          </w:tcPr>
          <w:p w14:paraId="4F203834" w14:textId="77777777"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7E4953">
              <w:rPr>
                <w:rFonts w:cstheme="minorHAnsi"/>
                <w:color w:val="000000"/>
              </w:rPr>
              <w:t>attribute</w:t>
            </w:r>
            <w:r w:rsidRPr="00985D9B">
              <w:rPr>
                <w:rFonts w:cstheme="minorHAnsi"/>
                <w:color w:val="000000"/>
              </w:rPr>
              <w:t xml:space="preserve"> is the unique name </w:t>
            </w:r>
            <w:r w:rsidR="00305FDF">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14:paraId="2218FAA2" w14:textId="77777777"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353E73A" w14:textId="77777777"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w:t>
            </w:r>
            <w:r w:rsidR="00305FDF">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775624">
              <w:rPr>
                <w:rFonts w:cstheme="minorHAnsi"/>
                <w:color w:val="000000"/>
              </w:rPr>
              <w:t>property</w:t>
            </w:r>
            <w:r w:rsidR="00775624">
              <w:rPr>
                <w:rStyle w:val="FootnoteReference"/>
                <w:rFonts w:cstheme="minorHAnsi"/>
                <w:color w:val="000000"/>
              </w:rPr>
              <w:footnoteReference w:id="230"/>
            </w:r>
            <w:r w:rsidRPr="002F44A6">
              <w:rPr>
                <w:rFonts w:cstheme="minorHAnsi"/>
                <w:color w:val="000000"/>
              </w:rPr>
              <w:t xml:space="preserve">. </w:t>
            </w:r>
          </w:p>
          <w:p w14:paraId="34DA75C3" w14:textId="77777777"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BE47D93" w14:textId="2C8D7596" w:rsidR="005551FD" w:rsidRPr="009967D6" w:rsidRDefault="003E3DF8" w:rsidP="003E3DF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31"/>
            </w:r>
          </w:p>
        </w:tc>
      </w:tr>
      <w:tr w:rsidR="005551FD" w:rsidRPr="009F2226" w14:paraId="0335983D"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1F01F0BF" w14:textId="77777777" w:rsidR="005551FD" w:rsidRDefault="005551FD" w:rsidP="005551FD">
            <w:r>
              <w:lastRenderedPageBreak/>
              <w:t>filter</w:t>
            </w:r>
          </w:p>
        </w:tc>
        <w:tc>
          <w:tcPr>
            <w:tcW w:w="1090" w:type="pct"/>
          </w:tcPr>
          <w:p w14:paraId="287DA22F"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14:paraId="76C3B3E5"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14:paraId="4CD95BB1"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14:paraId="499F66BF"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3A1E1063" w14:textId="77777777" w:rsidR="005551FD" w:rsidRDefault="005551FD" w:rsidP="005551FD"/>
    <w:p w14:paraId="2E677099" w14:textId="77777777" w:rsidR="005551FD" w:rsidRDefault="005551FD" w:rsidP="00BE7B76">
      <w:pPr>
        <w:pStyle w:val="Heading2"/>
        <w:numPr>
          <w:ilvl w:val="1"/>
          <w:numId w:val="6"/>
        </w:numPr>
      </w:pPr>
      <w:bookmarkStart w:id="108" w:name="_Toc334363045"/>
      <w:r>
        <w:t>win-def:SidBehaviors</w:t>
      </w:r>
      <w:bookmarkEnd w:id="108"/>
    </w:p>
    <w:p w14:paraId="515764C3" w14:textId="77777777" w:rsidR="005551FD" w:rsidRDefault="005551FD" w:rsidP="005551FD">
      <w:r>
        <w:t xml:space="preserve">The </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551FD" w14:paraId="12F9C04A" w14:textId="77777777" w:rsidTr="00775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20C17C1C" w14:textId="77777777" w:rsidR="005551FD" w:rsidRPr="00BA65C7" w:rsidRDefault="005551FD" w:rsidP="005551FD">
            <w:pPr>
              <w:jc w:val="center"/>
              <w:rPr>
                <w:rFonts w:cstheme="minorHAnsi"/>
                <w:b w:val="0"/>
                <w:bCs w:val="0"/>
              </w:rPr>
            </w:pPr>
            <w:r w:rsidRPr="00BA65C7">
              <w:rPr>
                <w:rFonts w:cstheme="minorHAnsi"/>
              </w:rPr>
              <w:t>Attribute</w:t>
            </w:r>
          </w:p>
        </w:tc>
        <w:tc>
          <w:tcPr>
            <w:tcW w:w="463" w:type="pct"/>
          </w:tcPr>
          <w:p w14:paraId="39C30DE5"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0AF8EE39"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0AD7C6FE"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551FD" w:rsidRPr="009F2226" w14:paraId="5F95A1CF" w14:textId="77777777" w:rsidTr="00775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12528B56" w14:textId="77777777" w:rsidR="005551FD" w:rsidRPr="00BA65C7" w:rsidRDefault="005551FD" w:rsidP="005551FD">
            <w:pPr>
              <w:rPr>
                <w:rFonts w:cstheme="minorHAnsi"/>
              </w:rPr>
            </w:pPr>
            <w:r>
              <w:rPr>
                <w:rFonts w:cstheme="minorHAnsi"/>
              </w:rPr>
              <w:t>include_group</w:t>
            </w:r>
          </w:p>
        </w:tc>
        <w:tc>
          <w:tcPr>
            <w:tcW w:w="463" w:type="pct"/>
          </w:tcPr>
          <w:p w14:paraId="03B81B6B" w14:textId="77777777" w:rsidR="005551FD" w:rsidRPr="00BA65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14:paraId="49007BB0" w14:textId="77777777" w:rsidR="0059194C" w:rsidRPr="00CE569D" w:rsidRDefault="0059194C" w:rsidP="0059194C">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14:paraId="3295E209"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B0D379B" w14:textId="77777777"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051B01F7" w14:textId="77777777"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78270D3C"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D33B2F5"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36513BC"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14:paraId="27B2C5A7"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0554D8B"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338C97FA" w14:textId="77777777"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3AF1A6D" w14:textId="77777777"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551FD" w:rsidRPr="009F2226" w14:paraId="232F74FE" w14:textId="77777777" w:rsidTr="00775624">
        <w:tc>
          <w:tcPr>
            <w:cnfStyle w:val="001000000000" w:firstRow="0" w:lastRow="0" w:firstColumn="1" w:lastColumn="0" w:oddVBand="0" w:evenVBand="0" w:oddHBand="0" w:evenHBand="0" w:firstRowFirstColumn="0" w:firstRowLastColumn="0" w:lastRowFirstColumn="0" w:lastRowLastColumn="0"/>
            <w:tcW w:w="1174" w:type="pct"/>
          </w:tcPr>
          <w:p w14:paraId="0A6D76B7" w14:textId="77777777" w:rsidR="005551FD" w:rsidRPr="00BA65C7" w:rsidRDefault="005551FD" w:rsidP="005551FD">
            <w:pPr>
              <w:rPr>
                <w:rFonts w:cstheme="minorHAnsi"/>
              </w:rPr>
            </w:pPr>
            <w:r>
              <w:rPr>
                <w:rFonts w:cstheme="minorHAnsi"/>
              </w:rPr>
              <w:t>resolve_group</w:t>
            </w:r>
          </w:p>
        </w:tc>
        <w:tc>
          <w:tcPr>
            <w:tcW w:w="463" w:type="pct"/>
          </w:tcPr>
          <w:p w14:paraId="24700F44" w14:textId="77777777" w:rsidR="005551FD" w:rsidRPr="00BA65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14:paraId="7A0673CC"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14:paraId="64955FFA"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18FF839" w14:textId="77777777"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1B328CF5"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lastRenderedPageBreak/>
              <w:t>and collected</w:t>
            </w:r>
            <w:r w:rsidRPr="005132A0">
              <w:rPr>
                <w:rFonts w:cstheme="minorHAnsi"/>
                <w:color w:val="000000"/>
                <w:sz w:val="24"/>
                <w:szCs w:val="24"/>
              </w:rPr>
              <w:t xml:space="preserve">. </w:t>
            </w:r>
          </w:p>
          <w:p w14:paraId="7D565C35"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51C48D9"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5923A6BD"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7C08EE1"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14:paraId="41362EFF"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6B5BDA2"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1538D741"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0A6A591"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542A740E" w14:textId="77777777" w:rsidR="0059194C" w:rsidRPr="005132A0"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7BB328C1" w14:textId="77777777"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6EA7F7EE" w14:textId="77777777" w:rsidR="005551FD" w:rsidRDefault="005551FD" w:rsidP="005551FD"/>
    <w:p w14:paraId="3CDF667D" w14:textId="77777777" w:rsidR="005551FD" w:rsidRDefault="005551FD" w:rsidP="00BE7B76">
      <w:pPr>
        <w:pStyle w:val="Heading2"/>
        <w:numPr>
          <w:ilvl w:val="1"/>
          <w:numId w:val="6"/>
        </w:numPr>
      </w:pPr>
      <w:r>
        <w:t xml:space="preserve"> </w:t>
      </w:r>
      <w:bookmarkStart w:id="109" w:name="_Toc334363046"/>
      <w:r>
        <w:t>win-def:sid_state</w:t>
      </w:r>
      <w:bookmarkEnd w:id="109"/>
    </w:p>
    <w:p w14:paraId="616B9B28" w14:textId="77777777" w:rsidR="005551FD" w:rsidRDefault="005551FD" w:rsidP="005551FD">
      <w:r w:rsidRPr="005F2E1E">
        <w:t>The</w:t>
      </w:r>
      <w:r>
        <w:t xml:space="preserve"> </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002E88">
        <w:rPr>
          <w:rFonts w:ascii="Courier New" w:hAnsi="Courier New"/>
        </w:rPr>
        <w:t>_test</w:t>
      </w:r>
      <w:r>
        <w:t xml:space="preserve"> to specify the different rights that can be associated with a given </w:t>
      </w:r>
      <w:r>
        <w:rPr>
          <w:rFonts w:ascii="Courier New" w:hAnsi="Courier New"/>
        </w:rPr>
        <w:t>sid</w:t>
      </w:r>
      <w:r w:rsidRPr="00661BB9">
        <w:rPr>
          <w:rFonts w:ascii="Courier New" w:hAnsi="Courier New" w:cs="Courier New"/>
        </w:rPr>
        <w:t>_object</w:t>
      </w:r>
      <w:r>
        <w:t xml:space="preserve"> under Microsoft Windows platforms</w:t>
      </w:r>
      <w:r w:rsidR="005F700C">
        <w:rPr>
          <w:rStyle w:val="FootnoteReference"/>
          <w:rFonts w:ascii="Courier New" w:hAnsi="Courier New" w:cs="Courier New"/>
        </w:rPr>
        <w:footnoteReference w:id="232"/>
      </w:r>
      <w:r w:rsidR="005F700C">
        <w:t>.</w:t>
      </w:r>
    </w:p>
    <w:p w14:paraId="782C2DE3" w14:textId="77777777" w:rsidR="005551FD" w:rsidRDefault="005551FD" w:rsidP="005551FD">
      <w:r>
        <w:object w:dxaOrig="3705" w:dyaOrig="3637" w14:anchorId="0B57D512">
          <v:shape id="_x0000_i1068" type="#_x0000_t75" style="width:186pt;height:180pt" o:ole="">
            <v:imagedata r:id="rId98" o:title=""/>
          </v:shape>
          <o:OLEObject Type="Embed" ProgID="Visio.Drawing.11" ShapeID="_x0000_i1068" DrawAspect="Content" ObjectID="_1408543165" r:id="rId99"/>
        </w:object>
      </w:r>
    </w:p>
    <w:p w14:paraId="51E94DEE" w14:textId="77777777" w:rsidR="005551FD" w:rsidRDefault="005551FD" w:rsidP="005551F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14:paraId="06EFC06B"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E5F9606" w14:textId="77777777" w:rsidR="005551FD" w:rsidRDefault="005551FD" w:rsidP="005551FD">
            <w:pPr>
              <w:jc w:val="center"/>
              <w:rPr>
                <w:b w:val="0"/>
                <w:bCs w:val="0"/>
              </w:rPr>
            </w:pPr>
            <w:r>
              <w:t>Property</w:t>
            </w:r>
          </w:p>
        </w:tc>
        <w:tc>
          <w:tcPr>
            <w:tcW w:w="1431" w:type="pct"/>
          </w:tcPr>
          <w:p w14:paraId="340B59F8"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2874740"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AC53905"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B293554"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E74797" w14:paraId="17804C33"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6B587BD" w14:textId="77777777" w:rsidR="005551FD" w:rsidRDefault="005551FD" w:rsidP="005551FD">
            <w:r>
              <w:t>trustee_name</w:t>
            </w:r>
          </w:p>
        </w:tc>
        <w:tc>
          <w:tcPr>
            <w:tcW w:w="1431" w:type="pct"/>
          </w:tcPr>
          <w:p w14:paraId="6D252058"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14:paraId="4456C322"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4F88D03C"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EA96251"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2D9311" w14:textId="77777777"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14:paraId="166FE49F" w14:textId="77777777"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DA25B63" w14:textId="77777777"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attribute</w:t>
            </w:r>
            <w:r w:rsidR="00B05E19">
              <w:rPr>
                <w:rStyle w:val="FootnoteReference"/>
                <w:rFonts w:cstheme="minorHAnsi"/>
                <w:color w:val="000000"/>
              </w:rPr>
              <w:footnoteReference w:id="233"/>
            </w:r>
            <w:r w:rsidRPr="002F44A6">
              <w:rPr>
                <w:rFonts w:cstheme="minorHAnsi"/>
                <w:color w:val="000000"/>
              </w:rPr>
              <w:t xml:space="preserve">. </w:t>
            </w:r>
          </w:p>
          <w:p w14:paraId="3898C493" w14:textId="77777777"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7BA0C8C" w14:textId="254ACB4B" w:rsidR="005551FD" w:rsidRPr="00DE42C7" w:rsidRDefault="003E3DF8"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34"/>
            </w:r>
          </w:p>
        </w:tc>
      </w:tr>
      <w:tr w:rsidR="005551FD" w:rsidRPr="00E74797" w14:paraId="76744FDE" w14:textId="77777777" w:rsidTr="005551FD">
        <w:tc>
          <w:tcPr>
            <w:cnfStyle w:val="001000000000" w:firstRow="0" w:lastRow="0" w:firstColumn="1" w:lastColumn="0" w:oddVBand="0" w:evenVBand="0" w:oddHBand="0" w:evenHBand="0" w:firstRowFirstColumn="0" w:firstRowLastColumn="0" w:lastRowFirstColumn="0" w:lastRowLastColumn="0"/>
            <w:tcW w:w="1086" w:type="pct"/>
          </w:tcPr>
          <w:p w14:paraId="2FF8053D" w14:textId="77777777" w:rsidR="005551FD" w:rsidRDefault="005551FD" w:rsidP="005551FD">
            <w:r>
              <w:t>trustee_sid</w:t>
            </w:r>
          </w:p>
        </w:tc>
        <w:tc>
          <w:tcPr>
            <w:tcW w:w="1431" w:type="pct"/>
          </w:tcPr>
          <w:p w14:paraId="58EDBE4A" w14:textId="77777777" w:rsidR="00C15D6D" w:rsidRDefault="005551FD" w:rsidP="005551FD">
            <w:pPr>
              <w:cnfStyle w:val="000000000000" w:firstRow="0" w:lastRow="0" w:firstColumn="0" w:lastColumn="0" w:oddVBand="0" w:evenVBand="0" w:oddHBand="0" w:evenHBand="0" w:firstRowFirstColumn="0" w:firstRowLastColumn="0" w:lastRowFirstColumn="0" w:lastRowLastColumn="0"/>
            </w:pPr>
            <w:r>
              <w:t>oval-def:</w:t>
            </w:r>
          </w:p>
          <w:p w14:paraId="33AA0183"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1C08D642"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A106963"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2A7B26A" w14:textId="77777777" w:rsidR="005551FD" w:rsidRPr="00DE42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551FD" w:rsidRPr="00E74797" w14:paraId="0F3BE3F6"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728DCCD" w14:textId="77777777" w:rsidR="005551FD" w:rsidRDefault="005551FD" w:rsidP="005551FD">
            <w:r>
              <w:t>trustee_domain</w:t>
            </w:r>
          </w:p>
        </w:tc>
        <w:tc>
          <w:tcPr>
            <w:tcW w:w="1431" w:type="pct"/>
          </w:tcPr>
          <w:p w14:paraId="25AB9DA2"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14:paraId="43CB1EAD"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6264AFFB"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BC027EB"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C84641" w14:textId="77777777" w:rsidR="005551FD" w:rsidRPr="00DE42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07A51EA0" w14:textId="77777777" w:rsidR="005551FD" w:rsidRDefault="005551FD" w:rsidP="005551FD"/>
    <w:p w14:paraId="649493D3" w14:textId="77777777" w:rsidR="005551FD" w:rsidRPr="008B05C1" w:rsidRDefault="005551FD" w:rsidP="00BE7B76">
      <w:pPr>
        <w:pStyle w:val="Heading2"/>
        <w:numPr>
          <w:ilvl w:val="1"/>
          <w:numId w:val="6"/>
        </w:numPr>
      </w:pPr>
      <w:bookmarkStart w:id="110" w:name="_Toc334363047"/>
      <w:r w:rsidRPr="008B05C1">
        <w:lastRenderedPageBreak/>
        <w:t>win-sc:</w:t>
      </w:r>
      <w:r>
        <w:t>sid_item</w:t>
      </w:r>
      <w:bookmarkEnd w:id="110"/>
    </w:p>
    <w:p w14:paraId="32F7EC3B" w14:textId="77777777" w:rsidR="005551FD"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661BB9">
        <w:rPr>
          <w:rFonts w:ascii="Courier New" w:hAnsi="Courier New" w:cs="Courier New"/>
        </w:rPr>
        <w:t>_object</w:t>
      </w:r>
      <w:r>
        <w:t xml:space="preserve"> under Microsoft Windows platforms.</w:t>
      </w:r>
    </w:p>
    <w:p w14:paraId="6C2E6075" w14:textId="77777777" w:rsidR="005551FD" w:rsidRDefault="005551FD" w:rsidP="005551FD">
      <w:r>
        <w:object w:dxaOrig="3639" w:dyaOrig="2957" w14:anchorId="4395D2A1">
          <v:shape id="_x0000_i1069" type="#_x0000_t75" style="width:180pt;height:149pt" o:ole="">
            <v:imagedata r:id="rId100" o:title=""/>
          </v:shape>
          <o:OLEObject Type="Embed" ProgID="Visio.Drawing.11" ShapeID="_x0000_i1069" DrawAspect="Content" ObjectID="_1408543166" r:id="rId101"/>
        </w:object>
      </w:r>
    </w:p>
    <w:p w14:paraId="4A375E37" w14:textId="77777777" w:rsidR="005551FD" w:rsidRDefault="005551FD" w:rsidP="005551FD"/>
    <w:p w14:paraId="49264B9B" w14:textId="77777777" w:rsidR="00C15D6D" w:rsidRDefault="00C15D6D" w:rsidP="005551FD"/>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551FD" w14:paraId="4FCDCE2C"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D2F5B2A" w14:textId="77777777" w:rsidR="005551FD" w:rsidRDefault="005551FD" w:rsidP="005551FD">
            <w:pPr>
              <w:jc w:val="center"/>
              <w:rPr>
                <w:b w:val="0"/>
                <w:bCs w:val="0"/>
              </w:rPr>
            </w:pPr>
            <w:r>
              <w:t>Property</w:t>
            </w:r>
          </w:p>
        </w:tc>
        <w:tc>
          <w:tcPr>
            <w:tcW w:w="1508" w:type="pct"/>
          </w:tcPr>
          <w:p w14:paraId="7CC93CA3"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14:paraId="4F282603"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5247110A"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B657F35"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F700C" w:rsidRPr="00E74797" w14:paraId="5F3AAE02"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56B577C" w14:textId="77777777" w:rsidR="005F700C" w:rsidRDefault="005F700C" w:rsidP="005551FD">
            <w:r>
              <w:t>trustee_name</w:t>
            </w:r>
          </w:p>
        </w:tc>
        <w:tc>
          <w:tcPr>
            <w:tcW w:w="1508" w:type="pct"/>
          </w:tcPr>
          <w:p w14:paraId="2208004C"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14:paraId="28002BB1"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998F51A"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FFAB14" w14:textId="77777777"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14:paraId="4A5306CA" w14:textId="77777777"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E385C34" w14:textId="77777777"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sidR="00B05E19">
              <w:rPr>
                <w:rFonts w:cstheme="minorHAnsi"/>
                <w:color w:val="000000"/>
              </w:rPr>
              <w:t>attribute</w:t>
            </w:r>
            <w:r w:rsidR="00B05E19">
              <w:rPr>
                <w:rStyle w:val="FootnoteReference"/>
                <w:rFonts w:cstheme="minorHAnsi"/>
                <w:color w:val="000000"/>
              </w:rPr>
              <w:footnoteReference w:id="235"/>
            </w:r>
            <w:r w:rsidRPr="002F44A6">
              <w:rPr>
                <w:rFonts w:cstheme="minorHAnsi"/>
                <w:color w:val="000000"/>
              </w:rPr>
              <w:t xml:space="preserve">. </w:t>
            </w:r>
          </w:p>
          <w:p w14:paraId="03363B85" w14:textId="77777777"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295FDE9" w14:textId="1CFF7840" w:rsidR="005F700C" w:rsidRPr="00DE42C7" w:rsidRDefault="003E3DF8"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36"/>
            </w:r>
          </w:p>
        </w:tc>
      </w:tr>
      <w:tr w:rsidR="005F700C" w:rsidRPr="00E74797" w14:paraId="472236B7" w14:textId="77777777" w:rsidTr="00C15D6D">
        <w:tc>
          <w:tcPr>
            <w:cnfStyle w:val="001000000000" w:firstRow="0" w:lastRow="0" w:firstColumn="1" w:lastColumn="0" w:oddVBand="0" w:evenVBand="0" w:oddHBand="0" w:evenHBand="0" w:firstRowFirstColumn="0" w:firstRowLastColumn="0" w:lastRowFirstColumn="0" w:lastRowLastColumn="0"/>
            <w:tcW w:w="1086" w:type="pct"/>
          </w:tcPr>
          <w:p w14:paraId="693275D0" w14:textId="77777777" w:rsidR="005F700C" w:rsidRDefault="005F700C" w:rsidP="005551FD">
            <w:r>
              <w:t>trustee_sid</w:t>
            </w:r>
          </w:p>
        </w:tc>
        <w:tc>
          <w:tcPr>
            <w:tcW w:w="1508" w:type="pct"/>
          </w:tcPr>
          <w:p w14:paraId="4FDEACC4" w14:textId="77777777" w:rsidR="005F700C" w:rsidRDefault="005F700C" w:rsidP="005551FD">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14:paraId="2C96ACE0" w14:textId="77777777" w:rsidR="005F700C" w:rsidRDefault="005F700C"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B72E6C4" w14:textId="77777777" w:rsidR="005F700C" w:rsidRDefault="005F700C"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0BBB6D" w14:textId="77777777" w:rsidR="005F700C" w:rsidRPr="00DE42C7" w:rsidRDefault="005F700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xml:space="preserve">) of </w:t>
            </w:r>
            <w:r>
              <w:rPr>
                <w:rFonts w:cstheme="minorHAnsi"/>
                <w:color w:val="000000"/>
              </w:rPr>
              <w:lastRenderedPageBreak/>
              <w:t>the specified trustee name.</w:t>
            </w:r>
          </w:p>
        </w:tc>
      </w:tr>
      <w:tr w:rsidR="005F700C" w:rsidRPr="00E74797" w14:paraId="75BC762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699D689" w14:textId="77777777" w:rsidR="005F700C" w:rsidRDefault="005F700C" w:rsidP="005551FD">
            <w:r>
              <w:lastRenderedPageBreak/>
              <w:t>trustee_domain</w:t>
            </w:r>
          </w:p>
        </w:tc>
        <w:tc>
          <w:tcPr>
            <w:tcW w:w="1508" w:type="pct"/>
          </w:tcPr>
          <w:p w14:paraId="56C80741"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14:paraId="52CB3F60"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A4B1BE4"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E79E7C0" w14:textId="77777777" w:rsidR="005F700C" w:rsidRPr="00DE42C7" w:rsidRDefault="005F700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5A0CD7D5" w14:textId="77777777" w:rsidR="005551FD" w:rsidRDefault="005551FD" w:rsidP="005551FD"/>
    <w:p w14:paraId="39C0EC5B" w14:textId="77777777" w:rsidR="005551FD" w:rsidRDefault="005551FD" w:rsidP="005551FD"/>
    <w:p w14:paraId="39384111" w14:textId="77777777" w:rsidR="005551FD" w:rsidRDefault="005551FD" w:rsidP="00BE7B76">
      <w:pPr>
        <w:pStyle w:val="Heading2"/>
        <w:numPr>
          <w:ilvl w:val="1"/>
          <w:numId w:val="6"/>
        </w:numPr>
      </w:pPr>
      <w:bookmarkStart w:id="111" w:name="_Toc334363048"/>
      <w:r>
        <w:t>win-def:sid_sid_test</w:t>
      </w:r>
      <w:bookmarkEnd w:id="111"/>
    </w:p>
    <w:p w14:paraId="3E24F321" w14:textId="77777777" w:rsidR="005551FD" w:rsidRDefault="005551FD" w:rsidP="005551FD">
      <w:r>
        <w:t xml:space="preserve">The </w:t>
      </w:r>
      <w:r>
        <w:rPr>
          <w:rFonts w:ascii="Courier New" w:hAnsi="Courier New" w:cs="Courier New"/>
        </w:rPr>
        <w:t>sid</w:t>
      </w:r>
      <w:r w:rsidRPr="00415240">
        <w:rPr>
          <w:rFonts w:ascii="Courier New" w:hAnsi="Courier New" w:cs="Courier New"/>
        </w:rPr>
        <w:t>_</w:t>
      </w:r>
      <w:r>
        <w:rPr>
          <w:rFonts w:ascii="Courier New" w:hAnsi="Courier New"/>
        </w:rPr>
        <w:t>sid_</w:t>
      </w:r>
      <w:r w:rsidRPr="00415240">
        <w:rPr>
          <w:rFonts w:ascii="Courier New" w:hAnsi="Courier New" w:cs="Courier New"/>
        </w:rPr>
        <w:t>test</w:t>
      </w:r>
      <w:r w:rsidR="005F700C">
        <w:rPr>
          <w:rFonts w:ascii="Courier New" w:hAnsi="Courier New" w:cs="Courier New"/>
        </w:rPr>
        <w:t xml:space="preserve"> </w:t>
      </w:r>
      <w:r>
        <w:t xml:space="preserve">is used to check </w:t>
      </w:r>
      <w:r w:rsidRPr="007218D3">
        <w:t xml:space="preserve">properties associated with the specified SID. </w:t>
      </w:r>
      <w:r>
        <w:t xml:space="preserve"> Note that this test </w:t>
      </w:r>
      <w:r w:rsidRPr="00AB24CF">
        <w:t xml:space="preserve"> was added in version 5.4 as a temporary fix.  There is a need within the community to identify </w:t>
      </w:r>
      <w:r>
        <w:t>objects</w:t>
      </w:r>
      <w:r w:rsidRPr="00AB24CF">
        <w:t xml:space="preserve"> like users and groups by both the name</w:t>
      </w:r>
      <w:r w:rsidR="005F700C">
        <w:rPr>
          <w:rStyle w:val="FootnoteReference"/>
        </w:rPr>
        <w:footnoteReference w:id="237"/>
      </w:r>
      <w:r w:rsidR="005F700C" w:rsidRPr="00082A6B">
        <w:t xml:space="preserve"> </w:t>
      </w:r>
      <w:r w:rsidRPr="00AB24CF">
        <w:t xml:space="preserve"> and the SID</w:t>
      </w:r>
      <w:r w:rsidR="005F700C">
        <w:rPr>
          <w:rStyle w:val="FootnoteReference"/>
        </w:rPr>
        <w:footnoteReference w:id="238"/>
      </w:r>
      <w:r w:rsidRPr="00AB24CF">
        <w:t xml:space="preserve">. </w:t>
      </w:r>
      <w:r>
        <w:t xml:space="preserve"> The </w:t>
      </w:r>
      <w:r>
        <w:rPr>
          <w:rFonts w:ascii="Courier New" w:hAnsi="Courier New" w:cs="Courier New"/>
        </w:rPr>
        <w:t>sid</w:t>
      </w:r>
      <w:r>
        <w:rPr>
          <w:rFonts w:ascii="Courier New" w:hAnsi="Courier New"/>
        </w:rPr>
        <w:t xml:space="preserve">_test </w:t>
      </w:r>
      <w:r w:rsidRPr="00855A29">
        <w:rPr>
          <w:rFonts w:cstheme="minorHAnsi"/>
        </w:rPr>
        <w:t xml:space="preserve">should be used instead when the object is </w:t>
      </w:r>
      <w:r>
        <w:rPr>
          <w:rFonts w:cstheme="minorHAnsi"/>
        </w:rPr>
        <w:t>identified</w:t>
      </w:r>
      <w:r w:rsidRPr="00855A29">
        <w:rPr>
          <w:rFonts w:cstheme="minorHAnsi"/>
        </w:rPr>
        <w:t xml:space="preserve"> by name.  </w:t>
      </w:r>
      <w:r w:rsidRPr="00A42797">
        <w:rPr>
          <w:rFonts w:cstheme="minorHAnsi"/>
        </w:rPr>
        <w:t>T</w:t>
      </w:r>
      <w:r>
        <w:t xml:space="preserve">he </w:t>
      </w:r>
      <w:r>
        <w:rPr>
          <w:rFonts w:ascii="Courier New" w:hAnsi="Courier New" w:cs="Courier New"/>
        </w:rPr>
        <w:t>sid</w:t>
      </w:r>
      <w:r>
        <w:rPr>
          <w:rFonts w:ascii="Courier New" w:hAnsi="Courier New"/>
        </w:rPr>
        <w:t>_sid_test</w:t>
      </w:r>
      <w:r>
        <w:t xml:space="preserve"> MUST reference one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object</w:t>
      </w:r>
      <w:r>
        <w:t xml:space="preserve"> and zero or more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states</w:t>
      </w:r>
      <w:r w:rsidR="00454008">
        <w:t>.</w:t>
      </w:r>
    </w:p>
    <w:p w14:paraId="2A901D8B" w14:textId="77777777" w:rsidR="005551FD" w:rsidRDefault="005551FD" w:rsidP="005551FD">
      <w:r>
        <w:br/>
      </w:r>
      <w:r>
        <w:object w:dxaOrig="6449" w:dyaOrig="4431" w14:anchorId="65BE4214">
          <v:shape id="_x0000_i1070" type="#_x0000_t75" style="width:324pt;height:221pt" o:ole="">
            <v:imagedata r:id="rId102" o:title=""/>
          </v:shape>
          <o:OLEObject Type="Embed" ProgID="Visio.Drawing.11" ShapeID="_x0000_i1070" DrawAspect="Content" ObjectID="_1408543167" r:id="rId103"/>
        </w:object>
      </w:r>
    </w:p>
    <w:p w14:paraId="75CA2E31" w14:textId="77777777" w:rsidR="005551FD" w:rsidRPr="008871E8" w:rsidRDefault="005551FD" w:rsidP="00BE7B76">
      <w:pPr>
        <w:pStyle w:val="Heading3"/>
        <w:numPr>
          <w:ilvl w:val="2"/>
          <w:numId w:val="6"/>
        </w:numPr>
        <w:rPr>
          <w:rStyle w:val="Emphasis"/>
          <w:i w:val="0"/>
        </w:rPr>
      </w:pPr>
      <w:bookmarkStart w:id="112" w:name="_Toc334363049"/>
      <w:r w:rsidRPr="008871E8">
        <w:rPr>
          <w:rStyle w:val="Emphasis"/>
          <w:i w:val="0"/>
        </w:rPr>
        <w:t>Known Supported Platforms</w:t>
      </w:r>
      <w:bookmarkEnd w:id="112"/>
    </w:p>
    <w:p w14:paraId="685AFFB1" w14:textId="77777777" w:rsidR="005551FD" w:rsidRDefault="005551FD" w:rsidP="00BE7B76">
      <w:pPr>
        <w:pStyle w:val="ListParagraph"/>
        <w:numPr>
          <w:ilvl w:val="0"/>
          <w:numId w:val="3"/>
        </w:numPr>
      </w:pPr>
      <w:r>
        <w:t>Windows XP</w:t>
      </w:r>
    </w:p>
    <w:p w14:paraId="061006BD" w14:textId="77777777" w:rsidR="005551FD" w:rsidRDefault="005551FD" w:rsidP="00BE7B76">
      <w:pPr>
        <w:pStyle w:val="ListParagraph"/>
        <w:numPr>
          <w:ilvl w:val="0"/>
          <w:numId w:val="3"/>
        </w:numPr>
      </w:pPr>
      <w:r>
        <w:t>Windows Vista</w:t>
      </w:r>
    </w:p>
    <w:p w14:paraId="2FDF478B" w14:textId="77777777" w:rsidR="005551FD" w:rsidRPr="00CD0931" w:rsidRDefault="005551FD" w:rsidP="00BE7B76">
      <w:pPr>
        <w:pStyle w:val="ListParagraph"/>
        <w:numPr>
          <w:ilvl w:val="0"/>
          <w:numId w:val="3"/>
        </w:numPr>
      </w:pPr>
      <w:r>
        <w:t>Windows 7</w:t>
      </w:r>
    </w:p>
    <w:p w14:paraId="23C872E5" w14:textId="77777777" w:rsidR="005551FD" w:rsidRDefault="005551FD" w:rsidP="00BE7B76">
      <w:pPr>
        <w:pStyle w:val="Heading2"/>
        <w:numPr>
          <w:ilvl w:val="1"/>
          <w:numId w:val="6"/>
        </w:numPr>
      </w:pPr>
      <w:bookmarkStart w:id="113" w:name="_Toc334363050"/>
      <w:r>
        <w:t>win-def:</w:t>
      </w:r>
      <w:r w:rsidRPr="00002E88">
        <w:t>sid</w:t>
      </w:r>
      <w:r>
        <w:t>_sid_object</w:t>
      </w:r>
      <w:bookmarkEnd w:id="113"/>
      <w:r w:rsidDel="00341AB3">
        <w:t xml:space="preserve"> </w:t>
      </w:r>
    </w:p>
    <w:p w14:paraId="5BEC7509" w14:textId="77777777" w:rsidR="005551FD" w:rsidRDefault="005551FD" w:rsidP="005551FD">
      <w:r>
        <w:t xml:space="preserve">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sidRPr="002A6937">
        <w:t xml:space="preserve"> </w:t>
      </w:r>
      <w:r>
        <w:t xml:space="preserve">element </w:t>
      </w:r>
      <w:r w:rsidRPr="009517FC">
        <w:t>define</w:t>
      </w:r>
      <w:r>
        <w:t>s the object set, selected via a designated SID</w:t>
      </w:r>
      <w:r w:rsidRPr="009517FC">
        <w:t xml:space="preserve">, </w:t>
      </w:r>
      <w:r>
        <w:t xml:space="preserve">whose associated information should be collected and represented as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w:t>
      </w:r>
    </w:p>
    <w:p w14:paraId="1952BCCE" w14:textId="77777777" w:rsidR="005551FD" w:rsidRDefault="005551FD" w:rsidP="005551FD">
      <w:r>
        <w:object w:dxaOrig="6132" w:dyaOrig="4181" w14:anchorId="4EF9E011">
          <v:shape id="_x0000_i1071" type="#_x0000_t75" style="width:304pt;height:211pt" o:ole="">
            <v:imagedata r:id="rId104" o:title=""/>
          </v:shape>
          <o:OLEObject Type="Embed" ProgID="Visio.Drawing.11" ShapeID="_x0000_i1071" DrawAspect="Content" ObjectID="_1408543168" r:id="rId105"/>
        </w:object>
      </w:r>
    </w:p>
    <w:p w14:paraId="1621D8D8" w14:textId="77777777"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244"/>
        <w:gridCol w:w="2280"/>
        <w:gridCol w:w="1264"/>
        <w:gridCol w:w="915"/>
        <w:gridCol w:w="3873"/>
      </w:tblGrid>
      <w:tr w:rsidR="005551FD" w14:paraId="0067F2C9"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2B889E2D" w14:textId="77777777" w:rsidR="005551FD" w:rsidRDefault="005551FD" w:rsidP="005551FD">
            <w:pPr>
              <w:jc w:val="center"/>
              <w:rPr>
                <w:b w:val="0"/>
                <w:bCs w:val="0"/>
              </w:rPr>
            </w:pPr>
            <w:r>
              <w:t>Property</w:t>
            </w:r>
          </w:p>
        </w:tc>
        <w:tc>
          <w:tcPr>
            <w:tcW w:w="1090" w:type="pct"/>
          </w:tcPr>
          <w:p w14:paraId="3328F7AB"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14:paraId="45B2345C"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14:paraId="608F9412"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14:paraId="7F3070E5"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14:paraId="134D4DAF" w14:textId="77777777"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14:paraId="2ED9CA95" w14:textId="77777777" w:rsidR="005551FD" w:rsidRDefault="005551FD" w:rsidP="005551FD">
            <w:r>
              <w:t>set</w:t>
            </w:r>
          </w:p>
        </w:tc>
        <w:tc>
          <w:tcPr>
            <w:tcW w:w="1090" w:type="pct"/>
          </w:tcPr>
          <w:p w14:paraId="743D8D7E"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14:paraId="786A216B"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14:paraId="1A90EF73"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14:paraId="453EBFB5"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 xml:space="preserve"> </w:t>
            </w:r>
            <w:r w:rsidRPr="00634E48">
              <w:t xml:space="preserve">that are identified by one or more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634E48">
              <w:t>.</w:t>
            </w:r>
          </w:p>
        </w:tc>
      </w:tr>
      <w:tr w:rsidR="005551FD" w:rsidRPr="009F2226" w14:paraId="65B99E3E"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17A9FEA1" w14:textId="77777777" w:rsidR="005551FD" w:rsidRDefault="005551FD" w:rsidP="005551FD">
            <w:r>
              <w:t>behavior</w:t>
            </w:r>
          </w:p>
        </w:tc>
        <w:tc>
          <w:tcPr>
            <w:tcW w:w="1090" w:type="pct"/>
          </w:tcPr>
          <w:p w14:paraId="6F9A27F9"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win-def:SidSidBehaviors</w:t>
            </w:r>
          </w:p>
        </w:tc>
        <w:tc>
          <w:tcPr>
            <w:tcW w:w="537" w:type="pct"/>
          </w:tcPr>
          <w:p w14:paraId="07FC7239"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14:paraId="7AB6A46F" w14:textId="77777777"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14:paraId="4BCF2B36"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w:t>
            </w:r>
          </w:p>
        </w:tc>
      </w:tr>
      <w:tr w:rsidR="005551FD" w:rsidRPr="009F2226" w14:paraId="60816BDA"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1CF89262" w14:textId="77777777" w:rsidR="005551FD" w:rsidRPr="00B31600" w:rsidRDefault="005551FD" w:rsidP="005551FD">
            <w:r w:rsidRPr="00B31600">
              <w:t>trustee_sid</w:t>
            </w:r>
          </w:p>
        </w:tc>
        <w:tc>
          <w:tcPr>
            <w:tcW w:w="1090" w:type="pct"/>
          </w:tcPr>
          <w:p w14:paraId="0714759F"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rsidRPr="00B31600">
              <w:t>oval-def:</w:t>
            </w:r>
          </w:p>
          <w:p w14:paraId="36F11B32" w14:textId="77777777"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EntityObjectStringType</w:t>
            </w:r>
          </w:p>
        </w:tc>
        <w:tc>
          <w:tcPr>
            <w:tcW w:w="537" w:type="pct"/>
          </w:tcPr>
          <w:p w14:paraId="5AAD1D1C" w14:textId="77777777"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1..1</w:t>
            </w:r>
          </w:p>
        </w:tc>
        <w:tc>
          <w:tcPr>
            <w:tcW w:w="396" w:type="pct"/>
          </w:tcPr>
          <w:p w14:paraId="3E42B41B" w14:textId="77777777"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true</w:t>
            </w:r>
          </w:p>
        </w:tc>
        <w:tc>
          <w:tcPr>
            <w:tcW w:w="2344" w:type="pct"/>
          </w:tcPr>
          <w:p w14:paraId="20045018" w14:textId="77777777" w:rsidR="005551FD" w:rsidRPr="00E74797" w:rsidRDefault="005551FD" w:rsidP="0045400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The unique SID associated with a user, group, system, or progr</w:t>
            </w:r>
            <w:r>
              <w:rPr>
                <w:rFonts w:cstheme="minorHAnsi"/>
                <w:color w:val="000000"/>
              </w:rPr>
              <w:t>a</w:t>
            </w:r>
            <w:r w:rsidR="00454008">
              <w:rPr>
                <w:rFonts w:cstheme="minorHAnsi"/>
                <w:color w:val="000000"/>
              </w:rPr>
              <w:t>m (such as a Windows service)</w:t>
            </w:r>
            <w:r w:rsidR="009D530F">
              <w:rPr>
                <w:rStyle w:val="FootnoteReference"/>
                <w:rFonts w:cstheme="minorHAnsi"/>
                <w:color w:val="000000"/>
              </w:rPr>
              <w:footnoteReference w:id="239"/>
            </w:r>
            <w:r w:rsidR="00454008">
              <w:rPr>
                <w:rFonts w:cstheme="minorHAnsi"/>
                <w:color w:val="000000"/>
              </w:rPr>
              <w:t>.</w:t>
            </w:r>
          </w:p>
        </w:tc>
      </w:tr>
      <w:tr w:rsidR="005551FD" w:rsidRPr="009F2226" w14:paraId="6D488968"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601380CE" w14:textId="77777777" w:rsidR="005551FD" w:rsidRDefault="005551FD" w:rsidP="005551FD">
            <w:r>
              <w:t>filter</w:t>
            </w:r>
          </w:p>
        </w:tc>
        <w:tc>
          <w:tcPr>
            <w:tcW w:w="1090" w:type="pct"/>
          </w:tcPr>
          <w:p w14:paraId="67414D47"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14:paraId="4F3E92F4"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14:paraId="2E9885A4"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14:paraId="2C4BA6BE"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12CC5870" w14:textId="77777777" w:rsidR="005551FD" w:rsidRDefault="005551FD" w:rsidP="005551FD"/>
    <w:p w14:paraId="44698BB1" w14:textId="77777777" w:rsidR="005551FD" w:rsidRDefault="005551FD" w:rsidP="00BE7B76">
      <w:pPr>
        <w:pStyle w:val="Heading2"/>
        <w:numPr>
          <w:ilvl w:val="1"/>
          <w:numId w:val="6"/>
        </w:numPr>
      </w:pPr>
      <w:bookmarkStart w:id="114" w:name="_Toc334363051"/>
      <w:r>
        <w:t>win-def:SidSidBehaviors</w:t>
      </w:r>
      <w:bookmarkEnd w:id="114"/>
    </w:p>
    <w:p w14:paraId="2020D853" w14:textId="77777777" w:rsidR="005551FD" w:rsidRDefault="005551FD" w:rsidP="005551FD">
      <w:r>
        <w:t>The Sid</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 Note that using these behaviors may result in some unique results. </w:t>
      </w:r>
      <w:r>
        <w:lastRenderedPageBreak/>
        <w:t>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5551FD" w14:paraId="51C730D9" w14:textId="77777777" w:rsidTr="009D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2717A585" w14:textId="77777777" w:rsidR="005551FD" w:rsidRPr="00BA65C7" w:rsidRDefault="005551FD" w:rsidP="005551FD">
            <w:pPr>
              <w:jc w:val="center"/>
              <w:rPr>
                <w:rFonts w:cstheme="minorHAnsi"/>
                <w:b w:val="0"/>
                <w:bCs w:val="0"/>
              </w:rPr>
            </w:pPr>
            <w:r w:rsidRPr="00BA65C7">
              <w:rPr>
                <w:rFonts w:cstheme="minorHAnsi"/>
              </w:rPr>
              <w:t>Attribute</w:t>
            </w:r>
          </w:p>
        </w:tc>
        <w:tc>
          <w:tcPr>
            <w:tcW w:w="463" w:type="pct"/>
          </w:tcPr>
          <w:p w14:paraId="5135B017"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13B134DB"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10456883"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94C" w:rsidRPr="009F2226" w14:paraId="6834879A" w14:textId="77777777" w:rsidTr="009D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61A9C4B4" w14:textId="77777777" w:rsidR="0059194C" w:rsidRPr="00BA65C7" w:rsidRDefault="0059194C" w:rsidP="00C16362">
            <w:pPr>
              <w:rPr>
                <w:rFonts w:cstheme="minorHAnsi"/>
              </w:rPr>
            </w:pPr>
            <w:r>
              <w:rPr>
                <w:rFonts w:cstheme="minorHAnsi"/>
              </w:rPr>
              <w:t>include_group</w:t>
            </w:r>
          </w:p>
        </w:tc>
        <w:tc>
          <w:tcPr>
            <w:tcW w:w="463" w:type="pct"/>
          </w:tcPr>
          <w:p w14:paraId="48EC1F5B"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14:paraId="257BCA77" w14:textId="77777777"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14:paraId="1912F9FF"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80D590C" w14:textId="77777777"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031DD7B0"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2AE82280"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6805EBF"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5BF927D"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14:paraId="41639BBA"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55A1201"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0B716544"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8469E53"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94C" w:rsidRPr="009F2226" w14:paraId="6B27819C" w14:textId="77777777" w:rsidTr="009D530F">
        <w:tc>
          <w:tcPr>
            <w:cnfStyle w:val="001000000000" w:firstRow="0" w:lastRow="0" w:firstColumn="1" w:lastColumn="0" w:oddVBand="0" w:evenVBand="0" w:oddHBand="0" w:evenHBand="0" w:firstRowFirstColumn="0" w:firstRowLastColumn="0" w:lastRowFirstColumn="0" w:lastRowLastColumn="0"/>
            <w:tcW w:w="1174" w:type="pct"/>
          </w:tcPr>
          <w:p w14:paraId="42431AA7" w14:textId="77777777" w:rsidR="0059194C" w:rsidRPr="00BA65C7" w:rsidRDefault="0059194C" w:rsidP="00C16362">
            <w:pPr>
              <w:rPr>
                <w:rFonts w:cstheme="minorHAnsi"/>
              </w:rPr>
            </w:pPr>
            <w:r>
              <w:rPr>
                <w:rFonts w:cstheme="minorHAnsi"/>
              </w:rPr>
              <w:t>resolve_group</w:t>
            </w:r>
          </w:p>
        </w:tc>
        <w:tc>
          <w:tcPr>
            <w:tcW w:w="463" w:type="pct"/>
          </w:tcPr>
          <w:p w14:paraId="23624E3D" w14:textId="77777777"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14:paraId="0D603E46"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14:paraId="4041BB2D"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4B68C95" w14:textId="77777777" w:rsidR="0059194C" w:rsidRPr="00CE569D" w:rsidRDefault="0059194C"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5A3C04CC"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4B90E9B0"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161EE24"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74F98F73"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5012DB5"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system that make up the group once everything has been </w:t>
            </w:r>
            <w:r w:rsidRPr="005132A0">
              <w:rPr>
                <w:rFonts w:cstheme="minorHAnsi"/>
                <w:color w:val="000000"/>
                <w:sz w:val="24"/>
                <w:szCs w:val="24"/>
              </w:rPr>
              <w:lastRenderedPageBreak/>
              <w:t>resolved.</w:t>
            </w:r>
          </w:p>
          <w:p w14:paraId="39434734"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50F768C"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1D43BED7"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AFCF9C0"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660604B4" w14:textId="77777777" w:rsidR="0059194C" w:rsidRPr="005132A0"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0FEF51F3" w14:textId="77777777"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65A42F90" w14:textId="77777777" w:rsidR="005551FD" w:rsidRDefault="005551FD" w:rsidP="005551FD"/>
    <w:p w14:paraId="66C184BF" w14:textId="77777777" w:rsidR="005551FD" w:rsidRDefault="005551FD" w:rsidP="00BE7B76">
      <w:pPr>
        <w:pStyle w:val="Heading2"/>
        <w:numPr>
          <w:ilvl w:val="1"/>
          <w:numId w:val="6"/>
        </w:numPr>
      </w:pPr>
      <w:r>
        <w:t xml:space="preserve"> </w:t>
      </w:r>
      <w:bookmarkStart w:id="115" w:name="_Toc334363052"/>
      <w:r>
        <w:t>win-def:sid_sid_state</w:t>
      </w:r>
      <w:bookmarkEnd w:id="115"/>
    </w:p>
    <w:p w14:paraId="290E80A2" w14:textId="77777777" w:rsidR="005551FD" w:rsidRDefault="005551FD" w:rsidP="005551FD">
      <w:r w:rsidRPr="005F2E1E">
        <w:t>The</w:t>
      </w:r>
      <w:r>
        <w:t xml:space="preserve">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_test</w:t>
      </w:r>
      <w:r>
        <w:t xml:space="preserve"> to specify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p>
    <w:p w14:paraId="2C699A40" w14:textId="77777777" w:rsidR="005551FD" w:rsidRDefault="005551FD" w:rsidP="005551FD">
      <w:r>
        <w:object w:dxaOrig="3705" w:dyaOrig="3717" w14:anchorId="6315CE1B">
          <v:shape id="_x0000_i1072" type="#_x0000_t75" style="width:186pt;height:187pt" o:ole="">
            <v:imagedata r:id="rId106" o:title=""/>
          </v:shape>
          <o:OLEObject Type="Embed" ProgID="Visio.Drawing.11" ShapeID="_x0000_i1072" DrawAspect="Content" ObjectID="_1408543169" r:id="rId10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14:paraId="603CD007"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A4F4318" w14:textId="77777777" w:rsidR="005551FD" w:rsidRDefault="005551FD" w:rsidP="005551FD">
            <w:pPr>
              <w:jc w:val="center"/>
              <w:rPr>
                <w:b w:val="0"/>
                <w:bCs w:val="0"/>
              </w:rPr>
            </w:pPr>
            <w:r w:rsidDel="00C858A5">
              <w:t xml:space="preserve"> </w:t>
            </w:r>
            <w:r>
              <w:t>Property</w:t>
            </w:r>
          </w:p>
        </w:tc>
        <w:tc>
          <w:tcPr>
            <w:tcW w:w="1431" w:type="pct"/>
          </w:tcPr>
          <w:p w14:paraId="7DCDD23F"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5C07B59E"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2ECF5C9F"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420FAA7"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D530F" w:rsidRPr="00E74797" w14:paraId="72901953"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80583F2" w14:textId="77777777" w:rsidR="009D530F" w:rsidRDefault="009D530F" w:rsidP="005551FD">
            <w:r>
              <w:t>trustee_name</w:t>
            </w:r>
          </w:p>
        </w:tc>
        <w:tc>
          <w:tcPr>
            <w:tcW w:w="1431" w:type="pct"/>
          </w:tcPr>
          <w:p w14:paraId="26A3A7DE" w14:textId="77777777"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14:paraId="6F6BB807"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127FD038"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C63A891"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46B3AB" w14:textId="77777777"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14:paraId="01677DAB" w14:textId="77777777"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A4CB4BA" w14:textId="77777777"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w:t>
            </w:r>
            <w:r w:rsidRPr="002F44A6">
              <w:rPr>
                <w:rFonts w:cstheme="minorHAnsi"/>
                <w:color w:val="000000"/>
              </w:rPr>
              <w:lastRenderedPageBreak/>
              <w:t xml:space="preserve">recommended that the case-insensitive operations are used for this </w:t>
            </w:r>
            <w:r w:rsidR="003E0A4B">
              <w:rPr>
                <w:rFonts w:cstheme="minorHAnsi"/>
                <w:color w:val="000000"/>
              </w:rPr>
              <w:t>property</w:t>
            </w:r>
            <w:r w:rsidR="003E0A4B">
              <w:rPr>
                <w:rStyle w:val="FootnoteReference"/>
                <w:rFonts w:cstheme="minorHAnsi"/>
                <w:color w:val="000000"/>
              </w:rPr>
              <w:footnoteReference w:id="240"/>
            </w:r>
            <w:r w:rsidRPr="002F44A6">
              <w:rPr>
                <w:rFonts w:cstheme="minorHAnsi"/>
                <w:color w:val="000000"/>
              </w:rPr>
              <w:t xml:space="preserve">. </w:t>
            </w:r>
          </w:p>
          <w:p w14:paraId="6BBE38D5" w14:textId="77777777"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B973318" w14:textId="640DC56F" w:rsidR="009D530F" w:rsidRPr="00DE42C7" w:rsidRDefault="003E3DF8" w:rsidP="00EF617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footnoteReference w:id="241"/>
            </w:r>
          </w:p>
        </w:tc>
      </w:tr>
      <w:tr w:rsidR="009D530F" w:rsidRPr="00E74797" w14:paraId="71B43197" w14:textId="77777777" w:rsidTr="005551FD">
        <w:tc>
          <w:tcPr>
            <w:cnfStyle w:val="001000000000" w:firstRow="0" w:lastRow="0" w:firstColumn="1" w:lastColumn="0" w:oddVBand="0" w:evenVBand="0" w:oddHBand="0" w:evenHBand="0" w:firstRowFirstColumn="0" w:firstRowLastColumn="0" w:lastRowFirstColumn="0" w:lastRowLastColumn="0"/>
            <w:tcW w:w="1086" w:type="pct"/>
          </w:tcPr>
          <w:p w14:paraId="1D287DDD" w14:textId="77777777" w:rsidR="009D530F" w:rsidRDefault="009D530F" w:rsidP="005551FD">
            <w:r>
              <w:lastRenderedPageBreak/>
              <w:t>trustee_sid</w:t>
            </w:r>
          </w:p>
        </w:tc>
        <w:tc>
          <w:tcPr>
            <w:tcW w:w="1431" w:type="pct"/>
          </w:tcPr>
          <w:p w14:paraId="357152BD" w14:textId="77777777" w:rsidR="00C15D6D" w:rsidRDefault="009D530F" w:rsidP="005551FD">
            <w:pPr>
              <w:cnfStyle w:val="000000000000" w:firstRow="0" w:lastRow="0" w:firstColumn="0" w:lastColumn="0" w:oddVBand="0" w:evenVBand="0" w:oddHBand="0" w:evenHBand="0" w:firstRowFirstColumn="0" w:firstRowLastColumn="0" w:lastRowFirstColumn="0" w:lastRowLastColumn="0"/>
            </w:pPr>
            <w:r>
              <w:t>oval-def:</w:t>
            </w:r>
          </w:p>
          <w:p w14:paraId="577FF320" w14:textId="77777777" w:rsidR="009D530F" w:rsidRDefault="009D530F"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629F03FD" w14:textId="77777777" w:rsidR="009D530F" w:rsidRDefault="009D530F"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968FA4C" w14:textId="77777777" w:rsidR="009D530F" w:rsidRDefault="009D530F"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B56F2FA" w14:textId="77777777" w:rsidR="009D530F" w:rsidRPr="00DE42C7" w:rsidRDefault="009D530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9D530F" w:rsidRPr="00E74797" w14:paraId="7F50AB7A"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8DF66B7" w14:textId="77777777" w:rsidR="009D530F" w:rsidRDefault="009D530F" w:rsidP="005551FD">
            <w:r>
              <w:t>trustee_domain</w:t>
            </w:r>
          </w:p>
        </w:tc>
        <w:tc>
          <w:tcPr>
            <w:tcW w:w="1431" w:type="pct"/>
          </w:tcPr>
          <w:p w14:paraId="1D7453DF" w14:textId="77777777"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14:paraId="12C2603D"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45F2CFEA"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F1F0FFD"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5B5176E" w14:textId="77777777" w:rsidR="009D530F" w:rsidRPr="00DE42C7" w:rsidRDefault="009D530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54CF6353" w14:textId="77777777" w:rsidR="005551FD" w:rsidRDefault="005551FD" w:rsidP="005551FD"/>
    <w:p w14:paraId="332258AB" w14:textId="77777777" w:rsidR="005551FD" w:rsidRPr="008B05C1" w:rsidRDefault="005551FD" w:rsidP="00BE7B76">
      <w:pPr>
        <w:pStyle w:val="Heading2"/>
        <w:numPr>
          <w:ilvl w:val="1"/>
          <w:numId w:val="6"/>
        </w:numPr>
      </w:pPr>
      <w:bookmarkStart w:id="116" w:name="_Toc334363053"/>
      <w:r w:rsidRPr="008B05C1">
        <w:t>win-sc:</w:t>
      </w:r>
      <w:r>
        <w:t>sid_sid_item</w:t>
      </w:r>
      <w:bookmarkEnd w:id="116"/>
    </w:p>
    <w:p w14:paraId="47B07914" w14:textId="77777777" w:rsidR="005551FD" w:rsidRPr="009156DE"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5E098C">
        <w:rPr>
          <w:rFonts w:ascii="Courier New" w:hAnsi="Courier New" w:cs="Courier New"/>
        </w:rPr>
        <w:t>_</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r w:rsidRPr="009156DE">
        <w:rPr>
          <w:rFonts w:cstheme="minorHAnsi"/>
          <w:color w:val="000000"/>
        </w:rPr>
        <w:t>.</w:t>
      </w:r>
    </w:p>
    <w:p w14:paraId="5821CFC0" w14:textId="77777777" w:rsidR="005551FD" w:rsidRDefault="005551FD" w:rsidP="005551FD">
      <w:r>
        <w:object w:dxaOrig="3639" w:dyaOrig="3169" w14:anchorId="5690CB28">
          <v:shape id="_x0000_i1073" type="#_x0000_t75" style="width:180pt;height:157pt" o:ole="">
            <v:imagedata r:id="rId108" o:title=""/>
          </v:shape>
          <o:OLEObject Type="Embed" ProgID="Visio.Drawing.11" ShapeID="_x0000_i1073" DrawAspect="Content" ObjectID="_1408543170" r:id="rId10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14:paraId="6A659C47"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42BF0A3" w14:textId="77777777" w:rsidR="005551FD" w:rsidRDefault="005551FD" w:rsidP="005551FD">
            <w:pPr>
              <w:jc w:val="center"/>
              <w:rPr>
                <w:b w:val="0"/>
                <w:bCs w:val="0"/>
              </w:rPr>
            </w:pPr>
            <w:r>
              <w:t>Property</w:t>
            </w:r>
          </w:p>
        </w:tc>
        <w:tc>
          <w:tcPr>
            <w:tcW w:w="1431" w:type="pct"/>
          </w:tcPr>
          <w:p w14:paraId="44BB68AB"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64AB3E96"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188CF1DD"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22757F1"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E0A4B" w:rsidRPr="00E74797" w14:paraId="3BDA6EB1"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7294701" w14:textId="77777777" w:rsidR="003E0A4B" w:rsidRDefault="003E0A4B" w:rsidP="005551FD">
            <w:r>
              <w:t>trustee_name</w:t>
            </w:r>
          </w:p>
        </w:tc>
        <w:tc>
          <w:tcPr>
            <w:tcW w:w="1431" w:type="pct"/>
          </w:tcPr>
          <w:p w14:paraId="6595CAD3" w14:textId="77777777"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14:paraId="3E92FC36"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27E26B40"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439429A"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BCEB4F" w14:textId="77777777"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14:paraId="519BF59D"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72A5F8D" w14:textId="77777777"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 xml:space="preserve">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property</w:t>
            </w:r>
            <w:r>
              <w:rPr>
                <w:rStyle w:val="FootnoteReference"/>
                <w:rFonts w:cstheme="minorHAnsi"/>
                <w:color w:val="000000"/>
              </w:rPr>
              <w:footnoteReference w:id="242"/>
            </w:r>
            <w:r w:rsidRPr="002F44A6">
              <w:rPr>
                <w:rFonts w:cstheme="minorHAnsi"/>
                <w:color w:val="000000"/>
              </w:rPr>
              <w:t xml:space="preserve">. </w:t>
            </w:r>
          </w:p>
          <w:p w14:paraId="5FA0840E"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BF6F324" w14:textId="03B2CDDB" w:rsidR="003E0A4B" w:rsidRPr="00DE42C7" w:rsidRDefault="003E3DF8"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43"/>
            </w:r>
          </w:p>
        </w:tc>
      </w:tr>
      <w:tr w:rsidR="003E0A4B" w:rsidRPr="00E74797" w14:paraId="65B54885" w14:textId="77777777" w:rsidTr="005551FD">
        <w:tc>
          <w:tcPr>
            <w:cnfStyle w:val="001000000000" w:firstRow="0" w:lastRow="0" w:firstColumn="1" w:lastColumn="0" w:oddVBand="0" w:evenVBand="0" w:oddHBand="0" w:evenHBand="0" w:firstRowFirstColumn="0" w:firstRowLastColumn="0" w:lastRowFirstColumn="0" w:lastRowLastColumn="0"/>
            <w:tcW w:w="1086" w:type="pct"/>
          </w:tcPr>
          <w:p w14:paraId="45D54222" w14:textId="77777777" w:rsidR="003E0A4B" w:rsidRDefault="003E0A4B" w:rsidP="005551FD">
            <w:r>
              <w:lastRenderedPageBreak/>
              <w:t>trustee_sid</w:t>
            </w:r>
          </w:p>
        </w:tc>
        <w:tc>
          <w:tcPr>
            <w:tcW w:w="1431" w:type="pct"/>
          </w:tcPr>
          <w:p w14:paraId="2156F748" w14:textId="77777777" w:rsidR="00C15D6D" w:rsidRDefault="003E0A4B" w:rsidP="005551FD">
            <w:pPr>
              <w:cnfStyle w:val="000000000000" w:firstRow="0" w:lastRow="0" w:firstColumn="0" w:lastColumn="0" w:oddVBand="0" w:evenVBand="0" w:oddHBand="0" w:evenHBand="0" w:firstRowFirstColumn="0" w:firstRowLastColumn="0" w:lastRowFirstColumn="0" w:lastRowLastColumn="0"/>
            </w:pPr>
            <w:r>
              <w:t>oval-sc:</w:t>
            </w:r>
          </w:p>
          <w:p w14:paraId="20595256" w14:textId="77777777" w:rsidR="003E0A4B" w:rsidRDefault="003E0A4B" w:rsidP="005551F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1DB8642B" w14:textId="77777777" w:rsidR="003E0A4B" w:rsidRDefault="003E0A4B"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5E77E91" w14:textId="77777777" w:rsidR="003E0A4B" w:rsidRDefault="003E0A4B"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EF5C50" w14:textId="77777777" w:rsidR="003E0A4B" w:rsidRPr="00DE42C7" w:rsidRDefault="003E0A4B"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3E0A4B" w:rsidRPr="00E74797" w14:paraId="118BA821"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6ABFFE3" w14:textId="77777777" w:rsidR="003E0A4B" w:rsidRDefault="003E0A4B" w:rsidP="005551FD">
            <w:r>
              <w:t>trustee_domain</w:t>
            </w:r>
          </w:p>
        </w:tc>
        <w:tc>
          <w:tcPr>
            <w:tcW w:w="1431" w:type="pct"/>
          </w:tcPr>
          <w:p w14:paraId="3F84A50C" w14:textId="77777777"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14:paraId="5EBC8151"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00B9F6F7"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94422D7"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5F98C64" w14:textId="77777777"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35BDBEA0" w14:textId="77777777" w:rsidR="005551FD" w:rsidRDefault="005551FD" w:rsidP="005551FD"/>
    <w:p w14:paraId="4B46C249" w14:textId="77777777" w:rsidR="00D86779" w:rsidRDefault="00D86779" w:rsidP="00BE7B76">
      <w:pPr>
        <w:pStyle w:val="Heading2"/>
        <w:numPr>
          <w:ilvl w:val="1"/>
          <w:numId w:val="6"/>
        </w:numPr>
      </w:pPr>
      <w:bookmarkStart w:id="117" w:name="_Toc334363054"/>
      <w:r>
        <w:t>win-def:cmdlet_test</w:t>
      </w:r>
      <w:bookmarkEnd w:id="117"/>
    </w:p>
    <w:p w14:paraId="74985344" w14:textId="77777777" w:rsidR="00D86779" w:rsidRPr="002B2F43" w:rsidRDefault="00D86779" w:rsidP="00D86779">
      <w:pPr>
        <w:rPr>
          <w:rStyle w:val="Heading2Char"/>
        </w:rPr>
      </w:pPr>
      <w:r>
        <w:t xml:space="preserve">The </w:t>
      </w:r>
      <w:r w:rsidR="00091F29">
        <w:rPr>
          <w:rFonts w:ascii="Courier New" w:hAnsi="Courier New" w:cs="Courier New"/>
        </w:rPr>
        <w:t>cmdlet</w:t>
      </w:r>
      <w:r>
        <w:rPr>
          <w:rFonts w:ascii="Courier New" w:hAnsi="Courier New" w:cs="Courier New"/>
        </w:rPr>
        <w:t>_</w:t>
      </w:r>
      <w:r w:rsidRPr="00415240">
        <w:rPr>
          <w:rFonts w:ascii="Courier New" w:hAnsi="Courier New" w:cs="Courier New"/>
        </w:rPr>
        <w:t>test</w:t>
      </w:r>
      <w:r>
        <w:rPr>
          <w:rFonts w:ascii="Courier New" w:hAnsi="Courier New" w:cs="Courier New"/>
        </w:rPr>
        <w:t xml:space="preserve"> </w:t>
      </w:r>
      <w:r>
        <w:rPr>
          <w:rFonts w:cstheme="minorHAnsi"/>
        </w:rPr>
        <w:t>is</w:t>
      </w:r>
      <w:r w:rsidRPr="00D16A0D">
        <w:rPr>
          <w:rFonts w:cstheme="minorHAnsi"/>
        </w:rPr>
        <w:t xml:space="preserve"> used to </w:t>
      </w:r>
      <w:r w:rsidR="00091F29">
        <w:rPr>
          <w:rFonts w:cstheme="minorHAnsi"/>
        </w:rPr>
        <w:t>leverage a Powershell cmdlet to check a Windows system.</w:t>
      </w:r>
      <w:r w:rsidRPr="00D16A0D">
        <w:rPr>
          <w:rFonts w:cstheme="minorHAnsi"/>
        </w:rPr>
        <w:t xml:space="preserve"> </w:t>
      </w:r>
      <w:r>
        <w:rPr>
          <w:rFonts w:cstheme="minorHAnsi"/>
        </w:rPr>
        <w:t xml:space="preserve"> </w:t>
      </w:r>
      <w:r w:rsidRPr="00A42797">
        <w:rPr>
          <w:rFonts w:cstheme="minorHAnsi"/>
        </w:rPr>
        <w:t>T</w:t>
      </w:r>
      <w:r>
        <w:t xml:space="preserve">he </w:t>
      </w:r>
      <w:r w:rsidR="00091F29">
        <w:rPr>
          <w:rFonts w:ascii="Courier New" w:hAnsi="Courier New" w:cs="Courier New"/>
        </w:rPr>
        <w:t>cmdlet</w:t>
      </w:r>
      <w:r>
        <w:rPr>
          <w:rFonts w:ascii="Courier New" w:hAnsi="Courier New" w:cs="Courier New"/>
        </w:rPr>
        <w:t>_</w:t>
      </w:r>
      <w:r>
        <w:rPr>
          <w:rFonts w:ascii="Courier New" w:hAnsi="Courier New"/>
        </w:rPr>
        <w:t>test</w:t>
      </w:r>
      <w:r>
        <w:t xml:space="preserve"> MUST reference one </w:t>
      </w:r>
      <w:r w:rsidR="00091F29">
        <w:rPr>
          <w:rFonts w:ascii="Courier New" w:hAnsi="Courier New" w:cs="Courier New"/>
        </w:rPr>
        <w:t>cmdlet</w:t>
      </w:r>
      <w:r>
        <w:rPr>
          <w:rFonts w:ascii="Courier New" w:hAnsi="Courier New" w:cs="Courier New"/>
        </w:rPr>
        <w:t>_</w:t>
      </w:r>
      <w:r w:rsidRPr="00DE6F69">
        <w:rPr>
          <w:rFonts w:ascii="Courier New" w:hAnsi="Courier New"/>
        </w:rPr>
        <w:t>object</w:t>
      </w:r>
      <w:r>
        <w:t xml:space="preserve"> and zero or more </w:t>
      </w:r>
      <w:r w:rsidR="00091F29">
        <w:rPr>
          <w:rFonts w:ascii="Courier New" w:hAnsi="Courier New" w:cs="Courier New"/>
        </w:rPr>
        <w:t>cmdlet</w:t>
      </w:r>
      <w:r>
        <w:rPr>
          <w:rFonts w:ascii="Courier New" w:hAnsi="Courier New" w:cs="Courier New"/>
        </w:rPr>
        <w:t>_</w:t>
      </w:r>
      <w:r w:rsidRPr="00DE6F69">
        <w:rPr>
          <w:rFonts w:ascii="Courier New" w:hAnsi="Courier New"/>
        </w:rPr>
        <w:t>states</w:t>
      </w:r>
      <w:r w:rsidR="003E0A4B">
        <w:rPr>
          <w:rStyle w:val="FootnoteReference"/>
          <w:rFonts w:ascii="Courier New" w:hAnsi="Courier New"/>
        </w:rPr>
        <w:footnoteReference w:id="244"/>
      </w:r>
      <w:r w:rsidRPr="003E0A4B">
        <w:rPr>
          <w:rFonts w:cstheme="minorHAnsi"/>
        </w:rPr>
        <w:t>.</w:t>
      </w:r>
      <w:r>
        <w:br/>
      </w:r>
      <w:r w:rsidR="008400D7">
        <w:object w:dxaOrig="6102" w:dyaOrig="3881" w14:anchorId="0BCEA636">
          <v:shape id="_x0000_i1074" type="#_x0000_t75" style="width:306pt;height:192pt" o:ole="">
            <v:imagedata r:id="rId110" o:title=""/>
          </v:shape>
          <o:OLEObject Type="Embed" ProgID="Visio.Drawing.11" ShapeID="_x0000_i1074" DrawAspect="Content" ObjectID="_1408543171" r:id="rId111"/>
        </w:object>
      </w:r>
    </w:p>
    <w:p w14:paraId="12BF555C" w14:textId="77777777" w:rsidR="00D86779" w:rsidRDefault="00D86779" w:rsidP="00BE7B76">
      <w:pPr>
        <w:pStyle w:val="Heading3"/>
        <w:numPr>
          <w:ilvl w:val="2"/>
          <w:numId w:val="6"/>
        </w:numPr>
        <w:rPr>
          <w:rStyle w:val="Emphasis"/>
          <w:i w:val="0"/>
        </w:rPr>
      </w:pPr>
      <w:bookmarkStart w:id="118" w:name="_Toc334363055"/>
      <w:r w:rsidRPr="00143ED0">
        <w:rPr>
          <w:rStyle w:val="Emphasis"/>
          <w:i w:val="0"/>
        </w:rPr>
        <w:t xml:space="preserve">Known </w:t>
      </w:r>
      <w:r>
        <w:rPr>
          <w:rStyle w:val="Emphasis"/>
          <w:i w:val="0"/>
        </w:rPr>
        <w:t>Supported Platforms</w:t>
      </w:r>
      <w:bookmarkEnd w:id="118"/>
    </w:p>
    <w:p w14:paraId="513A756D" w14:textId="47F3E210" w:rsidR="00D86779" w:rsidRDefault="00D86779" w:rsidP="00BE7B76">
      <w:pPr>
        <w:pStyle w:val="ListParagraph"/>
        <w:numPr>
          <w:ilvl w:val="0"/>
          <w:numId w:val="3"/>
        </w:numPr>
      </w:pPr>
      <w:r>
        <w:t>Windows XP</w:t>
      </w:r>
      <w:r w:rsidR="00A65981">
        <w:t xml:space="preserve"> SP3</w:t>
      </w:r>
    </w:p>
    <w:p w14:paraId="4AB7A99E" w14:textId="77777777" w:rsidR="00D86779" w:rsidRDefault="00D86779" w:rsidP="00BE7B76">
      <w:pPr>
        <w:pStyle w:val="ListParagraph"/>
        <w:numPr>
          <w:ilvl w:val="0"/>
          <w:numId w:val="3"/>
        </w:numPr>
      </w:pPr>
      <w:r>
        <w:t>Windows Vista</w:t>
      </w:r>
    </w:p>
    <w:p w14:paraId="02F2F622" w14:textId="77777777" w:rsidR="00D86779" w:rsidRDefault="00D86779" w:rsidP="00BE7B76">
      <w:pPr>
        <w:pStyle w:val="ListParagraph"/>
        <w:numPr>
          <w:ilvl w:val="0"/>
          <w:numId w:val="3"/>
        </w:numPr>
      </w:pPr>
      <w:r>
        <w:t>Windows 7</w:t>
      </w:r>
    </w:p>
    <w:p w14:paraId="7234524E" w14:textId="16C3B2B6" w:rsidR="00A65981" w:rsidRDefault="00A65981" w:rsidP="00BE7B76">
      <w:pPr>
        <w:pStyle w:val="ListParagraph"/>
        <w:numPr>
          <w:ilvl w:val="0"/>
          <w:numId w:val="3"/>
        </w:numPr>
      </w:pPr>
      <w:r>
        <w:t>Windows 8</w:t>
      </w:r>
    </w:p>
    <w:p w14:paraId="5C467A03" w14:textId="13F13EE1" w:rsidR="00A65981" w:rsidRDefault="00A65981" w:rsidP="00BE7B76">
      <w:pPr>
        <w:pStyle w:val="ListParagraph"/>
        <w:numPr>
          <w:ilvl w:val="0"/>
          <w:numId w:val="3"/>
        </w:numPr>
      </w:pPr>
      <w:r>
        <w:lastRenderedPageBreak/>
        <w:t>Windows 10</w:t>
      </w:r>
    </w:p>
    <w:p w14:paraId="6CABBFFD" w14:textId="659BCA49" w:rsidR="00A65981" w:rsidRDefault="00A65981" w:rsidP="00BE7B76">
      <w:pPr>
        <w:pStyle w:val="ListParagraph"/>
        <w:numPr>
          <w:ilvl w:val="0"/>
          <w:numId w:val="3"/>
        </w:numPr>
      </w:pPr>
      <w:r>
        <w:t>Windows Server 2003</w:t>
      </w:r>
    </w:p>
    <w:p w14:paraId="2905FBDB" w14:textId="00676679" w:rsidR="00A65981" w:rsidRDefault="00A65981" w:rsidP="00BE7B76">
      <w:pPr>
        <w:pStyle w:val="ListParagraph"/>
        <w:numPr>
          <w:ilvl w:val="0"/>
          <w:numId w:val="3"/>
        </w:numPr>
      </w:pPr>
      <w:r>
        <w:t>Windows Server 2008 and R2</w:t>
      </w:r>
    </w:p>
    <w:p w14:paraId="24AC4889" w14:textId="19D2D400" w:rsidR="00A65981" w:rsidRPr="00CD0931" w:rsidRDefault="00A65981" w:rsidP="00BE7B76">
      <w:pPr>
        <w:pStyle w:val="ListParagraph"/>
        <w:numPr>
          <w:ilvl w:val="0"/>
          <w:numId w:val="3"/>
        </w:numPr>
      </w:pPr>
      <w:r>
        <w:t>Windows Server 2012</w:t>
      </w:r>
    </w:p>
    <w:p w14:paraId="3DD920C3" w14:textId="77777777" w:rsidR="00D86779" w:rsidRDefault="00D86779" w:rsidP="00BE7B76">
      <w:pPr>
        <w:pStyle w:val="Heading2"/>
        <w:numPr>
          <w:ilvl w:val="1"/>
          <w:numId w:val="6"/>
        </w:numPr>
      </w:pPr>
      <w:bookmarkStart w:id="119" w:name="_Toc334363056"/>
      <w:r>
        <w:t>win-def:</w:t>
      </w:r>
      <w:r w:rsidR="009A4C4B">
        <w:t>cmdlet</w:t>
      </w:r>
      <w:r>
        <w:t>_object</w:t>
      </w:r>
      <w:bookmarkEnd w:id="119"/>
      <w:r w:rsidDel="00341AB3">
        <w:t xml:space="preserve"> </w:t>
      </w:r>
    </w:p>
    <w:p w14:paraId="4DCAAB56" w14:textId="77777777" w:rsidR="009A4C4B" w:rsidRDefault="00D86779" w:rsidP="00D86779">
      <w:r w:rsidRPr="00D16A0D">
        <w:t xml:space="preserve">The </w:t>
      </w:r>
      <w:r w:rsidR="009A4C4B">
        <w:rPr>
          <w:rFonts w:ascii="Courier New" w:hAnsi="Courier New" w:cs="Courier New"/>
        </w:rPr>
        <w:t>cmdlet</w:t>
      </w:r>
      <w:r w:rsidRPr="00D16A0D">
        <w:rPr>
          <w:rFonts w:ascii="Courier New" w:hAnsi="Courier New" w:cs="Courier New"/>
        </w:rPr>
        <w:t>_object</w:t>
      </w:r>
      <w:r w:rsidR="009A4C4B">
        <w:rPr>
          <w:rFonts w:ascii="Courier New" w:hAnsi="Courier New" w:cs="Courier New"/>
        </w:rPr>
        <w:t xml:space="preserve"> </w:t>
      </w:r>
      <w:r w:rsidRPr="00D16A0D">
        <w:t>construct defines the applicable</w:t>
      </w:r>
      <w:r w:rsidR="009A4C4B">
        <w:t xml:space="preserve"> set of cmdlets and parameters that should be collected and represented as </w:t>
      </w:r>
      <w:r w:rsidR="009A4C4B" w:rsidRPr="009A4C4B">
        <w:rPr>
          <w:rFonts w:ascii="Courier New" w:hAnsi="Courier New" w:cs="Courier New"/>
        </w:rPr>
        <w:t>cmdlet_items</w:t>
      </w:r>
      <w:r w:rsidR="003E0A4B">
        <w:rPr>
          <w:rStyle w:val="FootnoteReference"/>
          <w:rFonts w:ascii="Courier New" w:hAnsi="Courier New" w:cs="Courier New"/>
        </w:rPr>
        <w:footnoteReference w:id="245"/>
      </w:r>
      <w:r w:rsidR="009A4C4B" w:rsidRPr="00CD2CD0">
        <w:t>.</w:t>
      </w:r>
      <w:r w:rsidRPr="00D16A0D">
        <w:t xml:space="preserve"> </w:t>
      </w:r>
    </w:p>
    <w:p w14:paraId="731BF28F" w14:textId="77777777" w:rsidR="009A4C4B" w:rsidRDefault="009A4C4B" w:rsidP="00D86779">
      <w:r w:rsidRPr="009A4C4B">
        <w:t>In order to ensure the consistency of PowerShell cmdlet support among OVAL interpreters</w:t>
      </w:r>
      <w:r>
        <w:t>,</w:t>
      </w:r>
      <w:r w:rsidRPr="009A4C4B">
        <w:t xml:space="preserve"> as well as ensure that the state of a system is not changed, every OVAL interpreter must imple</w:t>
      </w:r>
      <w:r>
        <w:t>ment the following requirements.</w:t>
      </w:r>
      <w:r w:rsidRPr="009A4C4B">
        <w:t xml:space="preserve"> An OVAL interpreter </w:t>
      </w:r>
      <w:r>
        <w:t>MUST ONLY</w:t>
      </w:r>
      <w:r w:rsidRPr="009A4C4B">
        <w:t xml:space="preserve"> support the processing of the verbs specified in the EntityObjectCmdletVerbType. If a cmdlet verb that is not defined in this enumeration is discovered, an error </w:t>
      </w:r>
      <w:r>
        <w:t>SHOULD be</w:t>
      </w:r>
      <w:r w:rsidRPr="009A4C4B">
        <w:t xml:space="preserve"> </w:t>
      </w:r>
      <w:r>
        <w:t>reported and the cmdlet MUST NOT</w:t>
      </w:r>
      <w:r w:rsidRPr="009A4C4B">
        <w:t xml:space="preserve"> be executed on the system. While XML Schema validation will enforce this require</w:t>
      </w:r>
      <w:r>
        <w:t>ment, it is STRONGLY RECOMMENDED</w:t>
      </w:r>
      <w:r w:rsidRPr="009A4C4B">
        <w:t xml:space="preserve"> that OVAL interpreters implement a whitelist of allowed cmdlets. This can be done using constrained runspaces which can limit the PowerShell execution environment. For more information, please see Microsoft</w:t>
      </w:r>
      <w:r w:rsidR="00336F22">
        <w:t>'</w:t>
      </w:r>
      <w:r w:rsidRPr="009A4C4B">
        <w:t>s documentation on Windows PowerShell Host Application Concepts</w:t>
      </w:r>
      <w:r w:rsidR="00507D7F">
        <w:rPr>
          <w:rStyle w:val="FootnoteReference"/>
        </w:rPr>
        <w:footnoteReference w:id="246"/>
      </w:r>
      <w:r w:rsidRPr="009A4C4B">
        <w:t xml:space="preserve">. </w:t>
      </w:r>
      <w:r w:rsidR="0030267E">
        <w:t>Certain attributes (such as nouns, verbs, and parameter names) SHOULD align with the MSDN documentation</w:t>
      </w:r>
      <w:r w:rsidR="00507D7F">
        <w:rPr>
          <w:rStyle w:val="FootnoteReference"/>
        </w:rPr>
        <w:footnoteReference w:id="247"/>
      </w:r>
      <w:r w:rsidR="0030267E">
        <w:t>.</w:t>
      </w:r>
    </w:p>
    <w:p w14:paraId="12353C82" w14:textId="77777777" w:rsidR="00D86779" w:rsidRDefault="009A4C4B" w:rsidP="00D86779">
      <w:r w:rsidRPr="009A4C4B">
        <w:t xml:space="preserve">Furthermore, it is strongly recommended that OVAL interpreters also implement PowerShell support with the NoLanguage mode enabled. The NoLanguage mode ensures that scripts that need to be evaluated are not allowed in the runspace. For more information about the NoLanguage mode, please </w:t>
      </w:r>
      <w:r w:rsidRPr="009A4C4B">
        <w:lastRenderedPageBreak/>
        <w:t>see Microsoft</w:t>
      </w:r>
      <w:r w:rsidR="00336F22">
        <w:t>'</w:t>
      </w:r>
      <w:r w:rsidRPr="009A4C4B">
        <w:t>s documentation on the PSLanguageMode enumeration</w:t>
      </w:r>
      <w:r w:rsidR="00507D7F">
        <w:rPr>
          <w:rStyle w:val="FootnoteReference"/>
        </w:rPr>
        <w:footnoteReference w:id="248"/>
      </w:r>
      <w:r w:rsidRPr="009A4C4B">
        <w:t>.</w:t>
      </w:r>
      <w:r w:rsidR="00EF4E57" w:rsidRPr="00EF4E57">
        <w:t xml:space="preserve"> </w:t>
      </w:r>
      <w:r w:rsidR="00B0095E">
        <w:object w:dxaOrig="7176" w:dyaOrig="3874" w14:anchorId="11CB0F95">
          <v:shape id="_x0000_i1075" type="#_x0000_t75" style="width:5in;height:192pt" o:ole="">
            <v:imagedata r:id="rId112" o:title=""/>
          </v:shape>
          <o:OLEObject Type="Embed" ProgID="Visio.Drawing.11" ShapeID="_x0000_i1075" DrawAspect="Content" ObjectID="_1408543172" r:id="rId113"/>
        </w:object>
      </w:r>
    </w:p>
    <w:p w14:paraId="1F5EF1B7" w14:textId="77777777" w:rsidR="002578C9" w:rsidRDefault="002578C9" w:rsidP="00D86779"/>
    <w:p w14:paraId="186BAC96" w14:textId="77777777" w:rsidR="002578C9" w:rsidRDefault="002578C9" w:rsidP="00D86779"/>
    <w:p w14:paraId="75C8A552" w14:textId="77777777" w:rsidR="002578C9" w:rsidRDefault="002578C9" w:rsidP="00D86779"/>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828"/>
        <w:gridCol w:w="1264"/>
        <w:gridCol w:w="915"/>
        <w:gridCol w:w="2874"/>
      </w:tblGrid>
      <w:tr w:rsidR="007674A6" w14:paraId="555697E3" w14:textId="77777777" w:rsidTr="00412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14:paraId="2D7B28C9" w14:textId="77777777" w:rsidR="009A4C4B" w:rsidRDefault="009A4C4B" w:rsidP="007F71E3">
            <w:pPr>
              <w:jc w:val="center"/>
              <w:rPr>
                <w:b w:val="0"/>
                <w:bCs w:val="0"/>
              </w:rPr>
            </w:pPr>
            <w:r>
              <w:t>Property</w:t>
            </w:r>
          </w:p>
        </w:tc>
        <w:tc>
          <w:tcPr>
            <w:tcW w:w="1086" w:type="pct"/>
          </w:tcPr>
          <w:p w14:paraId="68D8735F"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5" w:type="pct"/>
          </w:tcPr>
          <w:p w14:paraId="52CEE0DF"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4" w:type="pct"/>
          </w:tcPr>
          <w:p w14:paraId="6595B149"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339" w:type="pct"/>
          </w:tcPr>
          <w:p w14:paraId="3ABF3B66"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674A6" w14:paraId="1992B42C" w14:textId="77777777" w:rsidTr="00412CA9">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47" w:type="pct"/>
          </w:tcPr>
          <w:p w14:paraId="760DC584" w14:textId="77777777" w:rsidR="009A4C4B" w:rsidRDefault="009A4C4B" w:rsidP="007F71E3">
            <w:r>
              <w:t>set</w:t>
            </w:r>
          </w:p>
        </w:tc>
        <w:tc>
          <w:tcPr>
            <w:tcW w:w="1086" w:type="pct"/>
          </w:tcPr>
          <w:p w14:paraId="095F41EE"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oval-def:set</w:t>
            </w:r>
          </w:p>
        </w:tc>
        <w:tc>
          <w:tcPr>
            <w:tcW w:w="535" w:type="pct"/>
          </w:tcPr>
          <w:p w14:paraId="26710D5F"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14:paraId="5A1ABB0B" w14:textId="77777777" w:rsidR="009A4C4B" w:rsidRDefault="00412CA9" w:rsidP="007F71E3">
            <w:pPr>
              <w:cnfStyle w:val="000000100000" w:firstRow="0" w:lastRow="0" w:firstColumn="0" w:lastColumn="0" w:oddVBand="0" w:evenVBand="0" w:oddHBand="1" w:evenHBand="0" w:firstRowFirstColumn="0" w:firstRowLastColumn="0" w:lastRowFirstColumn="0" w:lastRowLastColumn="0"/>
            </w:pPr>
            <w:r>
              <w:t>false</w:t>
            </w:r>
          </w:p>
        </w:tc>
        <w:tc>
          <w:tcPr>
            <w:tcW w:w="2339" w:type="pct"/>
          </w:tcPr>
          <w:p w14:paraId="4E86846A" w14:textId="77777777" w:rsidR="009A4C4B" w:rsidRDefault="009A4C4B" w:rsidP="00412C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_items</w:t>
            </w:r>
            <w:r>
              <w:t xml:space="preserve"> </w:t>
            </w:r>
            <w:r w:rsidRPr="00634E48">
              <w:t xml:space="preserve">that are identified by one or more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634E48">
              <w:t>.</w:t>
            </w:r>
          </w:p>
        </w:tc>
      </w:tr>
      <w:tr w:rsidR="007674A6" w:rsidRPr="009967D6" w14:paraId="3F2A6375"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2C16B169" w14:textId="77777777" w:rsidR="00412CA9" w:rsidRDefault="00412CA9">
            <w:pPr>
              <w:rPr>
                <w:sz w:val="24"/>
                <w:szCs w:val="24"/>
              </w:rPr>
            </w:pPr>
            <w:r>
              <w:t>module_name</w:t>
            </w:r>
          </w:p>
        </w:tc>
        <w:tc>
          <w:tcPr>
            <w:tcW w:w="1086" w:type="pct"/>
          </w:tcPr>
          <w:p w14:paraId="7DA0D02C" w14:textId="77777777" w:rsidR="00412CA9" w:rsidRPr="0031429A" w:rsidRDefault="00935760" w:rsidP="007F71E3">
            <w:pPr>
              <w:cnfStyle w:val="000000000000" w:firstRow="0" w:lastRow="0" w:firstColumn="0" w:lastColumn="0" w:oddVBand="0" w:evenVBand="0" w:oddHBand="0" w:evenHBand="0" w:firstRowFirstColumn="0" w:firstRowLastColumn="0" w:lastRowFirstColumn="0" w:lastRowLastColumn="0"/>
            </w:pPr>
            <w:r>
              <w:t>oval</w:t>
            </w:r>
            <w:r w:rsidR="00412CA9">
              <w:t>-def:EntityObjectStringType</w:t>
            </w:r>
          </w:p>
        </w:tc>
        <w:tc>
          <w:tcPr>
            <w:tcW w:w="535" w:type="pct"/>
          </w:tcPr>
          <w:p w14:paraId="1D5F2FAF" w14:textId="77777777" w:rsidR="00412CA9" w:rsidRPr="0031429A"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14:paraId="67B4FE40" w14:textId="77777777" w:rsidR="00412CA9" w:rsidRPr="00E74797"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258AC780" w14:textId="77777777" w:rsidR="00243C50" w:rsidRDefault="00412CA9"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005B43E3">
              <w:rPr>
                <w:rFonts w:cstheme="minorHAnsi"/>
                <w:color w:val="000000"/>
              </w:rPr>
              <w:t>he name of the module that defines the cmdlet</w:t>
            </w:r>
            <w:r w:rsidR="00325F30">
              <w:rPr>
                <w:rStyle w:val="FootnoteReference"/>
                <w:rFonts w:cstheme="minorHAnsi"/>
                <w:color w:val="000000"/>
              </w:rPr>
              <w:footnoteReference w:id="249"/>
            </w:r>
            <w:r w:rsidR="005B43E3">
              <w:rPr>
                <w:rFonts w:cstheme="minorHAnsi"/>
                <w:color w:val="000000"/>
              </w:rPr>
              <w:t>.</w:t>
            </w:r>
            <w:r w:rsidR="006C5A8C">
              <w:rPr>
                <w:rFonts w:cstheme="minorHAnsi"/>
                <w:color w:val="000000"/>
              </w:rPr>
              <w:t xml:space="preserve"> When set using the New-Module command in Powershell, the default name is __DynamicModule_PATHID where </w:t>
            </w:r>
            <w:r w:rsidR="00336F22">
              <w:rPr>
                <w:rFonts w:cstheme="minorHAnsi"/>
                <w:color w:val="000000"/>
              </w:rPr>
              <w:t>"</w:t>
            </w:r>
            <w:r w:rsidR="006C5A8C">
              <w:rPr>
                <w:rFonts w:cstheme="minorHAnsi"/>
                <w:color w:val="000000"/>
              </w:rPr>
              <w:t>PATHID</w:t>
            </w:r>
            <w:r w:rsidR="00336F22">
              <w:rPr>
                <w:rFonts w:cstheme="minorHAnsi"/>
                <w:color w:val="000000"/>
              </w:rPr>
              <w:t>"</w:t>
            </w:r>
            <w:r w:rsidR="007F00B1">
              <w:rPr>
                <w:rFonts w:cstheme="minorHAnsi"/>
                <w:color w:val="000000"/>
              </w:rPr>
              <w:t xml:space="preserve"> is a unique identifier that specifies the path to the dynamic module</w:t>
            </w:r>
            <w:r w:rsidR="00325F30">
              <w:rPr>
                <w:rStyle w:val="FootnoteReference"/>
                <w:rFonts w:cstheme="minorHAnsi"/>
                <w:color w:val="000000"/>
              </w:rPr>
              <w:footnoteReference w:id="250"/>
            </w:r>
            <w:r w:rsidR="007F00B1">
              <w:rPr>
                <w:rFonts w:cstheme="minorHAnsi"/>
                <w:color w:val="000000"/>
              </w:rPr>
              <w:t xml:space="preserve">. </w:t>
            </w:r>
          </w:p>
          <w:p w14:paraId="581442B4" w14:textId="77777777"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C4FDEFD" w14:textId="77777777" w:rsidR="00412CA9" w:rsidRPr="009967D6" w:rsidRDefault="008F62C2"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it implies that it does not matter which module name the command comes from.</w:t>
            </w:r>
          </w:p>
        </w:tc>
      </w:tr>
      <w:tr w:rsidR="007674A6" w:rsidRPr="00E74797" w14:paraId="7635DF27" w14:textId="7777777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14:paraId="58364749" w14:textId="77777777" w:rsidR="00412CA9" w:rsidRDefault="00412CA9">
            <w:pPr>
              <w:rPr>
                <w:sz w:val="24"/>
                <w:szCs w:val="24"/>
              </w:rPr>
            </w:pPr>
            <w:r>
              <w:lastRenderedPageBreak/>
              <w:t>module_id</w:t>
            </w:r>
          </w:p>
        </w:tc>
        <w:tc>
          <w:tcPr>
            <w:tcW w:w="1086" w:type="pct"/>
          </w:tcPr>
          <w:p w14:paraId="355995CF" w14:textId="77777777" w:rsidR="00412CA9" w:rsidRPr="0031429A" w:rsidRDefault="00935760" w:rsidP="00935760">
            <w:pPr>
              <w:cnfStyle w:val="000000100000" w:firstRow="0" w:lastRow="0" w:firstColumn="0" w:lastColumn="0" w:oddVBand="0" w:evenVBand="0" w:oddHBand="1" w:evenHBand="0" w:firstRowFirstColumn="0" w:firstRowLastColumn="0" w:lastRowFirstColumn="0" w:lastRowLastColumn="0"/>
            </w:pPr>
            <w:r>
              <w:t>win</w:t>
            </w:r>
            <w:r w:rsidR="00412CA9">
              <w:t>-def:EntityObject</w:t>
            </w:r>
            <w:r>
              <w:t>GUID</w:t>
            </w:r>
            <w:r w:rsidR="00412CA9">
              <w:t>Type</w:t>
            </w:r>
          </w:p>
        </w:tc>
        <w:tc>
          <w:tcPr>
            <w:tcW w:w="535" w:type="pct"/>
          </w:tcPr>
          <w:p w14:paraId="48D4FB51"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14:paraId="2DBA3974" w14:textId="77777777" w:rsidR="00412CA9" w:rsidRPr="00E74797" w:rsidRDefault="00412CA9"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5C3AE79D" w14:textId="77777777" w:rsidR="00243C50" w:rsidRDefault="00B05BEC"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global unique identifier</w:t>
            </w:r>
            <w:r w:rsidR="006C5A8C">
              <w:rPr>
                <w:rFonts w:cstheme="minorHAnsi"/>
                <w:color w:val="000000"/>
              </w:rPr>
              <w:t xml:space="preserve"> (GUID)</w:t>
            </w:r>
            <w:r>
              <w:rPr>
                <w:rFonts w:cstheme="minorHAnsi"/>
                <w:color w:val="000000"/>
              </w:rPr>
              <w:t xml:space="preserve"> instituted so as to avoid module conflict. </w:t>
            </w:r>
            <w:r w:rsidR="006C5A8C">
              <w:rPr>
                <w:rFonts w:cstheme="minorHAnsi"/>
                <w:color w:val="000000"/>
              </w:rPr>
              <w:t xml:space="preserve">This is in the form A-B-C-D-E where A is an 8-digit </w:t>
            </w:r>
            <w:r w:rsidR="007F00B1">
              <w:rPr>
                <w:rFonts w:cstheme="minorHAnsi"/>
                <w:color w:val="000000"/>
              </w:rPr>
              <w:t>hexadecimal number</w:t>
            </w:r>
            <w:r w:rsidR="006C5A8C">
              <w:rPr>
                <w:rFonts w:cstheme="minorHAnsi"/>
                <w:color w:val="000000"/>
              </w:rPr>
              <w:t xml:space="preserve">, B, C, and D are 4-digit </w:t>
            </w:r>
            <w:r w:rsidR="007F00B1">
              <w:rPr>
                <w:rFonts w:cstheme="minorHAnsi"/>
                <w:color w:val="000000"/>
              </w:rPr>
              <w:t>hexadecimal numbers</w:t>
            </w:r>
            <w:r w:rsidR="006C5A8C">
              <w:rPr>
                <w:rFonts w:cstheme="minorHAnsi"/>
                <w:color w:val="000000"/>
              </w:rPr>
              <w:t xml:space="preserve">, and E is a 12-digit </w:t>
            </w:r>
            <w:r w:rsidR="007F00B1">
              <w:rPr>
                <w:rFonts w:cstheme="minorHAnsi"/>
                <w:color w:val="000000"/>
              </w:rPr>
              <w:t>hexadecimal number</w:t>
            </w:r>
            <w:r w:rsidR="00325F30">
              <w:rPr>
                <w:rStyle w:val="FootnoteReference"/>
                <w:rFonts w:cstheme="minorHAnsi"/>
                <w:color w:val="000000"/>
              </w:rPr>
              <w:footnoteReference w:id="251"/>
            </w:r>
            <w:r w:rsidR="006C5A8C">
              <w:rPr>
                <w:rFonts w:cstheme="minorHAnsi"/>
                <w:color w:val="000000"/>
              </w:rPr>
              <w:t>.</w:t>
            </w:r>
            <w:r w:rsidR="00024A89">
              <w:rPr>
                <w:rFonts w:cstheme="minorHAnsi"/>
                <w:color w:val="000000"/>
              </w:rPr>
              <w:t xml:space="preserve"> </w:t>
            </w:r>
          </w:p>
          <w:p w14:paraId="5AD44F05" w14:textId="77777777" w:rsidR="00243C50" w:rsidRDefault="00243C50"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DE85C9E" w14:textId="77777777" w:rsidR="00412CA9" w:rsidRPr="00E74797" w:rsidRDefault="00024A89"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If</w:t>
            </w:r>
            <w:r w:rsidR="006C5A8C">
              <w:rPr>
                <w:rFonts w:cstheme="minorHAnsi"/>
                <w:color w:val="000000"/>
              </w:rPr>
              <w:t xml:space="preserve"> </w:t>
            </w: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sidR="008F62C2">
              <w:rPr>
                <w:rFonts w:cstheme="minorHAnsi"/>
                <w:color w:val="000000"/>
              </w:rPr>
              <w:t>,  it implies that it does not matter which module GUID the command comes from.</w:t>
            </w:r>
          </w:p>
        </w:tc>
      </w:tr>
      <w:tr w:rsidR="007674A6" w:rsidRPr="00E74797" w14:paraId="12507E73"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0BBEDF7F" w14:textId="77777777" w:rsidR="00412CA9" w:rsidRDefault="00412CA9">
            <w:pPr>
              <w:rPr>
                <w:sz w:val="24"/>
                <w:szCs w:val="24"/>
              </w:rPr>
            </w:pPr>
            <w:r>
              <w:t>module_version</w:t>
            </w:r>
          </w:p>
        </w:tc>
        <w:tc>
          <w:tcPr>
            <w:tcW w:w="1086" w:type="pct"/>
          </w:tcPr>
          <w:p w14:paraId="3490B639" w14:textId="77777777"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14:paraId="2EAB6D31"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EntityObjectVersionType</w:t>
            </w:r>
          </w:p>
        </w:tc>
        <w:tc>
          <w:tcPr>
            <w:tcW w:w="535" w:type="pct"/>
          </w:tcPr>
          <w:p w14:paraId="0188CB65"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14:paraId="77EF85F4"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3AF2DE8C" w14:textId="77777777" w:rsidR="00412CA9" w:rsidRPr="00A31B32"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Module versi</w:t>
            </w:r>
            <w:r w:rsidR="007F00B1">
              <w:rPr>
                <w:rFonts w:cstheme="minorHAnsi"/>
                <w:color w:val="000000"/>
              </w:rPr>
              <w:t>on in the format of MAJOR.MINOR</w:t>
            </w:r>
            <w:r w:rsidR="00325F30">
              <w:rPr>
                <w:rStyle w:val="FootnoteReference"/>
                <w:rFonts w:cstheme="minorHAnsi"/>
                <w:color w:val="000000"/>
              </w:rPr>
              <w:footnoteReference w:id="252"/>
            </w:r>
            <w:r w:rsidR="007F00B1">
              <w:rPr>
                <w:rFonts w:cstheme="minorHAnsi"/>
                <w:color w:val="000000"/>
              </w:rPr>
              <w:t xml:space="preserve">. </w:t>
            </w:r>
            <w:r w:rsidR="008F62C2">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sidR="008F62C2">
              <w:rPr>
                <w:rFonts w:cstheme="minorHAnsi"/>
                <w:color w:val="000000"/>
              </w:rPr>
              <w:t>it implies that it does not matter which version of the module the command refers to.</w:t>
            </w:r>
          </w:p>
        </w:tc>
      </w:tr>
      <w:tr w:rsidR="007674A6" w:rsidRPr="00E74797" w14:paraId="102375DA" w14:textId="77777777" w:rsidTr="00AD32EE">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647" w:type="pct"/>
            <w:vAlign w:val="center"/>
          </w:tcPr>
          <w:p w14:paraId="350FB03C" w14:textId="77777777" w:rsidR="00412CA9" w:rsidRDefault="00412CA9">
            <w:pPr>
              <w:rPr>
                <w:sz w:val="24"/>
                <w:szCs w:val="24"/>
              </w:rPr>
            </w:pPr>
            <w:r>
              <w:t>verb</w:t>
            </w:r>
          </w:p>
        </w:tc>
        <w:tc>
          <w:tcPr>
            <w:tcW w:w="1086" w:type="pct"/>
          </w:tcPr>
          <w:p w14:paraId="35E8B8F3" w14:textId="77777777" w:rsidR="00C15D6D" w:rsidRDefault="00412CA9" w:rsidP="007F71E3">
            <w:pPr>
              <w:cnfStyle w:val="000000100000" w:firstRow="0" w:lastRow="0" w:firstColumn="0" w:lastColumn="0" w:oddVBand="0" w:evenVBand="0" w:oddHBand="1" w:evenHBand="0" w:firstRowFirstColumn="0" w:firstRowLastColumn="0" w:lastRowFirstColumn="0" w:lastRowLastColumn="0"/>
            </w:pPr>
            <w:r>
              <w:t>win-def:</w:t>
            </w:r>
          </w:p>
          <w:p w14:paraId="3C0C233C"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EntityObjectCmdletVerbType</w:t>
            </w:r>
          </w:p>
        </w:tc>
        <w:tc>
          <w:tcPr>
            <w:tcW w:w="535" w:type="pct"/>
          </w:tcPr>
          <w:p w14:paraId="38B09049"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14:paraId="689C120A"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39" w:type="pct"/>
          </w:tcPr>
          <w:p w14:paraId="466CFB73" w14:textId="77777777" w:rsidR="00243C50"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verb name of the cmdlet</w:t>
            </w:r>
            <w:r w:rsidR="00325F30">
              <w:rPr>
                <w:rStyle w:val="FootnoteReference"/>
                <w:rFonts w:cstheme="minorHAnsi"/>
                <w:color w:val="000000"/>
              </w:rPr>
              <w:footnoteReference w:id="253"/>
            </w:r>
            <w:r>
              <w:rPr>
                <w:rFonts w:cstheme="minorHAnsi"/>
                <w:color w:val="000000"/>
              </w:rPr>
              <w:t xml:space="preserve">. </w:t>
            </w:r>
            <w:r w:rsidR="007674A6">
              <w:rPr>
                <w:rFonts w:cstheme="minorHAnsi"/>
                <w:color w:val="000000"/>
              </w:rPr>
              <w:t>This verb specifies the action</w:t>
            </w:r>
            <w:r w:rsidR="00325F30">
              <w:rPr>
                <w:rStyle w:val="FootnoteReference"/>
                <w:rFonts w:cstheme="minorHAnsi"/>
                <w:color w:val="000000"/>
              </w:rPr>
              <w:footnoteReference w:id="254"/>
            </w:r>
            <w:r w:rsidR="007674A6">
              <w:rPr>
                <w:rFonts w:cstheme="minorHAnsi"/>
                <w:color w:val="000000"/>
              </w:rPr>
              <w:t xml:space="preserve"> taken by the cmdlet</w:t>
            </w:r>
            <w:r w:rsidR="00325F30">
              <w:rPr>
                <w:rFonts w:cstheme="minorHAnsi"/>
                <w:color w:val="000000"/>
              </w:rPr>
              <w:t>.</w:t>
            </w:r>
            <w:r w:rsidR="007674A6">
              <w:rPr>
                <w:rFonts w:cstheme="minorHAnsi"/>
                <w:color w:val="000000"/>
              </w:rPr>
              <w:t xml:space="preserve"> </w:t>
            </w:r>
          </w:p>
          <w:p w14:paraId="5DF7413E" w14:textId="77777777"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18ED8E3" w14:textId="77777777" w:rsidR="00412CA9" w:rsidRPr="00A31B32"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7674A6" w:rsidRPr="00E74797" w14:paraId="2A3FB46F"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3B6CE990" w14:textId="77777777" w:rsidR="00412CA9" w:rsidRDefault="00412CA9">
            <w:pPr>
              <w:rPr>
                <w:sz w:val="24"/>
                <w:szCs w:val="24"/>
              </w:rPr>
            </w:pPr>
            <w:r>
              <w:t>noun</w:t>
            </w:r>
          </w:p>
        </w:tc>
        <w:tc>
          <w:tcPr>
            <w:tcW w:w="1086" w:type="pct"/>
          </w:tcPr>
          <w:p w14:paraId="5C490A15" w14:textId="77777777"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14:paraId="7914C07C"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EntityObjectStringType</w:t>
            </w:r>
          </w:p>
        </w:tc>
        <w:tc>
          <w:tcPr>
            <w:tcW w:w="535" w:type="pct"/>
          </w:tcPr>
          <w:p w14:paraId="2C2954BA"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14:paraId="48A42AD4"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39" w:type="pct"/>
          </w:tcPr>
          <w:p w14:paraId="5D0BD6E3" w14:textId="77777777" w:rsidR="00412CA9" w:rsidRPr="00A31B32" w:rsidRDefault="005B43E3"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noun name of the cmdlet</w:t>
            </w:r>
            <w:r w:rsidR="00325F30">
              <w:rPr>
                <w:rStyle w:val="FootnoteReference"/>
                <w:rFonts w:cstheme="minorHAnsi"/>
                <w:color w:val="000000"/>
              </w:rPr>
              <w:footnoteReference w:id="255"/>
            </w:r>
            <w:r>
              <w:rPr>
                <w:rFonts w:cstheme="minorHAnsi"/>
                <w:color w:val="000000"/>
              </w:rPr>
              <w:t>.</w:t>
            </w:r>
            <w:r w:rsidR="00AD32EE">
              <w:rPr>
                <w:rFonts w:cstheme="minorHAnsi"/>
                <w:color w:val="000000"/>
              </w:rPr>
              <w:t xml:space="preserve"> </w:t>
            </w:r>
            <w:r w:rsidR="007674A6">
              <w:rPr>
                <w:rFonts w:cstheme="minorHAnsi"/>
                <w:color w:val="000000"/>
              </w:rPr>
              <w:t xml:space="preserve">This noun specifies </w:t>
            </w:r>
            <w:r w:rsidR="007674A6">
              <w:rPr>
                <w:rFonts w:cstheme="minorHAnsi"/>
                <w:color w:val="000000"/>
              </w:rPr>
              <w:lastRenderedPageBreak/>
              <w:t>the resource</w:t>
            </w:r>
            <w:r w:rsidR="00325F30">
              <w:rPr>
                <w:rStyle w:val="FootnoteReference"/>
                <w:rFonts w:cstheme="minorHAnsi"/>
                <w:color w:val="000000"/>
              </w:rPr>
              <w:footnoteReference w:id="256"/>
            </w:r>
            <w:r w:rsidR="007674A6">
              <w:rPr>
                <w:rFonts w:cstheme="minorHAnsi"/>
                <w:color w:val="000000"/>
              </w:rPr>
              <w:t xml:space="preserve"> that the cmdlet acts upon.</w:t>
            </w:r>
          </w:p>
        </w:tc>
      </w:tr>
      <w:tr w:rsidR="007674A6" w:rsidRPr="00E74797" w14:paraId="04EDFF5E" w14:textId="7777777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14:paraId="68F9C45D" w14:textId="77777777" w:rsidR="00412CA9" w:rsidRDefault="00412CA9">
            <w:pPr>
              <w:rPr>
                <w:sz w:val="24"/>
                <w:szCs w:val="24"/>
              </w:rPr>
            </w:pPr>
            <w:r>
              <w:lastRenderedPageBreak/>
              <w:t>parameters</w:t>
            </w:r>
          </w:p>
        </w:tc>
        <w:tc>
          <w:tcPr>
            <w:tcW w:w="1086" w:type="pct"/>
          </w:tcPr>
          <w:p w14:paraId="50EF0CE9" w14:textId="77777777" w:rsidR="00C15D6D" w:rsidRDefault="00412CA9" w:rsidP="007F71E3">
            <w:pPr>
              <w:cnfStyle w:val="000000100000" w:firstRow="0" w:lastRow="0" w:firstColumn="0" w:lastColumn="0" w:oddVBand="0" w:evenVBand="0" w:oddHBand="1" w:evenHBand="0" w:firstRowFirstColumn="0" w:firstRowLastColumn="0" w:lastRowFirstColumn="0" w:lastRowLastColumn="0"/>
            </w:pPr>
            <w:r>
              <w:t>oval-def:</w:t>
            </w:r>
          </w:p>
          <w:p w14:paraId="7DCF1A69"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EntityObjectRecordType</w:t>
            </w:r>
          </w:p>
        </w:tc>
        <w:tc>
          <w:tcPr>
            <w:tcW w:w="535" w:type="pct"/>
          </w:tcPr>
          <w:p w14:paraId="0D353133"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14:paraId="4CAD192A"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27AB3D78" w14:textId="77777777" w:rsidR="00243C50"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parameters of the cmdlet</w:t>
            </w:r>
            <w:r w:rsidR="00AD32EE">
              <w:rPr>
                <w:rFonts w:cstheme="minorHAnsi"/>
                <w:color w:val="000000"/>
              </w:rPr>
              <w:t>, that is, the list of properties</w:t>
            </w:r>
            <w:r w:rsidR="00B05BEC">
              <w:rPr>
                <w:rFonts w:cstheme="minorHAnsi"/>
                <w:color w:val="000000"/>
              </w:rPr>
              <w:t xml:space="preserve"> (name and value pairs) as input </w:t>
            </w:r>
            <w:r w:rsidR="00AD32EE">
              <w:rPr>
                <w:rFonts w:cstheme="minorHAnsi"/>
                <w:color w:val="000000"/>
              </w:rPr>
              <w:t xml:space="preserve">to invoke the cmdlet. Each property name must be unique. </w:t>
            </w:r>
          </w:p>
          <w:p w14:paraId="6F61FCEE" w14:textId="77777777"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D313C96" w14:textId="77777777" w:rsidR="00412CA9" w:rsidRPr="00A31B32"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  parameters are NOT provided to the cmdlet</w:t>
            </w:r>
            <w:r w:rsidR="00325F30">
              <w:rPr>
                <w:rStyle w:val="FootnoteReference"/>
                <w:rFonts w:cstheme="minorHAnsi"/>
                <w:color w:val="000000"/>
              </w:rPr>
              <w:footnoteReference w:id="257"/>
            </w:r>
            <w:r w:rsidR="005B43E3">
              <w:rPr>
                <w:rFonts w:cstheme="minorHAnsi"/>
                <w:color w:val="000000"/>
              </w:rPr>
              <w:t>.</w:t>
            </w:r>
            <w:r>
              <w:rPr>
                <w:rFonts w:cstheme="minorHAnsi"/>
                <w:color w:val="000000"/>
              </w:rPr>
              <w:t xml:space="preserve"> </w:t>
            </w:r>
            <w:r w:rsidR="007674A6">
              <w:rPr>
                <w:rFonts w:cstheme="minorHAnsi"/>
                <w:color w:val="000000"/>
              </w:rPr>
              <w:t>Also, parameter names SHOULD align with the MSDN documentation</w:t>
            </w:r>
            <w:r w:rsidR="00325F30">
              <w:rPr>
                <w:rStyle w:val="FootnoteReference"/>
                <w:rFonts w:cstheme="minorHAnsi"/>
                <w:color w:val="000000"/>
              </w:rPr>
              <w:footnoteReference w:id="258"/>
            </w:r>
            <w:r w:rsidR="00325F30">
              <w:rPr>
                <w:rFonts w:cstheme="minorHAnsi"/>
                <w:color w:val="000000"/>
              </w:rPr>
              <w:t>.</w:t>
            </w:r>
            <w:r w:rsidR="007674A6">
              <w:rPr>
                <w:rFonts w:cstheme="minorHAnsi"/>
                <w:color w:val="000000"/>
              </w:rPr>
              <w:t xml:space="preserve"> </w:t>
            </w:r>
          </w:p>
        </w:tc>
      </w:tr>
      <w:tr w:rsidR="007674A6" w:rsidRPr="00E74797" w14:paraId="4B63D04D"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396A6774" w14:textId="77777777" w:rsidR="00412CA9" w:rsidRDefault="00412CA9">
            <w:pPr>
              <w:rPr>
                <w:sz w:val="24"/>
                <w:szCs w:val="24"/>
              </w:rPr>
            </w:pPr>
            <w:r>
              <w:t>select</w:t>
            </w:r>
          </w:p>
        </w:tc>
        <w:tc>
          <w:tcPr>
            <w:tcW w:w="1086" w:type="pct"/>
          </w:tcPr>
          <w:p w14:paraId="420FB0B8" w14:textId="77777777"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14:paraId="6EFB6C0A"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EntityObjectRecordType</w:t>
            </w:r>
          </w:p>
        </w:tc>
        <w:tc>
          <w:tcPr>
            <w:tcW w:w="535" w:type="pct"/>
          </w:tcPr>
          <w:p w14:paraId="3E6CBCBC"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0..1</w:t>
            </w:r>
          </w:p>
        </w:tc>
        <w:tc>
          <w:tcPr>
            <w:tcW w:w="394" w:type="pct"/>
          </w:tcPr>
          <w:p w14:paraId="6C9150EF"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1DDADC75" w14:textId="77777777" w:rsidR="00243C50"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 set of name and value pairs used </w:t>
            </w:r>
            <w:r w:rsidR="00204600">
              <w:rPr>
                <w:rFonts w:cstheme="minorHAnsi"/>
                <w:color w:val="000000"/>
              </w:rPr>
              <w:t>as input to the Select-Object</w:t>
            </w:r>
            <w:r w:rsidR="00325F30">
              <w:rPr>
                <w:rStyle w:val="FootnoteReference"/>
                <w:rFonts w:cstheme="minorHAnsi"/>
                <w:color w:val="000000"/>
              </w:rPr>
              <w:footnoteReference w:id="259"/>
            </w:r>
            <w:r w:rsidR="00204600">
              <w:rPr>
                <w:rFonts w:cstheme="minorHAnsi"/>
                <w:color w:val="000000"/>
              </w:rPr>
              <w:t xml:space="preserve"> cmdlet </w:t>
            </w:r>
            <w:r>
              <w:rPr>
                <w:rFonts w:cstheme="minorHAnsi"/>
                <w:color w:val="000000"/>
              </w:rPr>
              <w:t>in order to target output properties.</w:t>
            </w:r>
            <w:r w:rsidR="00204600">
              <w:rPr>
                <w:rFonts w:cstheme="minorHAnsi"/>
                <w:color w:val="000000"/>
              </w:rPr>
              <w:t xml:space="preserve"> Each property name MUST be unique. </w:t>
            </w:r>
          </w:p>
          <w:p w14:paraId="70484340" w14:textId="77777777"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F48EAC8" w14:textId="77777777" w:rsidR="00412CA9" w:rsidRPr="00A31B32" w:rsidRDefault="00204600" w:rsidP="00EF301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these pairs are not provided to the cmdlet.  </w:t>
            </w:r>
          </w:p>
        </w:tc>
      </w:tr>
      <w:tr w:rsidR="007674A6" w:rsidRPr="00E74797" w14:paraId="52AAEFFF" w14:textId="7777777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14:paraId="4F3AE50D" w14:textId="77777777" w:rsidR="009A4C4B" w:rsidRDefault="009A4C4B" w:rsidP="007F71E3">
            <w:r>
              <w:t>filter</w:t>
            </w:r>
          </w:p>
        </w:tc>
        <w:tc>
          <w:tcPr>
            <w:tcW w:w="1086" w:type="pct"/>
          </w:tcPr>
          <w:p w14:paraId="2171FDB7"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535" w:type="pct"/>
          </w:tcPr>
          <w:p w14:paraId="2D1F0EBA"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0..*</w:t>
            </w:r>
          </w:p>
        </w:tc>
        <w:tc>
          <w:tcPr>
            <w:tcW w:w="394" w:type="pct"/>
          </w:tcPr>
          <w:p w14:paraId="1B84C6B8" w14:textId="77777777" w:rsidR="009A4C4B" w:rsidRPr="00E74797" w:rsidRDefault="009A4C4B" w:rsidP="007F71E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2339" w:type="pct"/>
          </w:tcPr>
          <w:p w14:paraId="4FC84FD1" w14:textId="77777777" w:rsidR="009A4C4B" w:rsidRPr="00E74797" w:rsidRDefault="009A4C4B"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sidR="00412CA9">
              <w:rPr>
                <w:rFonts w:ascii="Courier New" w:hAnsi="Courier New" w:cs="Courier New"/>
              </w:rPr>
              <w:t>cmdlet</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sidR="00412CA9">
              <w:rPr>
                <w:rFonts w:ascii="Courier New" w:hAnsi="Courier New" w:cs="Courier New"/>
              </w:rPr>
              <w:t>cmdlet</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00412CA9">
              <w:rPr>
                <w:rFonts w:ascii="Courier New" w:hAnsi="Courier New" w:cs="Courier New"/>
              </w:rPr>
              <w:t>cmdlet</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02C5F922" w14:textId="77777777" w:rsidR="00D86779" w:rsidRDefault="00D86779" w:rsidP="00D86779"/>
    <w:p w14:paraId="7FF34B9D" w14:textId="77777777" w:rsidR="00D86779" w:rsidRDefault="00D86779" w:rsidP="00BE7B76">
      <w:pPr>
        <w:pStyle w:val="Heading2"/>
        <w:numPr>
          <w:ilvl w:val="1"/>
          <w:numId w:val="6"/>
        </w:numPr>
      </w:pPr>
      <w:bookmarkStart w:id="120" w:name="_Toc334363057"/>
      <w:r>
        <w:t>win-def:</w:t>
      </w:r>
      <w:r w:rsidR="00935760">
        <w:t>cmdlet</w:t>
      </w:r>
      <w:r>
        <w:t>_state</w:t>
      </w:r>
      <w:bookmarkEnd w:id="120"/>
    </w:p>
    <w:p w14:paraId="33A8C411" w14:textId="77777777" w:rsidR="00204600" w:rsidRDefault="00D86779" w:rsidP="00204600">
      <w:r w:rsidRPr="00935760">
        <w:rPr>
          <w:rFonts w:cstheme="minorHAnsi"/>
        </w:rPr>
        <w:t xml:space="preserve">The </w:t>
      </w:r>
      <w:r w:rsidR="00935760" w:rsidRPr="00935760">
        <w:rPr>
          <w:rFonts w:ascii="Courier New" w:hAnsi="Courier New" w:cs="Courier New"/>
        </w:rPr>
        <w:t>cmdlet</w:t>
      </w:r>
      <w:r w:rsidRPr="003E596B">
        <w:rPr>
          <w:rFonts w:ascii="Courier New" w:hAnsi="Courier New" w:cs="Courier New"/>
        </w:rPr>
        <w:t>_state</w:t>
      </w:r>
      <w:r w:rsidRPr="00935760">
        <w:rPr>
          <w:rFonts w:cstheme="minorHAnsi"/>
        </w:rPr>
        <w:t xml:space="preserve"> construct is used by a </w:t>
      </w:r>
      <w:r w:rsidR="00935760" w:rsidRPr="00935760">
        <w:rPr>
          <w:rFonts w:ascii="Courier New" w:hAnsi="Courier New" w:cs="Courier New"/>
        </w:rPr>
        <w:t>cmdlet</w:t>
      </w:r>
      <w:r w:rsidRPr="003E596B">
        <w:rPr>
          <w:rFonts w:ascii="Courier New" w:hAnsi="Courier New" w:cs="Courier New"/>
        </w:rPr>
        <w:t>_test</w:t>
      </w:r>
      <w:r w:rsidRPr="00935760">
        <w:rPr>
          <w:rFonts w:cstheme="minorHAnsi"/>
        </w:rPr>
        <w:t xml:space="preserve"> to </w:t>
      </w:r>
      <w:r w:rsidR="00935760" w:rsidRPr="00935760">
        <w:rPr>
          <w:rFonts w:cstheme="minorHAnsi"/>
        </w:rPr>
        <w:t>make assertions about the presence of PowerShell cmdlet related properties an</w:t>
      </w:r>
      <w:r w:rsidR="001E4F05">
        <w:rPr>
          <w:rFonts w:cstheme="minorHAnsi"/>
        </w:rPr>
        <w:t>d values obtained from a cmdlet</w:t>
      </w:r>
      <w:r w:rsidR="00B05E19">
        <w:rPr>
          <w:rStyle w:val="FootnoteReference"/>
          <w:rFonts w:cstheme="minorHAnsi"/>
        </w:rPr>
        <w:footnoteReference w:id="260"/>
      </w:r>
      <w:r w:rsidRPr="00935760">
        <w:rPr>
          <w:rFonts w:cstheme="minorHAnsi"/>
          <w:color w:val="000000"/>
        </w:rPr>
        <w:t>.</w:t>
      </w:r>
      <w:r>
        <w:rPr>
          <w:rFonts w:cstheme="minorHAnsi"/>
          <w:color w:val="000000"/>
        </w:rPr>
        <w:t xml:space="preserve"> </w:t>
      </w:r>
      <w:r w:rsidR="00DC0D0C">
        <w:t xml:space="preserve">Certain attributes (such as </w:t>
      </w:r>
      <w:r w:rsidR="00DC0D0C">
        <w:lastRenderedPageBreak/>
        <w:t>nouns, verbs, and parameter names) SHOULD align with the MSDN documentation</w:t>
      </w:r>
      <w:r w:rsidR="00DA6596">
        <w:rPr>
          <w:rStyle w:val="FootnoteReference"/>
        </w:rPr>
        <w:footnoteReference w:id="261"/>
      </w:r>
      <w:r w:rsidR="00DC0D0C">
        <w:t>.</w:t>
      </w:r>
      <w:r w:rsidR="00B0095E">
        <w:object w:dxaOrig="3852" w:dyaOrig="4165" w14:anchorId="36216FD1">
          <v:shape id="_x0000_i1076" type="#_x0000_t75" style="width:192pt;height:209pt" o:ole="">
            <v:imagedata r:id="rId114" o:title=""/>
          </v:shape>
          <o:OLEObject Type="Embed" ProgID="Visio.Drawing.11" ShapeID="_x0000_i1076" DrawAspect="Content" ObjectID="_1408543173" r:id="rId115"/>
        </w:object>
      </w:r>
    </w:p>
    <w:p w14:paraId="6C769EA8" w14:textId="77777777" w:rsidR="00EF3016" w:rsidRDefault="00EF3016" w:rsidP="00204600"/>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701"/>
        <w:gridCol w:w="1264"/>
        <w:gridCol w:w="915"/>
        <w:gridCol w:w="3001"/>
      </w:tblGrid>
      <w:tr w:rsidR="00204600" w14:paraId="23A5DC37" w14:textId="77777777" w:rsidTr="002A7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tcPr>
          <w:p w14:paraId="1DB1951C" w14:textId="77777777" w:rsidR="00204600" w:rsidRDefault="00204600" w:rsidP="007F71E3">
            <w:pPr>
              <w:jc w:val="center"/>
              <w:rPr>
                <w:b w:val="0"/>
                <w:bCs w:val="0"/>
              </w:rPr>
            </w:pPr>
            <w:r>
              <w:t>Property</w:t>
            </w:r>
          </w:p>
        </w:tc>
        <w:tc>
          <w:tcPr>
            <w:tcW w:w="1206" w:type="pct"/>
          </w:tcPr>
          <w:p w14:paraId="40B2133C"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16" w:type="pct"/>
          </w:tcPr>
          <w:p w14:paraId="0A98CA41"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2" w:type="pct"/>
          </w:tcPr>
          <w:p w14:paraId="2293D0D8"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213" w:type="pct"/>
          </w:tcPr>
          <w:p w14:paraId="1BBFAEE9"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5F30" w:rsidRPr="009967D6" w14:paraId="3839FFF4"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2CFDECF8" w14:textId="77777777" w:rsidR="00325F30" w:rsidRDefault="00325F30" w:rsidP="00F263E8">
            <w:pPr>
              <w:rPr>
                <w:sz w:val="24"/>
                <w:szCs w:val="24"/>
              </w:rPr>
            </w:pPr>
            <w:r>
              <w:t>module_name</w:t>
            </w:r>
          </w:p>
        </w:tc>
        <w:tc>
          <w:tcPr>
            <w:tcW w:w="1206" w:type="pct"/>
          </w:tcPr>
          <w:p w14:paraId="2478A868" w14:textId="77777777" w:rsidR="00325F30" w:rsidRPr="0031429A" w:rsidRDefault="00325F30" w:rsidP="001E4F0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516" w:type="pct"/>
          </w:tcPr>
          <w:p w14:paraId="43E16E1B" w14:textId="77777777" w:rsidR="00325F30" w:rsidRPr="0031429A"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3A49D0DC" w14:textId="77777777" w:rsidR="00325F30" w:rsidRPr="00E74797" w:rsidRDefault="00325F3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213" w:type="pct"/>
          </w:tcPr>
          <w:p w14:paraId="3CDE539A" w14:textId="77777777" w:rsidR="00325F30" w:rsidRPr="009967D6"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62"/>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63"/>
            </w:r>
            <w:r>
              <w:rPr>
                <w:rFonts w:cstheme="minorHAnsi"/>
                <w:color w:val="000000"/>
              </w:rPr>
              <w:t xml:space="preserve">. </w:t>
            </w:r>
          </w:p>
        </w:tc>
      </w:tr>
      <w:tr w:rsidR="00325F30" w:rsidRPr="00E74797" w14:paraId="2A46B4F0" w14:textId="7777777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14:paraId="241D18A5" w14:textId="77777777" w:rsidR="00325F30" w:rsidRDefault="00325F30" w:rsidP="00F263E8">
            <w:pPr>
              <w:rPr>
                <w:sz w:val="24"/>
                <w:szCs w:val="24"/>
              </w:rPr>
            </w:pPr>
            <w:r>
              <w:t>module_id</w:t>
            </w:r>
          </w:p>
        </w:tc>
        <w:tc>
          <w:tcPr>
            <w:tcW w:w="1206" w:type="pct"/>
          </w:tcPr>
          <w:p w14:paraId="0B474617" w14:textId="77777777" w:rsidR="00325F30" w:rsidRPr="0031429A" w:rsidRDefault="00325F30" w:rsidP="001E4F05">
            <w:pPr>
              <w:cnfStyle w:val="000000000000" w:firstRow="0" w:lastRow="0" w:firstColumn="0" w:lastColumn="0" w:oddVBand="0" w:evenVBand="0" w:oddHBand="0" w:evenHBand="0" w:firstRowFirstColumn="0" w:firstRowLastColumn="0" w:lastRowFirstColumn="0" w:lastRowLastColumn="0"/>
            </w:pPr>
            <w:r>
              <w:t>win-def:EntityStateGUIDType</w:t>
            </w:r>
          </w:p>
        </w:tc>
        <w:tc>
          <w:tcPr>
            <w:tcW w:w="516" w:type="pct"/>
          </w:tcPr>
          <w:p w14:paraId="48589328" w14:textId="77777777"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09124538" w14:textId="77777777"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1CF62719" w14:textId="77777777" w:rsidR="00325F30" w:rsidRPr="00E74797"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64"/>
            </w:r>
            <w:r>
              <w:rPr>
                <w:rFonts w:cstheme="minorHAnsi"/>
                <w:color w:val="000000"/>
              </w:rPr>
              <w:t xml:space="preserve">. </w:t>
            </w:r>
          </w:p>
        </w:tc>
      </w:tr>
      <w:tr w:rsidR="00325F30" w:rsidRPr="00E74797" w14:paraId="4C95E997"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75982045" w14:textId="77777777" w:rsidR="00325F30" w:rsidRDefault="00325F30" w:rsidP="00F263E8">
            <w:pPr>
              <w:rPr>
                <w:sz w:val="24"/>
                <w:szCs w:val="24"/>
              </w:rPr>
            </w:pPr>
            <w:r>
              <w:lastRenderedPageBreak/>
              <w:t>module_version</w:t>
            </w:r>
          </w:p>
        </w:tc>
        <w:tc>
          <w:tcPr>
            <w:tcW w:w="1206" w:type="pct"/>
          </w:tcPr>
          <w:p w14:paraId="681AE309" w14:textId="77777777"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14:paraId="6A84C6BB" w14:textId="77777777"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EntityStateVersionType</w:t>
            </w:r>
          </w:p>
        </w:tc>
        <w:tc>
          <w:tcPr>
            <w:tcW w:w="516" w:type="pct"/>
          </w:tcPr>
          <w:p w14:paraId="02C8D472" w14:textId="77777777"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6D8ACB17" w14:textId="77777777"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14:paraId="009E1B9C" w14:textId="77777777"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65"/>
            </w:r>
            <w:r>
              <w:rPr>
                <w:rFonts w:cstheme="minorHAnsi"/>
                <w:color w:val="000000"/>
              </w:rPr>
              <w:t xml:space="preserve">. </w:t>
            </w:r>
          </w:p>
        </w:tc>
      </w:tr>
      <w:tr w:rsidR="00325F30" w:rsidRPr="00E74797" w14:paraId="08B69D99" w14:textId="77777777" w:rsidTr="002A75F5">
        <w:trPr>
          <w:trHeight w:val="1348"/>
        </w:trPr>
        <w:tc>
          <w:tcPr>
            <w:cnfStyle w:val="001000000000" w:firstRow="0" w:lastRow="0" w:firstColumn="1" w:lastColumn="0" w:oddVBand="0" w:evenVBand="0" w:oddHBand="0" w:evenHBand="0" w:firstRowFirstColumn="0" w:firstRowLastColumn="0" w:lastRowFirstColumn="0" w:lastRowLastColumn="0"/>
            <w:tcW w:w="682" w:type="pct"/>
            <w:vAlign w:val="center"/>
          </w:tcPr>
          <w:p w14:paraId="2E2F2F5B" w14:textId="77777777" w:rsidR="00325F30" w:rsidRDefault="00325F30" w:rsidP="00F263E8">
            <w:pPr>
              <w:rPr>
                <w:sz w:val="24"/>
                <w:szCs w:val="24"/>
              </w:rPr>
            </w:pPr>
            <w:r>
              <w:t>verb</w:t>
            </w:r>
          </w:p>
        </w:tc>
        <w:tc>
          <w:tcPr>
            <w:tcW w:w="1206" w:type="pct"/>
          </w:tcPr>
          <w:p w14:paraId="633891C5" w14:textId="77777777" w:rsidR="00C15D6D" w:rsidRDefault="00325F30" w:rsidP="001E4F05">
            <w:pPr>
              <w:cnfStyle w:val="000000000000" w:firstRow="0" w:lastRow="0" w:firstColumn="0" w:lastColumn="0" w:oddVBand="0" w:evenVBand="0" w:oddHBand="0" w:evenHBand="0" w:firstRowFirstColumn="0" w:firstRowLastColumn="0" w:lastRowFirstColumn="0" w:lastRowLastColumn="0"/>
            </w:pPr>
            <w:r>
              <w:t>win-def:</w:t>
            </w:r>
          </w:p>
          <w:p w14:paraId="0C3D18FF" w14:textId="77777777"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EntityStateCmdletVerbType</w:t>
            </w:r>
          </w:p>
        </w:tc>
        <w:tc>
          <w:tcPr>
            <w:tcW w:w="516" w:type="pct"/>
          </w:tcPr>
          <w:p w14:paraId="1EF4ADBB" w14:textId="77777777"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2BB9902A" w14:textId="77777777"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08DC5BB3" w14:textId="77777777"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66"/>
            </w:r>
            <w:r>
              <w:rPr>
                <w:rFonts w:cstheme="minorHAnsi"/>
                <w:color w:val="000000"/>
              </w:rPr>
              <w:t>. This verb specifies the action</w:t>
            </w:r>
            <w:r>
              <w:rPr>
                <w:rStyle w:val="FootnoteReference"/>
                <w:rFonts w:cstheme="minorHAnsi"/>
                <w:color w:val="000000"/>
              </w:rPr>
              <w:footnoteReference w:id="267"/>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5F30" w:rsidRPr="00E74797" w14:paraId="7D2A33C1"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60C8B991" w14:textId="77777777" w:rsidR="00325F30" w:rsidRDefault="00325F30" w:rsidP="00F263E8">
            <w:pPr>
              <w:rPr>
                <w:sz w:val="24"/>
                <w:szCs w:val="24"/>
              </w:rPr>
            </w:pPr>
            <w:r>
              <w:t>noun</w:t>
            </w:r>
          </w:p>
        </w:tc>
        <w:tc>
          <w:tcPr>
            <w:tcW w:w="1206" w:type="pct"/>
          </w:tcPr>
          <w:p w14:paraId="0F83D85B" w14:textId="77777777"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14:paraId="500FC505" w14:textId="77777777"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EntityStateStringType</w:t>
            </w:r>
          </w:p>
        </w:tc>
        <w:tc>
          <w:tcPr>
            <w:tcW w:w="516" w:type="pct"/>
          </w:tcPr>
          <w:p w14:paraId="08061FDF" w14:textId="77777777"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6E015353" w14:textId="77777777"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14:paraId="43E68286" w14:textId="77777777"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68"/>
            </w:r>
            <w:r>
              <w:rPr>
                <w:rFonts w:cstheme="minorHAnsi"/>
                <w:color w:val="000000"/>
              </w:rPr>
              <w:t>. This noun specifies the resource</w:t>
            </w:r>
            <w:r>
              <w:rPr>
                <w:rStyle w:val="FootnoteReference"/>
                <w:rFonts w:cstheme="minorHAnsi"/>
                <w:color w:val="000000"/>
              </w:rPr>
              <w:footnoteReference w:id="269"/>
            </w:r>
            <w:r>
              <w:rPr>
                <w:rFonts w:cstheme="minorHAnsi"/>
                <w:color w:val="000000"/>
              </w:rPr>
              <w:t xml:space="preserve"> that the cmdlet acts upon.</w:t>
            </w:r>
          </w:p>
        </w:tc>
      </w:tr>
      <w:tr w:rsidR="00325F30" w:rsidRPr="00E74797" w14:paraId="034A4ED3" w14:textId="7777777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14:paraId="57107497" w14:textId="77777777" w:rsidR="00325F30" w:rsidRDefault="00325F30" w:rsidP="00F263E8">
            <w:pPr>
              <w:rPr>
                <w:sz w:val="24"/>
                <w:szCs w:val="24"/>
              </w:rPr>
            </w:pPr>
            <w:r>
              <w:t>parameters</w:t>
            </w:r>
          </w:p>
        </w:tc>
        <w:tc>
          <w:tcPr>
            <w:tcW w:w="1206" w:type="pct"/>
          </w:tcPr>
          <w:p w14:paraId="2D5599E7" w14:textId="77777777" w:rsidR="00C15D6D" w:rsidRDefault="00325F30" w:rsidP="001E4F05">
            <w:pPr>
              <w:cnfStyle w:val="000000000000" w:firstRow="0" w:lastRow="0" w:firstColumn="0" w:lastColumn="0" w:oddVBand="0" w:evenVBand="0" w:oddHBand="0" w:evenHBand="0" w:firstRowFirstColumn="0" w:firstRowLastColumn="0" w:lastRowFirstColumn="0" w:lastRowLastColumn="0"/>
            </w:pPr>
            <w:r>
              <w:t>oval-def:</w:t>
            </w:r>
          </w:p>
          <w:p w14:paraId="47FDEC9D" w14:textId="77777777"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14:paraId="736B17A0" w14:textId="77777777"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6E765819" w14:textId="77777777"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4D1EA467" w14:textId="77777777" w:rsidR="00243C50"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parameters of the cmdlet, that is, the list of properties (name and value pairs) as input to invoke the cmdlet</w:t>
            </w:r>
            <w:r w:rsidR="00320470">
              <w:rPr>
                <w:rStyle w:val="FootnoteReference"/>
                <w:rFonts w:cstheme="minorHAnsi"/>
                <w:color w:val="000000"/>
              </w:rPr>
              <w:footnoteReference w:id="270"/>
            </w:r>
            <w:r w:rsidR="00320470">
              <w:rPr>
                <w:rFonts w:cstheme="minorHAnsi"/>
                <w:color w:val="000000"/>
              </w:rPr>
              <w:t>.</w:t>
            </w:r>
            <w:r>
              <w:rPr>
                <w:rFonts w:cstheme="minorHAnsi"/>
                <w:color w:val="000000"/>
              </w:rPr>
              <w:t xml:space="preserve"> </w:t>
            </w:r>
          </w:p>
          <w:p w14:paraId="2B95DDDC" w14:textId="77777777"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F6CFD9D" w14:textId="77777777"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Each property name must be unique. Also, parameter names SHOULD align with the MSDN documentation</w:t>
            </w:r>
            <w:r>
              <w:rPr>
                <w:rStyle w:val="FootnoteReference"/>
                <w:rFonts w:cstheme="minorHAnsi"/>
                <w:color w:val="000000"/>
              </w:rPr>
              <w:footnoteReference w:id="271"/>
            </w:r>
            <w:r>
              <w:rPr>
                <w:rFonts w:cstheme="minorHAnsi"/>
                <w:color w:val="000000"/>
              </w:rPr>
              <w:t xml:space="preserve">. </w:t>
            </w:r>
          </w:p>
        </w:tc>
      </w:tr>
      <w:tr w:rsidR="00325F30" w:rsidRPr="00E74797" w14:paraId="28C13824"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54BE9F83" w14:textId="77777777" w:rsidR="00325F30" w:rsidRDefault="00325F30" w:rsidP="00F263E8">
            <w:pPr>
              <w:rPr>
                <w:sz w:val="24"/>
                <w:szCs w:val="24"/>
              </w:rPr>
            </w:pPr>
            <w:r>
              <w:t>select</w:t>
            </w:r>
          </w:p>
        </w:tc>
        <w:tc>
          <w:tcPr>
            <w:tcW w:w="1206" w:type="pct"/>
          </w:tcPr>
          <w:p w14:paraId="2FFA3A89" w14:textId="77777777"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14:paraId="2DA4715D" w14:textId="77777777"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EntityStateRecordType</w:t>
            </w:r>
          </w:p>
        </w:tc>
        <w:tc>
          <w:tcPr>
            <w:tcW w:w="516" w:type="pct"/>
          </w:tcPr>
          <w:p w14:paraId="189DBD3A" w14:textId="77777777"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767115A3" w14:textId="77777777"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14:paraId="6B57F790" w14:textId="77777777"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72"/>
            </w:r>
            <w:r>
              <w:rPr>
                <w:rFonts w:cstheme="minorHAnsi"/>
                <w:color w:val="000000"/>
              </w:rPr>
              <w:t xml:space="preserve"> cmdlet in order to target output properties. Each property name MUST be unique. </w:t>
            </w:r>
          </w:p>
        </w:tc>
      </w:tr>
      <w:tr w:rsidR="002A75F5" w:rsidRPr="00E74797" w14:paraId="3F4F6F61" w14:textId="77777777" w:rsidTr="002A75F5">
        <w:tc>
          <w:tcPr>
            <w:cnfStyle w:val="001000000000" w:firstRow="0" w:lastRow="0" w:firstColumn="1" w:lastColumn="0" w:oddVBand="0" w:evenVBand="0" w:oddHBand="0" w:evenHBand="0" w:firstRowFirstColumn="0" w:firstRowLastColumn="0" w:lastRowFirstColumn="0" w:lastRowLastColumn="0"/>
            <w:tcW w:w="682" w:type="pct"/>
          </w:tcPr>
          <w:p w14:paraId="1793750D" w14:textId="77777777" w:rsidR="002A75F5" w:rsidRDefault="002A75F5" w:rsidP="007F71E3">
            <w:r>
              <w:t>value</w:t>
            </w:r>
          </w:p>
        </w:tc>
        <w:tc>
          <w:tcPr>
            <w:tcW w:w="1206" w:type="pct"/>
          </w:tcPr>
          <w:p w14:paraId="0EFE4180" w14:textId="77777777" w:rsidR="00C15D6D" w:rsidRDefault="002A75F5" w:rsidP="00935760">
            <w:pPr>
              <w:cnfStyle w:val="000000000000" w:firstRow="0" w:lastRow="0" w:firstColumn="0" w:lastColumn="0" w:oddVBand="0" w:evenVBand="0" w:oddHBand="0" w:evenHBand="0" w:firstRowFirstColumn="0" w:firstRowLastColumn="0" w:lastRowFirstColumn="0" w:lastRowLastColumn="0"/>
            </w:pPr>
            <w:r>
              <w:t>oval-def:</w:t>
            </w:r>
          </w:p>
          <w:p w14:paraId="4B2393CE" w14:textId="77777777" w:rsidR="002A75F5" w:rsidRDefault="002A75F5" w:rsidP="00935760">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14:paraId="2EEA2A8A" w14:textId="77777777" w:rsidR="002A75F5" w:rsidRPr="0031429A" w:rsidRDefault="002A75F5" w:rsidP="007F71E3">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686ECEC4" w14:textId="77777777" w:rsidR="002A75F5" w:rsidRDefault="002A75F5">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7DFF1ED9" w14:textId="77777777" w:rsidR="002A75F5" w:rsidRPr="00E74797" w:rsidRDefault="002A75F5"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9E5D6E">
              <w:rPr>
                <w:rFonts w:cstheme="minorHAnsi"/>
                <w:color w:val="000000"/>
              </w:rPr>
              <w:t xml:space="preserve"> that represent the data</w:t>
            </w:r>
            <w:r w:rsidR="00EF3016">
              <w:rPr>
                <w:rFonts w:cstheme="minorHAnsi"/>
                <w:color w:val="000000"/>
              </w:rPr>
              <w:t xml:space="preserve"> returned by executing the specified cmdlet on the system.</w:t>
            </w:r>
            <w:r w:rsidR="009E5D6E">
              <w:rPr>
                <w:rFonts w:cstheme="minorHAnsi"/>
                <w:color w:val="000000"/>
              </w:rPr>
              <w:t xml:space="preserve"> </w:t>
            </w:r>
            <w:r>
              <w:rPr>
                <w:rFonts w:cstheme="minorHAnsi"/>
                <w:color w:val="000000"/>
              </w:rPr>
              <w:t xml:space="preserve"> Each field must have a unique name.</w:t>
            </w:r>
          </w:p>
        </w:tc>
      </w:tr>
    </w:tbl>
    <w:p w14:paraId="6570C283" w14:textId="77777777" w:rsidR="00D86779" w:rsidRDefault="00D86779" w:rsidP="00204600"/>
    <w:p w14:paraId="31E31978" w14:textId="77777777" w:rsidR="00D86779" w:rsidRPr="008B05C1" w:rsidRDefault="00D86779" w:rsidP="00BE7B76">
      <w:pPr>
        <w:pStyle w:val="Heading2"/>
        <w:numPr>
          <w:ilvl w:val="1"/>
          <w:numId w:val="6"/>
        </w:numPr>
      </w:pPr>
      <w:bookmarkStart w:id="121" w:name="_Toc334363058"/>
      <w:r w:rsidRPr="008B05C1">
        <w:t>win-sc:</w:t>
      </w:r>
      <w:r w:rsidR="007F71E3">
        <w:t>cmdlet</w:t>
      </w:r>
      <w:r>
        <w:t>_item</w:t>
      </w:r>
      <w:bookmarkEnd w:id="121"/>
    </w:p>
    <w:p w14:paraId="7054F06D" w14:textId="77777777" w:rsidR="001E4F05" w:rsidRDefault="00D86779" w:rsidP="00D130CC">
      <w:r w:rsidRPr="009156DE">
        <w:rPr>
          <w:rFonts w:cstheme="minorHAnsi"/>
          <w:color w:val="000000"/>
        </w:rPr>
        <w:t xml:space="preserve">The </w:t>
      </w:r>
      <w:r w:rsidR="007F71E3">
        <w:rPr>
          <w:rFonts w:ascii="Courier New" w:hAnsi="Courier New" w:cs="Courier New"/>
          <w:color w:val="000000"/>
        </w:rPr>
        <w:t>cmdlet</w:t>
      </w:r>
      <w:r w:rsidRPr="009156DE">
        <w:rPr>
          <w:rFonts w:ascii="Courier New" w:hAnsi="Courier New" w:cs="Courier New"/>
          <w:color w:val="000000"/>
        </w:rPr>
        <w:t>_item</w:t>
      </w:r>
      <w:r w:rsidRPr="009156DE">
        <w:rPr>
          <w:rFonts w:cstheme="minorHAnsi"/>
          <w:color w:val="000000"/>
        </w:rPr>
        <w:t xml:space="preserve"> </w:t>
      </w:r>
      <w:r w:rsidR="00807476" w:rsidRPr="00807476">
        <w:rPr>
          <w:rFonts w:cstheme="minorHAnsi"/>
          <w:color w:val="000000"/>
        </w:rPr>
        <w:t>represents a PowerShell cmdlet, the parameters supplied to it, and the value it returned</w:t>
      </w:r>
      <w:r w:rsidR="00DA6596">
        <w:rPr>
          <w:rStyle w:val="FootnoteReference"/>
          <w:rFonts w:cstheme="minorHAnsi"/>
          <w:color w:val="000000"/>
        </w:rPr>
        <w:footnoteReference w:id="273"/>
      </w:r>
      <w:r w:rsidR="001E4F05">
        <w:t>.</w:t>
      </w:r>
      <w:r w:rsidR="00DC0D0C" w:rsidRPr="00DC0D0C">
        <w:t xml:space="preserve"> </w:t>
      </w:r>
      <w:r w:rsidR="00DC0D0C">
        <w:t>Certain attributes (such as nouns, verbs, and parameter names) SHOULD align with the MSDN documentation</w:t>
      </w:r>
      <w:r w:rsidR="00DA6596">
        <w:rPr>
          <w:rStyle w:val="FootnoteReference"/>
        </w:rPr>
        <w:footnoteReference w:id="274"/>
      </w:r>
      <w:r w:rsidR="00DC0D0C">
        <w:t>.</w:t>
      </w:r>
    </w:p>
    <w:p w14:paraId="05986BA7" w14:textId="77777777" w:rsidR="00D130CC" w:rsidRDefault="00B0095E" w:rsidP="00D130CC">
      <w:r>
        <w:object w:dxaOrig="3790" w:dyaOrig="3265" w14:anchorId="3BCB709B">
          <v:shape id="_x0000_i1077" type="#_x0000_t75" style="width:187pt;height:160pt" o:ole="">
            <v:imagedata r:id="rId116" o:title=""/>
          </v:shape>
          <o:OLEObject Type="Embed" ProgID="Visio.Drawing.11" ShapeID="_x0000_i1077" DrawAspect="Content" ObjectID="_1408543174" r:id="rId117"/>
        </w:object>
      </w:r>
      <w:r w:rsidR="00D130CC" w:rsidRPr="00D130CC">
        <w:t xml:space="preserve"> </w:t>
      </w:r>
    </w:p>
    <w:p w14:paraId="4366A86E" w14:textId="77777777" w:rsidR="000C72CC" w:rsidRDefault="000C72CC" w:rsidP="00D130CC"/>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695"/>
        <w:gridCol w:w="3003"/>
        <w:gridCol w:w="1151"/>
        <w:gridCol w:w="915"/>
        <w:gridCol w:w="2812"/>
      </w:tblGrid>
      <w:tr w:rsidR="007F71E3" w14:paraId="3E082C5E" w14:textId="77777777" w:rsidTr="00982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14:paraId="545857BB" w14:textId="77777777" w:rsidR="00D130CC" w:rsidRDefault="00D130CC" w:rsidP="007F71E3">
            <w:pPr>
              <w:jc w:val="center"/>
              <w:rPr>
                <w:b w:val="0"/>
                <w:bCs w:val="0"/>
              </w:rPr>
            </w:pPr>
            <w:r>
              <w:t>Property</w:t>
            </w:r>
          </w:p>
        </w:tc>
        <w:tc>
          <w:tcPr>
            <w:tcW w:w="1568" w:type="pct"/>
          </w:tcPr>
          <w:p w14:paraId="5C2A7D9E"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1" w:type="pct"/>
          </w:tcPr>
          <w:p w14:paraId="65220AAF"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14:paraId="6600D82E"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1468" w:type="pct"/>
          </w:tcPr>
          <w:p w14:paraId="4972392C"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0470" w:rsidRPr="009967D6" w14:paraId="6C951C75"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5A9AF4C1" w14:textId="77777777" w:rsidR="00320470" w:rsidRDefault="00320470" w:rsidP="00F263E8">
            <w:pPr>
              <w:rPr>
                <w:sz w:val="24"/>
                <w:szCs w:val="24"/>
              </w:rPr>
            </w:pPr>
            <w:r>
              <w:t>module_name</w:t>
            </w:r>
          </w:p>
        </w:tc>
        <w:tc>
          <w:tcPr>
            <w:tcW w:w="1568" w:type="pct"/>
          </w:tcPr>
          <w:p w14:paraId="05AC6B74" w14:textId="77777777" w:rsidR="00320470" w:rsidRPr="0031429A"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14:paraId="42A304BA" w14:textId="77777777" w:rsidR="00320470" w:rsidRPr="0031429A"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02F92745" w14:textId="77777777" w:rsidR="00320470" w:rsidRPr="00E74797"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2B64316C" w14:textId="77777777"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75"/>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76"/>
            </w:r>
            <w:r>
              <w:rPr>
                <w:rFonts w:cstheme="minorHAnsi"/>
                <w:color w:val="000000"/>
              </w:rPr>
              <w:t xml:space="preserve">. </w:t>
            </w:r>
          </w:p>
          <w:p w14:paraId="3DC8CE49"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B9E8D07" w14:textId="77777777" w:rsidR="00320470" w:rsidRPr="009967D6"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name the command comes from.</w:t>
            </w:r>
          </w:p>
        </w:tc>
      </w:tr>
      <w:tr w:rsidR="00320470" w:rsidRPr="00E74797" w14:paraId="164DEF19" w14:textId="7777777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14:paraId="2F71A952" w14:textId="77777777" w:rsidR="00320470" w:rsidRDefault="00320470" w:rsidP="00F263E8">
            <w:pPr>
              <w:rPr>
                <w:sz w:val="24"/>
                <w:szCs w:val="24"/>
              </w:rPr>
            </w:pPr>
            <w:r>
              <w:lastRenderedPageBreak/>
              <w:t>module_id</w:t>
            </w:r>
          </w:p>
        </w:tc>
        <w:tc>
          <w:tcPr>
            <w:tcW w:w="1568" w:type="pct"/>
          </w:tcPr>
          <w:p w14:paraId="36796929" w14:textId="77777777" w:rsidR="00320470" w:rsidRPr="0031429A" w:rsidRDefault="00320470" w:rsidP="001E4F05">
            <w:pPr>
              <w:cnfStyle w:val="000000000000" w:firstRow="0" w:lastRow="0" w:firstColumn="0" w:lastColumn="0" w:oddVBand="0" w:evenVBand="0" w:oddHBand="0" w:evenHBand="0" w:firstRowFirstColumn="0" w:firstRowLastColumn="0" w:lastRowFirstColumn="0" w:lastRowLastColumn="0"/>
            </w:pPr>
            <w:r>
              <w:t>win-sc:EntityItemGUIDType</w:t>
            </w:r>
          </w:p>
        </w:tc>
        <w:tc>
          <w:tcPr>
            <w:tcW w:w="601" w:type="pct"/>
          </w:tcPr>
          <w:p w14:paraId="6AC4107A"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7EB8F634" w14:textId="77777777" w:rsidR="00320470" w:rsidRPr="00E74797"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18CA1996" w14:textId="77777777"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77"/>
            </w:r>
            <w:r>
              <w:rPr>
                <w:rFonts w:cstheme="minorHAnsi"/>
                <w:color w:val="000000"/>
              </w:rPr>
              <w:t>.</w:t>
            </w:r>
          </w:p>
          <w:p w14:paraId="1C444A2A" w14:textId="77777777"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2DDE95B" w14:textId="77777777" w:rsidR="00320470" w:rsidRPr="00E74797"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GUID the command comes from.</w:t>
            </w:r>
          </w:p>
        </w:tc>
      </w:tr>
      <w:tr w:rsidR="00320470" w:rsidRPr="00E74797" w14:paraId="336A9544"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46DA5DE9" w14:textId="77777777" w:rsidR="00320470" w:rsidRDefault="00320470" w:rsidP="00F263E8">
            <w:pPr>
              <w:rPr>
                <w:sz w:val="24"/>
                <w:szCs w:val="24"/>
              </w:rPr>
            </w:pPr>
            <w:r>
              <w:t>module_version</w:t>
            </w:r>
          </w:p>
        </w:tc>
        <w:tc>
          <w:tcPr>
            <w:tcW w:w="1568" w:type="pct"/>
          </w:tcPr>
          <w:p w14:paraId="42519D98" w14:textId="77777777"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oval-sc:EntityItemVersionType</w:t>
            </w:r>
          </w:p>
        </w:tc>
        <w:tc>
          <w:tcPr>
            <w:tcW w:w="601" w:type="pct"/>
          </w:tcPr>
          <w:p w14:paraId="5017A3EA"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35F81DBA"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0A993A9F" w14:textId="77777777"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78"/>
            </w:r>
            <w:r>
              <w:rPr>
                <w:rFonts w:cstheme="minorHAnsi"/>
                <w:color w:val="000000"/>
              </w:rPr>
              <w:t xml:space="preserve">. 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version of the module the command refers to.</w:t>
            </w:r>
          </w:p>
        </w:tc>
      </w:tr>
      <w:tr w:rsidR="00320470" w:rsidRPr="00E74797" w14:paraId="5039C57C" w14:textId="77777777" w:rsidTr="00982866">
        <w:trPr>
          <w:trHeight w:val="1348"/>
        </w:trPr>
        <w:tc>
          <w:tcPr>
            <w:cnfStyle w:val="001000000000" w:firstRow="0" w:lastRow="0" w:firstColumn="1" w:lastColumn="0" w:oddVBand="0" w:evenVBand="0" w:oddHBand="0" w:evenHBand="0" w:firstRowFirstColumn="0" w:firstRowLastColumn="0" w:lastRowFirstColumn="0" w:lastRowLastColumn="0"/>
            <w:tcW w:w="885" w:type="pct"/>
            <w:vAlign w:val="center"/>
          </w:tcPr>
          <w:p w14:paraId="1AED31B0" w14:textId="77777777" w:rsidR="00320470" w:rsidRDefault="00320470" w:rsidP="00F263E8">
            <w:pPr>
              <w:rPr>
                <w:sz w:val="24"/>
                <w:szCs w:val="24"/>
              </w:rPr>
            </w:pPr>
            <w:r>
              <w:t>verb</w:t>
            </w:r>
          </w:p>
        </w:tc>
        <w:tc>
          <w:tcPr>
            <w:tcW w:w="1568" w:type="pct"/>
          </w:tcPr>
          <w:p w14:paraId="1897FA91" w14:textId="77777777" w:rsidR="00982866" w:rsidRDefault="00320470" w:rsidP="001E4F05">
            <w:pPr>
              <w:cnfStyle w:val="000000000000" w:firstRow="0" w:lastRow="0" w:firstColumn="0" w:lastColumn="0" w:oddVBand="0" w:evenVBand="0" w:oddHBand="0" w:evenHBand="0" w:firstRowFirstColumn="0" w:firstRowLastColumn="0" w:lastRowFirstColumn="0" w:lastRowLastColumn="0"/>
            </w:pPr>
            <w:r>
              <w:t>win-sc:</w:t>
            </w:r>
          </w:p>
          <w:p w14:paraId="1974470C" w14:textId="77777777" w:rsidR="00320470" w:rsidRDefault="00320470" w:rsidP="001E4F05">
            <w:pPr>
              <w:cnfStyle w:val="000000000000" w:firstRow="0" w:lastRow="0" w:firstColumn="0" w:lastColumn="0" w:oddVBand="0" w:evenVBand="0" w:oddHBand="0" w:evenHBand="0" w:firstRowFirstColumn="0" w:firstRowLastColumn="0" w:lastRowFirstColumn="0" w:lastRowLastColumn="0"/>
            </w:pPr>
            <w:r>
              <w:t>EntityItemCmdletVerbType</w:t>
            </w:r>
          </w:p>
        </w:tc>
        <w:tc>
          <w:tcPr>
            <w:tcW w:w="601" w:type="pct"/>
          </w:tcPr>
          <w:p w14:paraId="1CD65DF2"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66DEC46F"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14:paraId="0B22C705" w14:textId="77777777"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79"/>
            </w:r>
            <w:r>
              <w:rPr>
                <w:rFonts w:cstheme="minorHAnsi"/>
                <w:color w:val="000000"/>
              </w:rPr>
              <w:t>. This verb specifies the action</w:t>
            </w:r>
            <w:r>
              <w:rPr>
                <w:rStyle w:val="FootnoteReference"/>
                <w:rFonts w:cstheme="minorHAnsi"/>
                <w:color w:val="000000"/>
              </w:rPr>
              <w:footnoteReference w:id="280"/>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0470" w:rsidRPr="00E74797" w14:paraId="34D29C66"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535A0880" w14:textId="77777777" w:rsidR="00320470" w:rsidRDefault="00320470" w:rsidP="00F263E8">
            <w:pPr>
              <w:rPr>
                <w:sz w:val="24"/>
                <w:szCs w:val="24"/>
              </w:rPr>
            </w:pPr>
            <w:r>
              <w:t>noun</w:t>
            </w:r>
          </w:p>
        </w:tc>
        <w:tc>
          <w:tcPr>
            <w:tcW w:w="1568" w:type="pct"/>
          </w:tcPr>
          <w:p w14:paraId="40050A44" w14:textId="77777777"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14:paraId="1C679E88"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4E399A5A"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8" w:type="pct"/>
          </w:tcPr>
          <w:p w14:paraId="12E34B76" w14:textId="77777777"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81"/>
            </w:r>
            <w:r>
              <w:rPr>
                <w:rFonts w:cstheme="minorHAnsi"/>
                <w:color w:val="000000"/>
              </w:rPr>
              <w:t>. This noun specifies the resource</w:t>
            </w:r>
            <w:r>
              <w:rPr>
                <w:rStyle w:val="FootnoteReference"/>
                <w:rFonts w:cstheme="minorHAnsi"/>
                <w:color w:val="000000"/>
              </w:rPr>
              <w:footnoteReference w:id="282"/>
            </w:r>
            <w:r>
              <w:rPr>
                <w:rFonts w:cstheme="minorHAnsi"/>
                <w:color w:val="000000"/>
              </w:rPr>
              <w:t xml:space="preserve"> that the cmdlet acts upon.</w:t>
            </w:r>
          </w:p>
        </w:tc>
      </w:tr>
      <w:tr w:rsidR="00320470" w:rsidRPr="00E74797" w14:paraId="638AECD9" w14:textId="7777777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14:paraId="0EC6C72E" w14:textId="77777777" w:rsidR="00320470" w:rsidRDefault="00320470" w:rsidP="00F263E8">
            <w:pPr>
              <w:rPr>
                <w:sz w:val="24"/>
                <w:szCs w:val="24"/>
              </w:rPr>
            </w:pPr>
            <w:r>
              <w:t>parameters</w:t>
            </w:r>
          </w:p>
        </w:tc>
        <w:tc>
          <w:tcPr>
            <w:tcW w:w="1568" w:type="pct"/>
          </w:tcPr>
          <w:p w14:paraId="7AD3E62E" w14:textId="77777777" w:rsidR="00320470" w:rsidRDefault="00320470"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14:paraId="2E3274F0"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60BCE956"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4A507364" w14:textId="77777777"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(name and value pairs) as input to invoke the cmdlet. Each property name must be unique. </w:t>
            </w:r>
          </w:p>
          <w:p w14:paraId="0B67936E" w14:textId="77777777"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F8F9D1C" w14:textId="77777777"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parameters are NOT provided to the cmdlet</w:t>
            </w:r>
            <w:r>
              <w:rPr>
                <w:rStyle w:val="FootnoteReference"/>
                <w:rFonts w:cstheme="minorHAnsi"/>
                <w:color w:val="000000"/>
              </w:rPr>
              <w:footnoteReference w:id="283"/>
            </w:r>
            <w:r>
              <w:rPr>
                <w:rFonts w:cstheme="minorHAnsi"/>
                <w:color w:val="000000"/>
              </w:rPr>
              <w:t>. Also, parameter names SHOULD align with the MSDN documentation</w:t>
            </w:r>
            <w:r>
              <w:rPr>
                <w:rStyle w:val="FootnoteReference"/>
                <w:rFonts w:cstheme="minorHAnsi"/>
                <w:color w:val="000000"/>
              </w:rPr>
              <w:footnoteReference w:id="284"/>
            </w:r>
            <w:r>
              <w:rPr>
                <w:rFonts w:cstheme="minorHAnsi"/>
                <w:color w:val="000000"/>
              </w:rPr>
              <w:t xml:space="preserve">. </w:t>
            </w:r>
          </w:p>
        </w:tc>
      </w:tr>
      <w:tr w:rsidR="00320470" w:rsidRPr="00E74797" w14:paraId="0E13AFE2"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63AD2B14" w14:textId="77777777" w:rsidR="00320470" w:rsidRDefault="00320470" w:rsidP="00F263E8">
            <w:pPr>
              <w:rPr>
                <w:sz w:val="24"/>
                <w:szCs w:val="24"/>
              </w:rPr>
            </w:pPr>
            <w:r>
              <w:lastRenderedPageBreak/>
              <w:t>select</w:t>
            </w:r>
          </w:p>
        </w:tc>
        <w:tc>
          <w:tcPr>
            <w:tcW w:w="1568" w:type="pct"/>
          </w:tcPr>
          <w:p w14:paraId="055A8DD6" w14:textId="77777777"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oval-sc:EntityItemRecordType</w:t>
            </w:r>
          </w:p>
        </w:tc>
        <w:tc>
          <w:tcPr>
            <w:tcW w:w="601" w:type="pct"/>
          </w:tcPr>
          <w:p w14:paraId="7E000FF9"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6371BD5D"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1D7A8702" w14:textId="77777777"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85"/>
            </w:r>
            <w:r>
              <w:rPr>
                <w:rFonts w:cstheme="minorHAnsi"/>
                <w:color w:val="000000"/>
              </w:rPr>
              <w:t xml:space="preserve"> cmdlet in order to target output properties. Each property name MUST be unique. </w:t>
            </w:r>
          </w:p>
          <w:p w14:paraId="009A12A0"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1C92EC3" w14:textId="77777777"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xml:space="preserve">,    these pairs are not provided to the cmdlet.  </w:t>
            </w:r>
          </w:p>
        </w:tc>
      </w:tr>
      <w:tr w:rsidR="001E4F05" w:rsidRPr="00E74797" w14:paraId="4EB31C43" w14:textId="77777777" w:rsidTr="00982866">
        <w:tc>
          <w:tcPr>
            <w:cnfStyle w:val="001000000000" w:firstRow="0" w:lastRow="0" w:firstColumn="1" w:lastColumn="0" w:oddVBand="0" w:evenVBand="0" w:oddHBand="0" w:evenHBand="0" w:firstRowFirstColumn="0" w:firstRowLastColumn="0" w:lastRowFirstColumn="0" w:lastRowLastColumn="0"/>
            <w:tcW w:w="885" w:type="pct"/>
          </w:tcPr>
          <w:p w14:paraId="244F2331" w14:textId="77777777" w:rsidR="001E4F05" w:rsidRDefault="001E4F05" w:rsidP="00F263E8">
            <w:r>
              <w:t>value</w:t>
            </w:r>
          </w:p>
        </w:tc>
        <w:tc>
          <w:tcPr>
            <w:tcW w:w="1568" w:type="pct"/>
          </w:tcPr>
          <w:p w14:paraId="0B05E5D5" w14:textId="77777777" w:rsidR="001E4F05" w:rsidRDefault="001E4F05"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14:paraId="7C4EE219" w14:textId="77777777" w:rsidR="001E4F05" w:rsidRPr="0031429A" w:rsidRDefault="00632769" w:rsidP="00F263E8">
            <w:pPr>
              <w:cnfStyle w:val="000000000000" w:firstRow="0" w:lastRow="0" w:firstColumn="0" w:lastColumn="0" w:oddVBand="0" w:evenVBand="0" w:oddHBand="0" w:evenHBand="0" w:firstRowFirstColumn="0" w:firstRowLastColumn="0" w:lastRowFirstColumn="0" w:lastRowLastColumn="0"/>
            </w:pPr>
            <w:r>
              <w:t>0..*</w:t>
            </w:r>
          </w:p>
        </w:tc>
        <w:tc>
          <w:tcPr>
            <w:tcW w:w="478" w:type="pct"/>
          </w:tcPr>
          <w:p w14:paraId="7944C6BD" w14:textId="77777777"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14:paraId="5E89273C" w14:textId="77777777"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EF3016">
              <w:rPr>
                <w:rFonts w:cstheme="minorHAnsi"/>
                <w:color w:val="000000"/>
              </w:rPr>
              <w:t xml:space="preserve"> that represent the data returned by executing the specified cmdlet on the system.  </w:t>
            </w:r>
            <w:r w:rsidR="000C72CC">
              <w:rPr>
                <w:rFonts w:cstheme="minorHAnsi"/>
                <w:color w:val="000000"/>
              </w:rPr>
              <w:t>.</w:t>
            </w:r>
            <w:r>
              <w:rPr>
                <w:rFonts w:cstheme="minorHAnsi"/>
                <w:color w:val="000000"/>
              </w:rPr>
              <w:t xml:space="preserve"> Each field must have a unique name.</w:t>
            </w:r>
          </w:p>
        </w:tc>
      </w:tr>
    </w:tbl>
    <w:p w14:paraId="48500CA8" w14:textId="77777777" w:rsidR="007F71E3" w:rsidRPr="008871E8" w:rsidRDefault="009576F9" w:rsidP="00BE7B76">
      <w:pPr>
        <w:pStyle w:val="Heading2"/>
        <w:numPr>
          <w:ilvl w:val="1"/>
          <w:numId w:val="6"/>
        </w:numPr>
      </w:pPr>
      <w:bookmarkStart w:id="122" w:name="_Toc334363059"/>
      <w:r w:rsidRPr="008871E8">
        <w:t>win-def:EntityObjectGUID</w:t>
      </w:r>
      <w:r w:rsidR="007F71E3" w:rsidRPr="008871E8">
        <w:t>Type</w:t>
      </w:r>
      <w:bookmarkEnd w:id="122"/>
    </w:p>
    <w:p w14:paraId="42026C76" w14:textId="77777777" w:rsidR="007F71E3" w:rsidRPr="0084145C" w:rsidRDefault="007F71E3" w:rsidP="007F71E3">
      <w:r w:rsidRPr="00BD4CA7">
        <w:t xml:space="preserve">The </w:t>
      </w:r>
      <w:r w:rsidR="00584367">
        <w:rPr>
          <w:rFonts w:ascii="Courier New" w:hAnsi="Courier New"/>
        </w:rPr>
        <w:t>EntityObjectGUID</w:t>
      </w:r>
      <w:r w:rsidRPr="00D25521">
        <w:rPr>
          <w:rFonts w:ascii="Courier New" w:hAnsi="Courier New"/>
        </w:rPr>
        <w:t>Type</w:t>
      </w:r>
      <w:r w:rsidR="00584367">
        <w:rPr>
          <w:rFonts w:ascii="Courier New" w:hAnsi="Courier New"/>
        </w:rPr>
        <w:t xml:space="preserve"> </w:t>
      </w:r>
      <w:r w:rsidR="00584367"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r w:rsidR="00DC0D0C" w:rsidRPr="00DC0D0C">
        <w:t xml:space="preserve"> </w:t>
      </w:r>
    </w:p>
    <w:tbl>
      <w:tblPr>
        <w:tblStyle w:val="LightList1"/>
        <w:tblW w:w="0" w:type="auto"/>
        <w:jc w:val="center"/>
        <w:tblLook w:val="04A0" w:firstRow="1" w:lastRow="0" w:firstColumn="1" w:lastColumn="0" w:noHBand="0" w:noVBand="1"/>
      </w:tblPr>
      <w:tblGrid>
        <w:gridCol w:w="2707"/>
        <w:gridCol w:w="3161"/>
        <w:gridCol w:w="3708"/>
      </w:tblGrid>
      <w:tr w:rsidR="00584367" w14:paraId="7DDD4EDB" w14:textId="77777777" w:rsidTr="005843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14:paraId="7207C621" w14:textId="77777777" w:rsidR="00584367" w:rsidRDefault="00584367"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14:paraId="2F48C2F8" w14:textId="77777777" w:rsidR="00584367" w:rsidRPr="00A719C5" w:rsidRDefault="00584367" w:rsidP="007F71E3">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14:paraId="156C7BFD" w14:textId="77777777" w:rsidR="00584367" w:rsidRDefault="00584367"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584367" w:rsidRPr="00A719C5" w14:paraId="3A9DAD97" w14:textId="77777777" w:rsidTr="005843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2E271F5F" w14:textId="77777777" w:rsidR="00584367" w:rsidRPr="00584367" w:rsidRDefault="00584367" w:rsidP="007F71E3">
            <w:pPr>
              <w:rPr>
                <w:b w:val="0"/>
              </w:rPr>
            </w:pPr>
            <w:r w:rsidRPr="00584367">
              <w:rPr>
                <w:b w:val="0"/>
              </w:rPr>
              <w:t>oval-def:EntityObjectStringType</w:t>
            </w:r>
          </w:p>
        </w:tc>
        <w:tc>
          <w:tcPr>
            <w:tcW w:w="3161" w:type="dxa"/>
            <w:tcBorders>
              <w:right w:val="single" w:sz="4" w:space="0" w:color="auto"/>
            </w:tcBorders>
          </w:tcPr>
          <w:p w14:paraId="2DEB4413" w14:textId="77777777" w:rsidR="00584367" w:rsidRPr="00584367" w:rsidRDefault="00584367" w:rsidP="007F71E3">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14:paraId="359F4819" w14:textId="77777777" w:rsidR="00584367" w:rsidRPr="00A719C5" w:rsidRDefault="00F16B65" w:rsidP="00F16B65">
            <w:pPr>
              <w:cnfStyle w:val="000000100000" w:firstRow="0" w:lastRow="0" w:firstColumn="0" w:lastColumn="0" w:oddVBand="0" w:evenVBand="0" w:oddHBand="1" w:evenHBand="0" w:firstRowFirstColumn="0" w:firstRowLastColumn="0" w:lastRowFirstColumn="0" w:lastRowLastColumn="0"/>
            </w:pPr>
            <w:r>
              <w:rPr>
                <w:rFonts w:cstheme="minorHAnsi"/>
                <w:color w:val="000000"/>
              </w:rPr>
              <w:t xml:space="preserve">Strings with this datatype must be in </w:t>
            </w:r>
            <w:r w:rsidR="00584367">
              <w:rPr>
                <w:rFonts w:cstheme="minorHAnsi"/>
                <w:color w:val="000000"/>
              </w:rPr>
              <w:t>the form A-B-C-D-E where A is an 8-digit hexadecimal number, B, C, and D are 4-digit hexadecimal numbers, and E is a 12-digit hexadecimal number.</w:t>
            </w:r>
          </w:p>
        </w:tc>
      </w:tr>
      <w:tr w:rsidR="00584367" w14:paraId="7924B62A" w14:textId="77777777" w:rsidTr="00584367">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4E1950C6" w14:textId="77777777" w:rsidR="00584367" w:rsidRPr="00BD4CA7" w:rsidRDefault="00584367" w:rsidP="007F71E3">
            <w:pPr>
              <w:rPr>
                <w:i/>
              </w:rPr>
            </w:pPr>
            <w:r>
              <w:rPr>
                <w:i/>
              </w:rPr>
              <w:t>&lt;empty string&gt;</w:t>
            </w:r>
          </w:p>
        </w:tc>
        <w:tc>
          <w:tcPr>
            <w:tcW w:w="3161" w:type="dxa"/>
            <w:tcBorders>
              <w:right w:val="single" w:sz="4" w:space="0" w:color="auto"/>
            </w:tcBorders>
          </w:tcPr>
          <w:p w14:paraId="3C3C8A61" w14:textId="77777777" w:rsidR="00584367" w:rsidRDefault="00F16B65" w:rsidP="007F71E3">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14:paraId="79958BE5" w14:textId="77777777" w:rsidR="00584367" w:rsidRDefault="00584367" w:rsidP="007F71E3">
            <w:pPr>
              <w:cnfStyle w:val="000000000000" w:firstRow="0" w:lastRow="0" w:firstColumn="0" w:lastColumn="0" w:oddVBand="0" w:evenVBand="0" w:oddHBand="0" w:evenHBand="0" w:firstRowFirstColumn="0" w:firstRowLastColumn="0" w:lastRowFirstColumn="0" w:lastRowLastColumn="0"/>
            </w:pPr>
            <w:r>
              <w:t xml:space="preserve">This value indicates that no value has been specified and is permitted here </w:t>
            </w:r>
            <w:r>
              <w:lastRenderedPageBreak/>
              <w:t>to allow for an empty entity which is associated with a reference to an OVAL Variable.</w:t>
            </w:r>
          </w:p>
        </w:tc>
      </w:tr>
    </w:tbl>
    <w:p w14:paraId="106D71B5" w14:textId="77777777" w:rsidR="007F71E3" w:rsidRDefault="007F71E3" w:rsidP="007F71E3"/>
    <w:p w14:paraId="51AFD763" w14:textId="77777777" w:rsidR="00F16B65" w:rsidRDefault="00F16B65" w:rsidP="00BE7B76">
      <w:pPr>
        <w:pStyle w:val="Heading2"/>
        <w:numPr>
          <w:ilvl w:val="1"/>
          <w:numId w:val="6"/>
        </w:numPr>
      </w:pPr>
      <w:bookmarkStart w:id="123" w:name="_Toc334363060"/>
      <w:r>
        <w:t>win-def:EntityStateGUIDType</w:t>
      </w:r>
      <w:bookmarkEnd w:id="123"/>
    </w:p>
    <w:p w14:paraId="61E6D85D" w14:textId="77777777" w:rsidR="00F16B65" w:rsidRPr="0084145C" w:rsidRDefault="00F16B65" w:rsidP="00F16B65">
      <w:r w:rsidRPr="00BD4CA7">
        <w:t xml:space="preserve">The </w:t>
      </w:r>
      <w:r>
        <w:rPr>
          <w:rFonts w:ascii="Courier New" w:hAnsi="Courier New"/>
        </w:rPr>
        <w:t>EntityStateGUID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14:paraId="29D6C869" w14:textId="77777777"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14:paraId="70075B19" w14:textId="77777777" w:rsidR="00F16B65" w:rsidRDefault="00F16B65"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14:paraId="653EBCD3" w14:textId="77777777"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14:paraId="32DED67A" w14:textId="77777777"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14:paraId="79671F32" w14:textId="77777777"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2FD31F90" w14:textId="77777777" w:rsidR="00F16B65" w:rsidRPr="00584367" w:rsidRDefault="00F16B65" w:rsidP="00F16B65">
            <w:pPr>
              <w:rPr>
                <w:b w:val="0"/>
              </w:rPr>
            </w:pPr>
            <w:r w:rsidRPr="00584367">
              <w:rPr>
                <w:b w:val="0"/>
              </w:rPr>
              <w:t>oval-def:Entity</w:t>
            </w:r>
            <w:r>
              <w:rPr>
                <w:b w:val="0"/>
              </w:rPr>
              <w:t>State</w:t>
            </w:r>
            <w:r w:rsidRPr="00584367">
              <w:rPr>
                <w:b w:val="0"/>
              </w:rPr>
              <w:t>StringType</w:t>
            </w:r>
          </w:p>
        </w:tc>
        <w:tc>
          <w:tcPr>
            <w:tcW w:w="3161" w:type="dxa"/>
            <w:tcBorders>
              <w:right w:val="single" w:sz="4" w:space="0" w:color="auto"/>
            </w:tcBorders>
          </w:tcPr>
          <w:p w14:paraId="516EB2B9" w14:textId="77777777"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14:paraId="1ECB5420" w14:textId="77777777"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14:paraId="33CF3231" w14:textId="77777777"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0424BDA0" w14:textId="77777777" w:rsidR="00F16B65" w:rsidRPr="00BD4CA7" w:rsidRDefault="00F16B65" w:rsidP="00F30A79">
            <w:pPr>
              <w:rPr>
                <w:i/>
              </w:rPr>
            </w:pPr>
            <w:r>
              <w:rPr>
                <w:i/>
              </w:rPr>
              <w:t>&lt;empty string&gt;</w:t>
            </w:r>
          </w:p>
        </w:tc>
        <w:tc>
          <w:tcPr>
            <w:tcW w:w="3161" w:type="dxa"/>
            <w:tcBorders>
              <w:right w:val="single" w:sz="4" w:space="0" w:color="auto"/>
            </w:tcBorders>
          </w:tcPr>
          <w:p w14:paraId="108B4B5D"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14:paraId="4AD6F704"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2EC53E32" w14:textId="77777777" w:rsidR="00F16B65" w:rsidRDefault="00F16B65" w:rsidP="007F71E3"/>
    <w:p w14:paraId="5FEFC713" w14:textId="77777777" w:rsidR="00F16B65" w:rsidRDefault="00F16B65" w:rsidP="00BE7B76">
      <w:pPr>
        <w:pStyle w:val="Heading2"/>
        <w:numPr>
          <w:ilvl w:val="1"/>
          <w:numId w:val="6"/>
        </w:numPr>
      </w:pPr>
      <w:bookmarkStart w:id="124" w:name="_Toc334363061"/>
      <w:r>
        <w:t>win-sc:EntityItemGUIDType</w:t>
      </w:r>
      <w:bookmarkEnd w:id="124"/>
    </w:p>
    <w:p w14:paraId="0CB5059D" w14:textId="77777777" w:rsidR="00F16B65" w:rsidRPr="0084145C" w:rsidRDefault="00F16B65" w:rsidP="00F16B65">
      <w:r w:rsidRPr="00BD4CA7">
        <w:t xml:space="preserve">The </w:t>
      </w:r>
      <w:r>
        <w:rPr>
          <w:rFonts w:ascii="Courier New" w:hAnsi="Courier New"/>
        </w:rPr>
        <w:t>EntityObjectGUID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14:paraId="70E73E8F" w14:textId="77777777"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14:paraId="17A5061E" w14:textId="77777777" w:rsidR="00F16B65" w:rsidRDefault="00F16B65" w:rsidP="00F30A79">
            <w:pPr>
              <w:spacing w:after="200" w:line="276" w:lineRule="auto"/>
              <w:rPr>
                <w:rFonts w:eastAsiaTheme="minorHAnsi"/>
                <w:b w:val="0"/>
                <w:bCs w:val="0"/>
                <w:color w:val="auto"/>
                <w:lang w:bidi="ar-SA"/>
              </w:rPr>
            </w:pPr>
            <w:r>
              <w:t>Datatype Restriction</w:t>
            </w:r>
          </w:p>
        </w:tc>
        <w:tc>
          <w:tcPr>
            <w:tcW w:w="3161" w:type="dxa"/>
            <w:tcBorders>
              <w:bottom w:val="single" w:sz="8" w:space="0" w:color="000000" w:themeColor="text1"/>
            </w:tcBorders>
          </w:tcPr>
          <w:p w14:paraId="30E87B93" w14:textId="77777777"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14:paraId="61D9859A" w14:textId="77777777"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14:paraId="47683373" w14:textId="77777777"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7257D714" w14:textId="77777777" w:rsidR="00F16B65" w:rsidRPr="00584367" w:rsidRDefault="00F16B65" w:rsidP="00F16B65">
            <w:pPr>
              <w:rPr>
                <w:b w:val="0"/>
              </w:rPr>
            </w:pPr>
            <w:r w:rsidRPr="00584367">
              <w:rPr>
                <w:b w:val="0"/>
              </w:rPr>
              <w:t>oval-</w:t>
            </w:r>
            <w:r>
              <w:rPr>
                <w:b w:val="0"/>
              </w:rPr>
              <w:t>sc</w:t>
            </w:r>
            <w:r w:rsidRPr="00584367">
              <w:rPr>
                <w:b w:val="0"/>
              </w:rPr>
              <w:t>:Entity</w:t>
            </w:r>
            <w:r>
              <w:rPr>
                <w:b w:val="0"/>
              </w:rPr>
              <w:t>Item</w:t>
            </w:r>
            <w:r w:rsidRPr="00584367">
              <w:rPr>
                <w:b w:val="0"/>
              </w:rPr>
              <w:t>StringType</w:t>
            </w:r>
          </w:p>
        </w:tc>
        <w:tc>
          <w:tcPr>
            <w:tcW w:w="3161" w:type="dxa"/>
            <w:tcBorders>
              <w:right w:val="single" w:sz="4" w:space="0" w:color="auto"/>
            </w:tcBorders>
          </w:tcPr>
          <w:p w14:paraId="2EE30018" w14:textId="77777777"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14:paraId="55876CDD" w14:textId="77777777"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14:paraId="31B82A94" w14:textId="77777777"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038AA277" w14:textId="77777777" w:rsidR="00F16B65" w:rsidRPr="00BD4CA7" w:rsidRDefault="00F16B65" w:rsidP="00F30A79">
            <w:pPr>
              <w:rPr>
                <w:i/>
              </w:rPr>
            </w:pPr>
            <w:r>
              <w:rPr>
                <w:i/>
              </w:rPr>
              <w:t>&lt;empty string&gt;</w:t>
            </w:r>
          </w:p>
        </w:tc>
        <w:tc>
          <w:tcPr>
            <w:tcW w:w="3161" w:type="dxa"/>
            <w:tcBorders>
              <w:right w:val="single" w:sz="4" w:space="0" w:color="auto"/>
            </w:tcBorders>
          </w:tcPr>
          <w:p w14:paraId="788760FB"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14:paraId="7CA06E66"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01463C6C" w14:textId="77777777" w:rsidR="00F16B65" w:rsidRDefault="00F16B65" w:rsidP="007F71E3"/>
    <w:p w14:paraId="7E88A7BD" w14:textId="77777777" w:rsidR="007F71E3" w:rsidRDefault="00F16B65" w:rsidP="00BE7B76">
      <w:pPr>
        <w:pStyle w:val="Heading2"/>
        <w:numPr>
          <w:ilvl w:val="1"/>
          <w:numId w:val="6"/>
        </w:numPr>
      </w:pPr>
      <w:bookmarkStart w:id="125" w:name="_Toc334363062"/>
      <w:r>
        <w:lastRenderedPageBreak/>
        <w:t>win-def:EntityObjectCmdletVerb</w:t>
      </w:r>
      <w:r w:rsidR="007F71E3">
        <w:t>Type</w:t>
      </w:r>
      <w:bookmarkEnd w:id="125"/>
    </w:p>
    <w:p w14:paraId="5B97F9D1" w14:textId="77777777" w:rsidR="007F71E3" w:rsidRPr="00F16B65" w:rsidRDefault="007F71E3" w:rsidP="007F71E3">
      <w:pPr>
        <w:rPr>
          <w:rFonts w:cstheme="minorHAnsi"/>
        </w:rPr>
      </w:pPr>
      <w:r w:rsidRPr="006728CE">
        <w:t xml:space="preserve">The </w:t>
      </w:r>
      <w:r w:rsidRPr="00801D82">
        <w:rPr>
          <w:rFonts w:ascii="Courier New" w:hAnsi="Courier New"/>
        </w:rPr>
        <w:t>Entity</w:t>
      </w:r>
      <w:r w:rsidR="00F16B65">
        <w:rPr>
          <w:rFonts w:ascii="Courier New" w:hAnsi="Courier New"/>
        </w:rPr>
        <w:t>ObjectCmdlet</w:t>
      </w:r>
      <w:r w:rsidR="00F16B65" w:rsidRPr="00801D82">
        <w:rPr>
          <w:rFonts w:ascii="Courier New" w:hAnsi="Courier New"/>
        </w:rPr>
        <w:t>V</w:t>
      </w:r>
      <w:r w:rsidR="00F16B65">
        <w:rPr>
          <w:rFonts w:ascii="Courier New" w:hAnsi="Courier New"/>
        </w:rPr>
        <w:t>erb</w:t>
      </w:r>
      <w:r w:rsidR="00F16B65" w:rsidRPr="00801D82">
        <w:rPr>
          <w:rFonts w:ascii="Courier New" w:hAnsi="Courier New"/>
        </w:rPr>
        <w:t>Type</w:t>
      </w:r>
      <w:r w:rsidRPr="006728CE">
        <w:t xml:space="preserve"> </w:t>
      </w:r>
      <w:r w:rsidR="00F16B65"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7F71E3" w14:paraId="0A2A0B2C" w14:textId="77777777" w:rsidTr="007F7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7057AB8D" w14:textId="77777777" w:rsidR="007F71E3" w:rsidRDefault="007F71E3" w:rsidP="007F71E3">
            <w:pPr>
              <w:rPr>
                <w:b w:val="0"/>
                <w:bCs w:val="0"/>
              </w:rPr>
            </w:pPr>
            <w:r w:rsidRPr="00A719C5">
              <w:t>Enumeration Value</w:t>
            </w:r>
          </w:p>
        </w:tc>
        <w:tc>
          <w:tcPr>
            <w:tcW w:w="0" w:type="auto"/>
            <w:tcBorders>
              <w:bottom w:val="single" w:sz="8" w:space="0" w:color="000000" w:themeColor="text1"/>
            </w:tcBorders>
          </w:tcPr>
          <w:p w14:paraId="6E5D3E40" w14:textId="77777777" w:rsidR="007F71E3" w:rsidRDefault="007F71E3"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F71E3" w:rsidRPr="00A719C5" w14:paraId="70286747"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9FB5C72" w14:textId="77777777" w:rsidR="007F71E3" w:rsidRPr="00A719C5" w:rsidRDefault="00F16B65" w:rsidP="007F71E3">
            <w:r>
              <w:t>Approve</w:t>
            </w:r>
          </w:p>
        </w:tc>
        <w:tc>
          <w:tcPr>
            <w:tcW w:w="0" w:type="auto"/>
            <w:tcBorders>
              <w:left w:val="single" w:sz="4" w:space="0" w:color="auto"/>
            </w:tcBorders>
          </w:tcPr>
          <w:p w14:paraId="0B164381" w14:textId="77777777" w:rsidR="007F71E3" w:rsidRPr="00A719C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F16B65" w:rsidRPr="00A719C5" w14:paraId="17C145CC"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90F1091" w14:textId="77777777" w:rsidR="00F16B65" w:rsidRDefault="00F16B65" w:rsidP="007F71E3">
            <w:r>
              <w:t>Assert</w:t>
            </w:r>
          </w:p>
        </w:tc>
        <w:tc>
          <w:tcPr>
            <w:tcW w:w="0" w:type="auto"/>
            <w:tcBorders>
              <w:left w:val="single" w:sz="4" w:space="0" w:color="auto"/>
            </w:tcBorders>
          </w:tcPr>
          <w:p w14:paraId="31FB7B98"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F16B65" w:rsidRPr="00A719C5" w14:paraId="4005981D"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C9F52D6" w14:textId="77777777" w:rsidR="00F16B65" w:rsidRDefault="00F16B65" w:rsidP="007F71E3">
            <w:r>
              <w:t>Compare</w:t>
            </w:r>
          </w:p>
        </w:tc>
        <w:tc>
          <w:tcPr>
            <w:tcW w:w="0" w:type="auto"/>
            <w:tcBorders>
              <w:left w:val="single" w:sz="4" w:space="0" w:color="auto"/>
            </w:tcBorders>
          </w:tcPr>
          <w:p w14:paraId="3739D0A2" w14:textId="77777777" w:rsidR="00F16B65" w:rsidRDefault="00F16B65"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F16B65" w:rsidRPr="00A719C5" w14:paraId="3C70348D"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1A97265" w14:textId="77777777" w:rsidR="00F16B65" w:rsidRDefault="00F16B65" w:rsidP="007F71E3">
            <w:r>
              <w:t>Confirm</w:t>
            </w:r>
          </w:p>
        </w:tc>
        <w:tc>
          <w:tcPr>
            <w:tcW w:w="0" w:type="auto"/>
            <w:tcBorders>
              <w:left w:val="single" w:sz="4" w:space="0" w:color="auto"/>
            </w:tcBorders>
          </w:tcPr>
          <w:p w14:paraId="4C9648B5"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F16B65" w:rsidRPr="00A719C5" w14:paraId="314FE6DF"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79CD52C" w14:textId="77777777" w:rsidR="00F16B65" w:rsidRDefault="00F16B65" w:rsidP="007F71E3">
            <w:r>
              <w:t>Find</w:t>
            </w:r>
          </w:p>
        </w:tc>
        <w:tc>
          <w:tcPr>
            <w:tcW w:w="0" w:type="auto"/>
            <w:tcBorders>
              <w:left w:val="single" w:sz="4" w:space="0" w:color="auto"/>
            </w:tcBorders>
          </w:tcPr>
          <w:p w14:paraId="16AACB8F"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F16B65" w:rsidRPr="00A719C5" w14:paraId="658BB72A"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158BC25" w14:textId="77777777" w:rsidR="00F16B65" w:rsidRDefault="00F16B65" w:rsidP="007F71E3">
            <w:r>
              <w:t>Get</w:t>
            </w:r>
          </w:p>
        </w:tc>
        <w:tc>
          <w:tcPr>
            <w:tcW w:w="0" w:type="auto"/>
            <w:tcBorders>
              <w:left w:val="single" w:sz="4" w:space="0" w:color="auto"/>
            </w:tcBorders>
          </w:tcPr>
          <w:p w14:paraId="2436CE0E"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F16B65" w:rsidRPr="00A719C5" w14:paraId="3092102D"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BFEBC6C" w14:textId="77777777" w:rsidR="00F16B65" w:rsidRDefault="00F16B65" w:rsidP="007F71E3">
            <w:r>
              <w:t>Import</w:t>
            </w:r>
          </w:p>
        </w:tc>
        <w:tc>
          <w:tcPr>
            <w:tcW w:w="0" w:type="auto"/>
            <w:tcBorders>
              <w:left w:val="single" w:sz="4" w:space="0" w:color="auto"/>
            </w:tcBorders>
          </w:tcPr>
          <w:p w14:paraId="368F3FDF"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F16B65" w:rsidRPr="00A719C5" w14:paraId="76A552DB"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E8350BB" w14:textId="77777777" w:rsidR="00F16B65" w:rsidRDefault="00F16B65" w:rsidP="007F71E3">
            <w:r>
              <w:t>Measure</w:t>
            </w:r>
          </w:p>
        </w:tc>
        <w:tc>
          <w:tcPr>
            <w:tcW w:w="0" w:type="auto"/>
            <w:tcBorders>
              <w:left w:val="single" w:sz="4" w:space="0" w:color="auto"/>
            </w:tcBorders>
          </w:tcPr>
          <w:p w14:paraId="3EBD1397"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F16B65" w:rsidRPr="00A719C5" w14:paraId="2C6B2BEE"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F6894F1" w14:textId="77777777" w:rsidR="00F16B65" w:rsidRDefault="00F16B65" w:rsidP="007F71E3">
            <w:r>
              <w:t>Read</w:t>
            </w:r>
          </w:p>
        </w:tc>
        <w:tc>
          <w:tcPr>
            <w:tcW w:w="0" w:type="auto"/>
            <w:tcBorders>
              <w:left w:val="single" w:sz="4" w:space="0" w:color="auto"/>
            </w:tcBorders>
          </w:tcPr>
          <w:p w14:paraId="2A26C548"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F16B65" w:rsidRPr="00A719C5" w14:paraId="08C7940D"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6811BF5" w14:textId="77777777" w:rsidR="00F16B65" w:rsidRDefault="00F16B65" w:rsidP="007F71E3">
            <w:r>
              <w:t>Request</w:t>
            </w:r>
          </w:p>
        </w:tc>
        <w:tc>
          <w:tcPr>
            <w:tcW w:w="0" w:type="auto"/>
            <w:tcBorders>
              <w:left w:val="single" w:sz="4" w:space="0" w:color="auto"/>
            </w:tcBorders>
          </w:tcPr>
          <w:p w14:paraId="421A5F52"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F16B65" w:rsidRPr="00A719C5" w14:paraId="2D069289"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B87603B" w14:textId="77777777" w:rsidR="00F16B65" w:rsidRDefault="00F16B65" w:rsidP="007F71E3">
            <w:r>
              <w:t>Resolve</w:t>
            </w:r>
          </w:p>
        </w:tc>
        <w:tc>
          <w:tcPr>
            <w:tcW w:w="0" w:type="auto"/>
            <w:tcBorders>
              <w:left w:val="single" w:sz="4" w:space="0" w:color="auto"/>
            </w:tcBorders>
          </w:tcPr>
          <w:p w14:paraId="4383A966"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F16B65" w:rsidRPr="00A719C5" w14:paraId="638C47F0"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0305B7F" w14:textId="77777777" w:rsidR="00F16B65" w:rsidRDefault="00F16B65" w:rsidP="007F71E3">
            <w:r>
              <w:t>Search</w:t>
            </w:r>
          </w:p>
        </w:tc>
        <w:tc>
          <w:tcPr>
            <w:tcW w:w="0" w:type="auto"/>
            <w:tcBorders>
              <w:left w:val="single" w:sz="4" w:space="0" w:color="auto"/>
            </w:tcBorders>
          </w:tcPr>
          <w:p w14:paraId="0A330D27"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F16B65" w:rsidRPr="00A719C5" w14:paraId="3EA843BF"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7B0B9ED" w14:textId="77777777" w:rsidR="00F16B65" w:rsidRDefault="00F16B65" w:rsidP="007F71E3">
            <w:r>
              <w:t>Select</w:t>
            </w:r>
          </w:p>
        </w:tc>
        <w:tc>
          <w:tcPr>
            <w:tcW w:w="0" w:type="auto"/>
            <w:tcBorders>
              <w:left w:val="single" w:sz="4" w:space="0" w:color="auto"/>
            </w:tcBorders>
          </w:tcPr>
          <w:p w14:paraId="71D9769C"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F16B65" w:rsidRPr="00A719C5" w14:paraId="2995D328"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83BC0A4" w14:textId="77777777" w:rsidR="00F16B65" w:rsidRDefault="00F16B65" w:rsidP="007F71E3">
            <w:r>
              <w:t>Show</w:t>
            </w:r>
          </w:p>
        </w:tc>
        <w:tc>
          <w:tcPr>
            <w:tcW w:w="0" w:type="auto"/>
            <w:tcBorders>
              <w:left w:val="single" w:sz="4" w:space="0" w:color="auto"/>
            </w:tcBorders>
          </w:tcPr>
          <w:p w14:paraId="075A2DA5"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F16B65" w:rsidRPr="00A719C5" w14:paraId="67FBF63C"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3D2728E" w14:textId="77777777" w:rsidR="00F16B65" w:rsidRDefault="00F16B65" w:rsidP="007F71E3">
            <w:r>
              <w:t>Test</w:t>
            </w:r>
          </w:p>
        </w:tc>
        <w:tc>
          <w:tcPr>
            <w:tcW w:w="0" w:type="auto"/>
            <w:tcBorders>
              <w:left w:val="single" w:sz="4" w:space="0" w:color="auto"/>
            </w:tcBorders>
          </w:tcPr>
          <w:p w14:paraId="6B81A74C"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F16B65" w:rsidRPr="00A719C5" w14:paraId="739BAD0B"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8223DBA" w14:textId="77777777" w:rsidR="00F16B65" w:rsidRDefault="00F16B65" w:rsidP="007F71E3">
            <w:r>
              <w:t>Trace</w:t>
            </w:r>
          </w:p>
        </w:tc>
        <w:tc>
          <w:tcPr>
            <w:tcW w:w="0" w:type="auto"/>
            <w:tcBorders>
              <w:left w:val="single" w:sz="4" w:space="0" w:color="auto"/>
            </w:tcBorders>
          </w:tcPr>
          <w:p w14:paraId="64A6F1EB"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F16B65" w:rsidRPr="00A719C5" w14:paraId="27598ACE"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64A75AF" w14:textId="77777777" w:rsidR="00F16B65" w:rsidRDefault="00F16B65" w:rsidP="007F71E3">
            <w:r>
              <w:t>Watch</w:t>
            </w:r>
          </w:p>
        </w:tc>
        <w:tc>
          <w:tcPr>
            <w:tcW w:w="0" w:type="auto"/>
            <w:tcBorders>
              <w:left w:val="single" w:sz="4" w:space="0" w:color="auto"/>
            </w:tcBorders>
          </w:tcPr>
          <w:p w14:paraId="6191899F"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F16B65" w14:paraId="52ABFA1A"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12EC5D9" w14:textId="77777777" w:rsidR="00F16B65" w:rsidRPr="00BD4CA7" w:rsidRDefault="00F16B65" w:rsidP="007F71E3">
            <w:pPr>
              <w:rPr>
                <w:i/>
              </w:rPr>
            </w:pPr>
            <w:r>
              <w:rPr>
                <w:i/>
              </w:rPr>
              <w:t>&lt;empty string&gt;</w:t>
            </w:r>
          </w:p>
        </w:tc>
        <w:tc>
          <w:tcPr>
            <w:tcW w:w="0" w:type="auto"/>
            <w:tcBorders>
              <w:left w:val="single" w:sz="4" w:space="0" w:color="auto"/>
            </w:tcBorders>
          </w:tcPr>
          <w:p w14:paraId="6A68D478"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2AA6909D" w14:textId="77777777" w:rsidR="00F16B65" w:rsidRDefault="00F16B65" w:rsidP="00BE7B76">
      <w:pPr>
        <w:pStyle w:val="Heading2"/>
        <w:numPr>
          <w:ilvl w:val="1"/>
          <w:numId w:val="6"/>
        </w:numPr>
      </w:pPr>
      <w:bookmarkStart w:id="126" w:name="_Toc334363063"/>
      <w:r>
        <w:t>win-def:EntityStateCmdletVerbType</w:t>
      </w:r>
      <w:bookmarkEnd w:id="126"/>
    </w:p>
    <w:p w14:paraId="5306905B" w14:textId="77777777" w:rsidR="00F16B65" w:rsidRPr="00F16B65" w:rsidRDefault="00F16B65" w:rsidP="00F16B65">
      <w:pPr>
        <w:rPr>
          <w:rFonts w:cstheme="minorHAnsi"/>
        </w:rPr>
      </w:pPr>
      <w:r w:rsidRPr="006728CE">
        <w:t xml:space="preserve">The </w:t>
      </w:r>
      <w:r w:rsidRPr="00801D82">
        <w:rPr>
          <w:rFonts w:ascii="Courier New" w:hAnsi="Courier New"/>
        </w:rPr>
        <w:t>EntityState</w:t>
      </w:r>
      <w:r>
        <w:rPr>
          <w:rFonts w:ascii="Courier New" w:hAnsi="Courier New"/>
        </w:rPr>
        <w:t>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14:paraId="60BDB7F9" w14:textId="77777777"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3DDCCB2D" w14:textId="77777777" w:rsidR="00C20CF3" w:rsidRDefault="00C20CF3" w:rsidP="00F30A79">
            <w:pPr>
              <w:rPr>
                <w:b w:val="0"/>
                <w:bCs w:val="0"/>
              </w:rPr>
            </w:pPr>
            <w:r w:rsidRPr="00A719C5">
              <w:t>Enumeration Value</w:t>
            </w:r>
          </w:p>
        </w:tc>
        <w:tc>
          <w:tcPr>
            <w:tcW w:w="0" w:type="auto"/>
            <w:tcBorders>
              <w:bottom w:val="single" w:sz="8" w:space="0" w:color="000000" w:themeColor="text1"/>
            </w:tcBorders>
          </w:tcPr>
          <w:p w14:paraId="5A6B4833" w14:textId="77777777"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14:paraId="72628B15"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947B76D" w14:textId="77777777" w:rsidR="00C20CF3" w:rsidRPr="00A719C5" w:rsidRDefault="00C20CF3" w:rsidP="00F30A79">
            <w:r>
              <w:t>Approve</w:t>
            </w:r>
          </w:p>
        </w:tc>
        <w:tc>
          <w:tcPr>
            <w:tcW w:w="0" w:type="auto"/>
            <w:tcBorders>
              <w:left w:val="single" w:sz="4" w:space="0" w:color="auto"/>
            </w:tcBorders>
          </w:tcPr>
          <w:p w14:paraId="7F54C6FB" w14:textId="77777777"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14:paraId="76B0557B"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97EA73B" w14:textId="77777777" w:rsidR="00C20CF3" w:rsidRDefault="00C20CF3" w:rsidP="00F30A79">
            <w:r>
              <w:t>Assert</w:t>
            </w:r>
          </w:p>
        </w:tc>
        <w:tc>
          <w:tcPr>
            <w:tcW w:w="0" w:type="auto"/>
            <w:tcBorders>
              <w:left w:val="single" w:sz="4" w:space="0" w:color="auto"/>
            </w:tcBorders>
          </w:tcPr>
          <w:p w14:paraId="1AE24CFD"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14:paraId="19D90E72"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5CC4C23" w14:textId="77777777" w:rsidR="00C20CF3" w:rsidRDefault="00C20CF3" w:rsidP="00F30A79">
            <w:r>
              <w:lastRenderedPageBreak/>
              <w:t>Compare</w:t>
            </w:r>
          </w:p>
        </w:tc>
        <w:tc>
          <w:tcPr>
            <w:tcW w:w="0" w:type="auto"/>
            <w:tcBorders>
              <w:left w:val="single" w:sz="4" w:space="0" w:color="auto"/>
            </w:tcBorders>
          </w:tcPr>
          <w:p w14:paraId="6991CFAD"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14:paraId="781E6433"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70BE2C9" w14:textId="77777777" w:rsidR="00C20CF3" w:rsidRDefault="00C20CF3" w:rsidP="00F30A79">
            <w:r>
              <w:t>Confirm</w:t>
            </w:r>
          </w:p>
        </w:tc>
        <w:tc>
          <w:tcPr>
            <w:tcW w:w="0" w:type="auto"/>
            <w:tcBorders>
              <w:left w:val="single" w:sz="4" w:space="0" w:color="auto"/>
            </w:tcBorders>
          </w:tcPr>
          <w:p w14:paraId="5E081BC6"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14:paraId="22C65538"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0F70099" w14:textId="77777777" w:rsidR="00C20CF3" w:rsidRDefault="00C20CF3" w:rsidP="00F30A79">
            <w:r>
              <w:t>Find</w:t>
            </w:r>
          </w:p>
        </w:tc>
        <w:tc>
          <w:tcPr>
            <w:tcW w:w="0" w:type="auto"/>
            <w:tcBorders>
              <w:left w:val="single" w:sz="4" w:space="0" w:color="auto"/>
            </w:tcBorders>
          </w:tcPr>
          <w:p w14:paraId="5EDEC206"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14:paraId="1CB4FF4E"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DC0148B" w14:textId="77777777" w:rsidR="00C20CF3" w:rsidRDefault="00C20CF3" w:rsidP="00F30A79">
            <w:r>
              <w:t>Get</w:t>
            </w:r>
          </w:p>
        </w:tc>
        <w:tc>
          <w:tcPr>
            <w:tcW w:w="0" w:type="auto"/>
            <w:tcBorders>
              <w:left w:val="single" w:sz="4" w:space="0" w:color="auto"/>
            </w:tcBorders>
          </w:tcPr>
          <w:p w14:paraId="3CE0F21C"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14:paraId="47583ACD"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6B312B9" w14:textId="77777777" w:rsidR="00C20CF3" w:rsidRDefault="00C20CF3" w:rsidP="00F30A79">
            <w:r>
              <w:t>Import</w:t>
            </w:r>
          </w:p>
        </w:tc>
        <w:tc>
          <w:tcPr>
            <w:tcW w:w="0" w:type="auto"/>
            <w:tcBorders>
              <w:left w:val="single" w:sz="4" w:space="0" w:color="auto"/>
            </w:tcBorders>
          </w:tcPr>
          <w:p w14:paraId="7EE236AB"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14:paraId="52FD91B1"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ED4ADE8" w14:textId="77777777" w:rsidR="00C20CF3" w:rsidRDefault="00C20CF3" w:rsidP="00F30A79">
            <w:r>
              <w:t>Measure</w:t>
            </w:r>
          </w:p>
        </w:tc>
        <w:tc>
          <w:tcPr>
            <w:tcW w:w="0" w:type="auto"/>
            <w:tcBorders>
              <w:left w:val="single" w:sz="4" w:space="0" w:color="auto"/>
            </w:tcBorders>
          </w:tcPr>
          <w:p w14:paraId="6020522E"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14:paraId="42644717"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4CB0B1D" w14:textId="77777777" w:rsidR="00C20CF3" w:rsidRDefault="00C20CF3" w:rsidP="00F30A79">
            <w:r>
              <w:t>Read</w:t>
            </w:r>
          </w:p>
        </w:tc>
        <w:tc>
          <w:tcPr>
            <w:tcW w:w="0" w:type="auto"/>
            <w:tcBorders>
              <w:left w:val="single" w:sz="4" w:space="0" w:color="auto"/>
            </w:tcBorders>
          </w:tcPr>
          <w:p w14:paraId="5C76533E"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14:paraId="3AAC80DC"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C0827D5" w14:textId="77777777" w:rsidR="00C20CF3" w:rsidRDefault="00C20CF3" w:rsidP="00F30A79">
            <w:r>
              <w:t>Request</w:t>
            </w:r>
          </w:p>
        </w:tc>
        <w:tc>
          <w:tcPr>
            <w:tcW w:w="0" w:type="auto"/>
            <w:tcBorders>
              <w:left w:val="single" w:sz="4" w:space="0" w:color="auto"/>
            </w:tcBorders>
          </w:tcPr>
          <w:p w14:paraId="7FECCE1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14:paraId="6ED29569"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6D84CAB" w14:textId="77777777" w:rsidR="00C20CF3" w:rsidRDefault="00C20CF3" w:rsidP="00F30A79">
            <w:r>
              <w:t>Resolve</w:t>
            </w:r>
          </w:p>
        </w:tc>
        <w:tc>
          <w:tcPr>
            <w:tcW w:w="0" w:type="auto"/>
            <w:tcBorders>
              <w:left w:val="single" w:sz="4" w:space="0" w:color="auto"/>
            </w:tcBorders>
          </w:tcPr>
          <w:p w14:paraId="3302004F"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14:paraId="6A0B14E4"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FBADE9F" w14:textId="77777777" w:rsidR="00C20CF3" w:rsidRDefault="00C20CF3" w:rsidP="00F30A79">
            <w:r>
              <w:t>Search</w:t>
            </w:r>
          </w:p>
        </w:tc>
        <w:tc>
          <w:tcPr>
            <w:tcW w:w="0" w:type="auto"/>
            <w:tcBorders>
              <w:left w:val="single" w:sz="4" w:space="0" w:color="auto"/>
            </w:tcBorders>
          </w:tcPr>
          <w:p w14:paraId="5EFB4ECE"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14:paraId="5230ADCF"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62D69C9" w14:textId="77777777" w:rsidR="00C20CF3" w:rsidRDefault="00C20CF3" w:rsidP="00F30A79">
            <w:r>
              <w:t>Select</w:t>
            </w:r>
          </w:p>
        </w:tc>
        <w:tc>
          <w:tcPr>
            <w:tcW w:w="0" w:type="auto"/>
            <w:tcBorders>
              <w:left w:val="single" w:sz="4" w:space="0" w:color="auto"/>
            </w:tcBorders>
          </w:tcPr>
          <w:p w14:paraId="574020A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14:paraId="666F53F5"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088B890" w14:textId="77777777" w:rsidR="00C20CF3" w:rsidRDefault="00C20CF3" w:rsidP="00F30A79">
            <w:r>
              <w:t>Show</w:t>
            </w:r>
          </w:p>
        </w:tc>
        <w:tc>
          <w:tcPr>
            <w:tcW w:w="0" w:type="auto"/>
            <w:tcBorders>
              <w:left w:val="single" w:sz="4" w:space="0" w:color="auto"/>
            </w:tcBorders>
          </w:tcPr>
          <w:p w14:paraId="081D4867"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14:paraId="4EAD829B"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7F4D537" w14:textId="77777777" w:rsidR="00C20CF3" w:rsidRDefault="00C20CF3" w:rsidP="00F30A79">
            <w:r>
              <w:t>Test</w:t>
            </w:r>
          </w:p>
        </w:tc>
        <w:tc>
          <w:tcPr>
            <w:tcW w:w="0" w:type="auto"/>
            <w:tcBorders>
              <w:left w:val="single" w:sz="4" w:space="0" w:color="auto"/>
            </w:tcBorders>
          </w:tcPr>
          <w:p w14:paraId="66A4787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14:paraId="2B533B60"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178624D" w14:textId="77777777" w:rsidR="00C20CF3" w:rsidRDefault="00C20CF3" w:rsidP="00F30A79">
            <w:r>
              <w:t>Trace</w:t>
            </w:r>
          </w:p>
        </w:tc>
        <w:tc>
          <w:tcPr>
            <w:tcW w:w="0" w:type="auto"/>
            <w:tcBorders>
              <w:left w:val="single" w:sz="4" w:space="0" w:color="auto"/>
            </w:tcBorders>
          </w:tcPr>
          <w:p w14:paraId="326016B0"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14:paraId="1DB4D439"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31998C2" w14:textId="77777777" w:rsidR="00C20CF3" w:rsidRDefault="00C20CF3" w:rsidP="00F30A79">
            <w:r>
              <w:t>Watch</w:t>
            </w:r>
          </w:p>
        </w:tc>
        <w:tc>
          <w:tcPr>
            <w:tcW w:w="0" w:type="auto"/>
            <w:tcBorders>
              <w:left w:val="single" w:sz="4" w:space="0" w:color="auto"/>
            </w:tcBorders>
          </w:tcPr>
          <w:p w14:paraId="78061DDE"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14:paraId="268C3218"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D3E4AE0" w14:textId="77777777" w:rsidR="00C20CF3" w:rsidRPr="00BD4CA7" w:rsidRDefault="00C20CF3" w:rsidP="00F30A79">
            <w:pPr>
              <w:rPr>
                <w:i/>
              </w:rPr>
            </w:pPr>
            <w:r>
              <w:rPr>
                <w:i/>
              </w:rPr>
              <w:t>&lt;empty string&gt;</w:t>
            </w:r>
          </w:p>
        </w:tc>
        <w:tc>
          <w:tcPr>
            <w:tcW w:w="0" w:type="auto"/>
            <w:tcBorders>
              <w:left w:val="single" w:sz="4" w:space="0" w:color="auto"/>
            </w:tcBorders>
          </w:tcPr>
          <w:p w14:paraId="19CB47B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B6A9609" w14:textId="77777777" w:rsidR="00F16B65" w:rsidRDefault="00F16B65" w:rsidP="00BE7B76">
      <w:pPr>
        <w:pStyle w:val="Heading2"/>
        <w:numPr>
          <w:ilvl w:val="1"/>
          <w:numId w:val="6"/>
        </w:numPr>
      </w:pPr>
      <w:bookmarkStart w:id="127" w:name="_Toc334363064"/>
      <w:r>
        <w:t>win-sc:</w:t>
      </w:r>
      <w:r w:rsidR="008873C1">
        <w:t>EntityItemCmdletVerbType</w:t>
      </w:r>
      <w:bookmarkEnd w:id="127"/>
    </w:p>
    <w:p w14:paraId="730AD6DF" w14:textId="77777777" w:rsidR="00F16B65" w:rsidRPr="00F16B65" w:rsidRDefault="00F16B65" w:rsidP="00F16B65">
      <w:pPr>
        <w:rPr>
          <w:rFonts w:cstheme="minorHAnsi"/>
        </w:rPr>
      </w:pPr>
      <w:r w:rsidRPr="006728CE">
        <w:t xml:space="preserve">The </w:t>
      </w:r>
      <w:r>
        <w:rPr>
          <w:rFonts w:ascii="Courier New" w:hAnsi="Courier New"/>
        </w:rPr>
        <w:t>EntityItemCmdlet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14:paraId="265BC11B" w14:textId="77777777"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01E20FBE" w14:textId="77777777" w:rsidR="00C20CF3" w:rsidRDefault="00C20CF3" w:rsidP="00F30A79">
            <w:pPr>
              <w:rPr>
                <w:b w:val="0"/>
                <w:bCs w:val="0"/>
              </w:rPr>
            </w:pPr>
            <w:r w:rsidRPr="00A719C5">
              <w:t>Enumeration Value</w:t>
            </w:r>
          </w:p>
        </w:tc>
        <w:tc>
          <w:tcPr>
            <w:tcW w:w="0" w:type="auto"/>
            <w:tcBorders>
              <w:bottom w:val="single" w:sz="8" w:space="0" w:color="000000" w:themeColor="text1"/>
            </w:tcBorders>
          </w:tcPr>
          <w:p w14:paraId="5882A0B2" w14:textId="77777777"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14:paraId="49A37889"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90BFDA1" w14:textId="77777777" w:rsidR="00C20CF3" w:rsidRPr="00A719C5" w:rsidRDefault="00C20CF3" w:rsidP="00F30A79">
            <w:r>
              <w:t>Approve</w:t>
            </w:r>
          </w:p>
        </w:tc>
        <w:tc>
          <w:tcPr>
            <w:tcW w:w="0" w:type="auto"/>
            <w:tcBorders>
              <w:left w:val="single" w:sz="4" w:space="0" w:color="auto"/>
            </w:tcBorders>
          </w:tcPr>
          <w:p w14:paraId="4C0DD4A4" w14:textId="77777777"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14:paraId="2F7CCDF4"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F53FB42" w14:textId="77777777" w:rsidR="00C20CF3" w:rsidRDefault="00C20CF3" w:rsidP="00F30A79">
            <w:r>
              <w:t>Assert</w:t>
            </w:r>
          </w:p>
        </w:tc>
        <w:tc>
          <w:tcPr>
            <w:tcW w:w="0" w:type="auto"/>
            <w:tcBorders>
              <w:left w:val="single" w:sz="4" w:space="0" w:color="auto"/>
            </w:tcBorders>
          </w:tcPr>
          <w:p w14:paraId="73DAE47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14:paraId="7480C442"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1F5E02E" w14:textId="77777777" w:rsidR="00C20CF3" w:rsidRDefault="00C20CF3" w:rsidP="00F30A79">
            <w:r>
              <w:t>Compare</w:t>
            </w:r>
          </w:p>
        </w:tc>
        <w:tc>
          <w:tcPr>
            <w:tcW w:w="0" w:type="auto"/>
            <w:tcBorders>
              <w:left w:val="single" w:sz="4" w:space="0" w:color="auto"/>
            </w:tcBorders>
          </w:tcPr>
          <w:p w14:paraId="30A63D0C"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14:paraId="081461FF"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AF5FC16" w14:textId="77777777" w:rsidR="00C20CF3" w:rsidRDefault="00C20CF3" w:rsidP="00F30A79">
            <w:r>
              <w:t>Confirm</w:t>
            </w:r>
          </w:p>
        </w:tc>
        <w:tc>
          <w:tcPr>
            <w:tcW w:w="0" w:type="auto"/>
            <w:tcBorders>
              <w:left w:val="single" w:sz="4" w:space="0" w:color="auto"/>
            </w:tcBorders>
          </w:tcPr>
          <w:p w14:paraId="19D47EE2"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14:paraId="4C6A1DAD"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1002877" w14:textId="77777777" w:rsidR="00C20CF3" w:rsidRDefault="00C20CF3" w:rsidP="00F30A79">
            <w:r>
              <w:t>Find</w:t>
            </w:r>
          </w:p>
        </w:tc>
        <w:tc>
          <w:tcPr>
            <w:tcW w:w="0" w:type="auto"/>
            <w:tcBorders>
              <w:left w:val="single" w:sz="4" w:space="0" w:color="auto"/>
            </w:tcBorders>
          </w:tcPr>
          <w:p w14:paraId="4E1D12E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14:paraId="41202B2B"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E014AD2" w14:textId="77777777" w:rsidR="00C20CF3" w:rsidRDefault="00C20CF3" w:rsidP="00F30A79">
            <w:r>
              <w:t>Get</w:t>
            </w:r>
          </w:p>
        </w:tc>
        <w:tc>
          <w:tcPr>
            <w:tcW w:w="0" w:type="auto"/>
            <w:tcBorders>
              <w:left w:val="single" w:sz="4" w:space="0" w:color="auto"/>
            </w:tcBorders>
          </w:tcPr>
          <w:p w14:paraId="32A00D04"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14:paraId="12C0FE07"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A24ECDD" w14:textId="77777777" w:rsidR="00C20CF3" w:rsidRDefault="00C20CF3" w:rsidP="00F30A79">
            <w:r>
              <w:t>Import</w:t>
            </w:r>
          </w:p>
        </w:tc>
        <w:tc>
          <w:tcPr>
            <w:tcW w:w="0" w:type="auto"/>
            <w:tcBorders>
              <w:left w:val="single" w:sz="4" w:space="0" w:color="auto"/>
            </w:tcBorders>
          </w:tcPr>
          <w:p w14:paraId="459F7E67"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14:paraId="3CB40941"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0DE0666" w14:textId="77777777" w:rsidR="00C20CF3" w:rsidRDefault="00C20CF3" w:rsidP="00F30A79">
            <w:r>
              <w:t>Measure</w:t>
            </w:r>
          </w:p>
        </w:tc>
        <w:tc>
          <w:tcPr>
            <w:tcW w:w="0" w:type="auto"/>
            <w:tcBorders>
              <w:left w:val="single" w:sz="4" w:space="0" w:color="auto"/>
            </w:tcBorders>
          </w:tcPr>
          <w:p w14:paraId="30A81ED8"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14:paraId="4DB8822A"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1D3D2B6" w14:textId="77777777" w:rsidR="00C20CF3" w:rsidRDefault="00C20CF3" w:rsidP="00F30A79">
            <w:r>
              <w:lastRenderedPageBreak/>
              <w:t>Read</w:t>
            </w:r>
          </w:p>
        </w:tc>
        <w:tc>
          <w:tcPr>
            <w:tcW w:w="0" w:type="auto"/>
            <w:tcBorders>
              <w:left w:val="single" w:sz="4" w:space="0" w:color="auto"/>
            </w:tcBorders>
          </w:tcPr>
          <w:p w14:paraId="164770A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14:paraId="0B4E4290"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A666F82" w14:textId="77777777" w:rsidR="00C20CF3" w:rsidRDefault="00C20CF3" w:rsidP="00F30A79">
            <w:r>
              <w:t>Request</w:t>
            </w:r>
          </w:p>
        </w:tc>
        <w:tc>
          <w:tcPr>
            <w:tcW w:w="0" w:type="auto"/>
            <w:tcBorders>
              <w:left w:val="single" w:sz="4" w:space="0" w:color="auto"/>
            </w:tcBorders>
          </w:tcPr>
          <w:p w14:paraId="06D0976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14:paraId="077197AA"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45C3B7E" w14:textId="77777777" w:rsidR="00C20CF3" w:rsidRDefault="00C20CF3" w:rsidP="00F30A79">
            <w:r>
              <w:t>Resolve</w:t>
            </w:r>
          </w:p>
        </w:tc>
        <w:tc>
          <w:tcPr>
            <w:tcW w:w="0" w:type="auto"/>
            <w:tcBorders>
              <w:left w:val="single" w:sz="4" w:space="0" w:color="auto"/>
            </w:tcBorders>
          </w:tcPr>
          <w:p w14:paraId="71633EEA"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14:paraId="6519AAC3"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BD40397" w14:textId="77777777" w:rsidR="00C20CF3" w:rsidRDefault="00C20CF3" w:rsidP="00F30A79">
            <w:r>
              <w:t>Search</w:t>
            </w:r>
          </w:p>
        </w:tc>
        <w:tc>
          <w:tcPr>
            <w:tcW w:w="0" w:type="auto"/>
            <w:tcBorders>
              <w:left w:val="single" w:sz="4" w:space="0" w:color="auto"/>
            </w:tcBorders>
          </w:tcPr>
          <w:p w14:paraId="7F9A7F7C"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14:paraId="60FDDA3E"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4B8D847" w14:textId="77777777" w:rsidR="00C20CF3" w:rsidRDefault="00C20CF3" w:rsidP="00F30A79">
            <w:r>
              <w:t>Select</w:t>
            </w:r>
          </w:p>
        </w:tc>
        <w:tc>
          <w:tcPr>
            <w:tcW w:w="0" w:type="auto"/>
            <w:tcBorders>
              <w:left w:val="single" w:sz="4" w:space="0" w:color="auto"/>
            </w:tcBorders>
          </w:tcPr>
          <w:p w14:paraId="624DE2AC"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14:paraId="68192D99"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5AA5CBC" w14:textId="77777777" w:rsidR="00C20CF3" w:rsidRDefault="00C20CF3" w:rsidP="00F30A79">
            <w:r>
              <w:t>Show</w:t>
            </w:r>
          </w:p>
        </w:tc>
        <w:tc>
          <w:tcPr>
            <w:tcW w:w="0" w:type="auto"/>
            <w:tcBorders>
              <w:left w:val="single" w:sz="4" w:space="0" w:color="auto"/>
            </w:tcBorders>
          </w:tcPr>
          <w:p w14:paraId="73B45476"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14:paraId="6A313FEE"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8F734CE" w14:textId="77777777" w:rsidR="00C20CF3" w:rsidRDefault="00C20CF3" w:rsidP="00F30A79">
            <w:r>
              <w:t>Test</w:t>
            </w:r>
          </w:p>
        </w:tc>
        <w:tc>
          <w:tcPr>
            <w:tcW w:w="0" w:type="auto"/>
            <w:tcBorders>
              <w:left w:val="single" w:sz="4" w:space="0" w:color="auto"/>
            </w:tcBorders>
          </w:tcPr>
          <w:p w14:paraId="2EB17DBB"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14:paraId="28035F9E"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E6E74DC" w14:textId="77777777" w:rsidR="00C20CF3" w:rsidRDefault="00C20CF3" w:rsidP="00F30A79">
            <w:r>
              <w:t>Trace</w:t>
            </w:r>
          </w:p>
        </w:tc>
        <w:tc>
          <w:tcPr>
            <w:tcW w:w="0" w:type="auto"/>
            <w:tcBorders>
              <w:left w:val="single" w:sz="4" w:space="0" w:color="auto"/>
            </w:tcBorders>
          </w:tcPr>
          <w:p w14:paraId="6E860F3C"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14:paraId="62A42B72"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477FCC1" w14:textId="77777777" w:rsidR="00C20CF3" w:rsidRDefault="00C20CF3" w:rsidP="00F30A79">
            <w:r>
              <w:t>Watch</w:t>
            </w:r>
          </w:p>
        </w:tc>
        <w:tc>
          <w:tcPr>
            <w:tcW w:w="0" w:type="auto"/>
            <w:tcBorders>
              <w:left w:val="single" w:sz="4" w:space="0" w:color="auto"/>
            </w:tcBorders>
          </w:tcPr>
          <w:p w14:paraId="2A282F1D"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14:paraId="52913051"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F23B24B" w14:textId="77777777" w:rsidR="00C20CF3" w:rsidRPr="00BD4CA7" w:rsidRDefault="00C20CF3" w:rsidP="00F30A79">
            <w:pPr>
              <w:rPr>
                <w:i/>
              </w:rPr>
            </w:pPr>
            <w:r>
              <w:rPr>
                <w:i/>
              </w:rPr>
              <w:t>&lt;empty string&gt;</w:t>
            </w:r>
          </w:p>
        </w:tc>
        <w:tc>
          <w:tcPr>
            <w:tcW w:w="0" w:type="auto"/>
            <w:tcBorders>
              <w:left w:val="single" w:sz="4" w:space="0" w:color="auto"/>
            </w:tcBorders>
          </w:tcPr>
          <w:p w14:paraId="277BC715"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26F77C67" w14:textId="77777777" w:rsidR="00213124" w:rsidRDefault="00213124" w:rsidP="00213124"/>
    <w:p w14:paraId="7F6C413F" w14:textId="77777777" w:rsidR="00F263E8" w:rsidRPr="00C314AD" w:rsidRDefault="00F263E8" w:rsidP="00BE7B76">
      <w:pPr>
        <w:pStyle w:val="Heading2"/>
        <w:numPr>
          <w:ilvl w:val="1"/>
          <w:numId w:val="6"/>
        </w:numPr>
      </w:pPr>
      <w:bookmarkStart w:id="128" w:name="_Toc334363065"/>
      <w:r w:rsidRPr="00C314AD">
        <w:t>win-def:user_test</w:t>
      </w:r>
      <w:bookmarkEnd w:id="128"/>
    </w:p>
    <w:p w14:paraId="7710192D" w14:textId="77777777" w:rsidR="00F263E8" w:rsidRDefault="00F263E8" w:rsidP="00F263E8">
      <w:r w:rsidRPr="00C314AD">
        <w:t xml:space="preserve">The </w:t>
      </w:r>
      <w:r w:rsidRPr="00C314AD">
        <w:rPr>
          <w:rFonts w:ascii="Courier New" w:hAnsi="Courier New"/>
        </w:rPr>
        <w:t>user_test</w:t>
      </w:r>
      <w:r w:rsidRPr="00C314AD">
        <w:t xml:space="preserve"> is used to retrieve information about Windows users and which security groups they belong to. </w:t>
      </w:r>
      <w:r w:rsidRPr="00C314AD">
        <w:rPr>
          <w:rStyle w:val="apple-style-span"/>
          <w:rFonts w:cstheme="minorHAnsi"/>
          <w:color w:val="000000"/>
          <w:shd w:val="clear" w:color="auto" w:fill="FFFFFF"/>
        </w:rPr>
        <w:t xml:space="preserve"> When the user_test collects data on the users of the system, it typically includes the local and built-in user accounts and not domain user accounts.  However, it is important to note that domain user accounts can still be accessed. </w:t>
      </w:r>
      <w:r w:rsidRPr="00C314AD">
        <w:rPr>
          <w:rFonts w:cstheme="minorHAnsi"/>
        </w:rPr>
        <w:t>T</w:t>
      </w:r>
      <w:r w:rsidRPr="00C314AD">
        <w:t xml:space="preserve">he </w:t>
      </w:r>
      <w:r w:rsidRPr="00C314AD">
        <w:rPr>
          <w:rFonts w:ascii="Courier New" w:hAnsi="Courier New"/>
        </w:rPr>
        <w:t>user_test</w:t>
      </w:r>
      <w:r w:rsidRPr="00C314AD">
        <w:t xml:space="preserve"> MUST reference one </w:t>
      </w:r>
      <w:r w:rsidRPr="00C314AD">
        <w:rPr>
          <w:rFonts w:ascii="Courier New" w:hAnsi="Courier New"/>
        </w:rPr>
        <w:t>user_object</w:t>
      </w:r>
      <w:r w:rsidRPr="00C314AD">
        <w:t xml:space="preserve"> and zero or more </w:t>
      </w:r>
      <w:r w:rsidRPr="00C314AD">
        <w:rPr>
          <w:rFonts w:ascii="Courier New" w:hAnsi="Courier New"/>
        </w:rPr>
        <w:t>user_states</w:t>
      </w:r>
      <w:r w:rsidR="00982866">
        <w:rPr>
          <w:rStyle w:val="FootnoteReference"/>
          <w:rFonts w:ascii="Courier New" w:hAnsi="Courier New"/>
        </w:rPr>
        <w:footnoteReference w:id="286"/>
      </w:r>
      <w:r>
        <w:t>.</w:t>
      </w:r>
      <w:r w:rsidRPr="00C314AD">
        <w:t xml:space="preserve"> </w:t>
      </w:r>
    </w:p>
    <w:p w14:paraId="2308E8B0" w14:textId="52F563D3" w:rsidR="00031CB9" w:rsidRDefault="00031CB9" w:rsidP="00F263E8">
      <w:r w:rsidRPr="00E43254">
        <w:rPr>
          <w:b/>
        </w:rPr>
        <w:t xml:space="preserve">This test has been deprecated and will be removed in version 6.0 of the language. Due to </w:t>
      </w:r>
      <w:r w:rsidR="00BD11D3">
        <w:rPr>
          <w:b/>
        </w:rPr>
        <w:t>trustee names not being unique</w:t>
      </w:r>
      <w:r w:rsidRPr="00E43254">
        <w:rPr>
          <w:b/>
        </w:rPr>
        <w:t xml:space="preserve">, it is encouraged that you use the </w:t>
      </w:r>
      <w:r w:rsidRPr="00031CB9">
        <w:rPr>
          <w:b/>
        </w:rPr>
        <w:t>user_sid55_test</w:t>
      </w:r>
      <w:r w:rsidRPr="00E43254">
        <w:rPr>
          <w:b/>
        </w:rPr>
        <w:t>.</w:t>
      </w:r>
      <w:r w:rsidR="00BD11D3">
        <w:rPr>
          <w:b/>
        </w:rPr>
        <w:t xml:space="preserve"> </w:t>
      </w:r>
    </w:p>
    <w:p w14:paraId="3FA2C6F6" w14:textId="77777777" w:rsidR="00F263E8" w:rsidRDefault="00F263E8" w:rsidP="00F263E8">
      <w:r>
        <w:object w:dxaOrig="6460" w:dyaOrig="3869" w14:anchorId="06ABAF52">
          <v:shape id="_x0000_i1078" type="#_x0000_t75" style="width:322pt;height:193pt" o:ole="">
            <v:imagedata r:id="rId118" o:title=""/>
          </v:shape>
          <o:OLEObject Type="Embed" ProgID="Visio.Drawing.11" ShapeID="_x0000_i1078" DrawAspect="Content" ObjectID="_1408543175" r:id="rId119"/>
        </w:object>
      </w:r>
    </w:p>
    <w:p w14:paraId="62B7AFB2" w14:textId="77777777" w:rsidR="00F263E8" w:rsidRPr="00213124" w:rsidRDefault="00F263E8" w:rsidP="00BE7B76">
      <w:pPr>
        <w:pStyle w:val="Heading3"/>
        <w:numPr>
          <w:ilvl w:val="2"/>
          <w:numId w:val="6"/>
        </w:numPr>
        <w:rPr>
          <w:rStyle w:val="Emphasis"/>
          <w:i w:val="0"/>
          <w:iCs w:val="0"/>
        </w:rPr>
      </w:pPr>
      <w:bookmarkStart w:id="129" w:name="_Toc334363066"/>
      <w:r w:rsidRPr="00213124">
        <w:rPr>
          <w:rStyle w:val="Emphasis"/>
          <w:i w:val="0"/>
          <w:iCs w:val="0"/>
        </w:rPr>
        <w:t>Known Supported Platforms</w:t>
      </w:r>
      <w:bookmarkEnd w:id="129"/>
    </w:p>
    <w:p w14:paraId="3BDC21D2" w14:textId="77777777" w:rsidR="00F263E8" w:rsidRDefault="00F263E8" w:rsidP="00BE7B76">
      <w:pPr>
        <w:pStyle w:val="ListParagraph"/>
        <w:numPr>
          <w:ilvl w:val="0"/>
          <w:numId w:val="3"/>
        </w:numPr>
      </w:pPr>
      <w:r>
        <w:t>Windows XP</w:t>
      </w:r>
    </w:p>
    <w:p w14:paraId="070A4D2F" w14:textId="77777777" w:rsidR="00F263E8" w:rsidRDefault="00F263E8" w:rsidP="00BE7B76">
      <w:pPr>
        <w:pStyle w:val="ListParagraph"/>
        <w:numPr>
          <w:ilvl w:val="0"/>
          <w:numId w:val="3"/>
        </w:numPr>
      </w:pPr>
      <w:r>
        <w:t>Windows Vista</w:t>
      </w:r>
    </w:p>
    <w:p w14:paraId="313FBA06" w14:textId="77777777" w:rsidR="00F263E8" w:rsidRDefault="00F263E8" w:rsidP="00BE7B76">
      <w:pPr>
        <w:pStyle w:val="ListParagraph"/>
        <w:numPr>
          <w:ilvl w:val="0"/>
          <w:numId w:val="3"/>
        </w:numPr>
      </w:pPr>
      <w:r>
        <w:t>Windows 7</w:t>
      </w:r>
    </w:p>
    <w:p w14:paraId="25F3A385" w14:textId="1A8FE740" w:rsidR="00EB29A6" w:rsidRDefault="00EB29A6" w:rsidP="00BE7B76">
      <w:pPr>
        <w:pStyle w:val="ListParagraph"/>
        <w:numPr>
          <w:ilvl w:val="0"/>
          <w:numId w:val="3"/>
        </w:numPr>
      </w:pPr>
      <w:r>
        <w:lastRenderedPageBreak/>
        <w:t>Windows 8</w:t>
      </w:r>
    </w:p>
    <w:p w14:paraId="1DA74E3B" w14:textId="2CD3FE90" w:rsidR="00EB29A6" w:rsidRDefault="00EB29A6" w:rsidP="00EB29A6">
      <w:pPr>
        <w:pStyle w:val="ListParagraph"/>
        <w:numPr>
          <w:ilvl w:val="0"/>
          <w:numId w:val="3"/>
        </w:numPr>
      </w:pPr>
      <w:r>
        <w:t>Windows 10</w:t>
      </w:r>
    </w:p>
    <w:p w14:paraId="2BE93647" w14:textId="45EA5B7E" w:rsidR="00EB29A6" w:rsidRDefault="00EB29A6" w:rsidP="00EB29A6">
      <w:pPr>
        <w:pStyle w:val="ListParagraph"/>
        <w:numPr>
          <w:ilvl w:val="0"/>
          <w:numId w:val="3"/>
        </w:numPr>
      </w:pPr>
      <w:r>
        <w:t>Windows Server 2003</w:t>
      </w:r>
    </w:p>
    <w:p w14:paraId="5BD999B3" w14:textId="7A16A0C8" w:rsidR="00EB29A6" w:rsidRDefault="00EB29A6" w:rsidP="00EB29A6">
      <w:pPr>
        <w:pStyle w:val="ListParagraph"/>
        <w:numPr>
          <w:ilvl w:val="0"/>
          <w:numId w:val="3"/>
        </w:numPr>
      </w:pPr>
      <w:r>
        <w:t>Windows Server 2008 and R2</w:t>
      </w:r>
    </w:p>
    <w:p w14:paraId="4AC4C717" w14:textId="51231A48" w:rsidR="00EB29A6" w:rsidRPr="00CD0931" w:rsidRDefault="00EB29A6" w:rsidP="00EB29A6">
      <w:pPr>
        <w:pStyle w:val="ListParagraph"/>
        <w:numPr>
          <w:ilvl w:val="0"/>
          <w:numId w:val="3"/>
        </w:numPr>
      </w:pPr>
      <w:r>
        <w:t>Windows Server 2012</w:t>
      </w:r>
    </w:p>
    <w:p w14:paraId="74D049A0" w14:textId="77777777" w:rsidR="00F263E8" w:rsidRDefault="00F263E8" w:rsidP="00BE7B76">
      <w:pPr>
        <w:pStyle w:val="Heading2"/>
        <w:numPr>
          <w:ilvl w:val="1"/>
          <w:numId w:val="6"/>
        </w:numPr>
      </w:pPr>
      <w:bookmarkStart w:id="130" w:name="_Toc334363067"/>
      <w:r>
        <w:t>win-def:user_</w:t>
      </w:r>
      <w:r w:rsidRPr="00B429BF">
        <w:t>object</w:t>
      </w:r>
      <w:bookmarkEnd w:id="130"/>
    </w:p>
    <w:p w14:paraId="75A569F8" w14:textId="77777777" w:rsidR="00F263E8" w:rsidRDefault="00F263E8" w:rsidP="00F263E8">
      <w:r w:rsidRPr="005F2E1E">
        <w:t xml:space="preserve">The </w:t>
      </w:r>
      <w:r>
        <w:rPr>
          <w:rFonts w:ascii="Courier New" w:hAnsi="Courier New"/>
        </w:rPr>
        <w:t>user</w:t>
      </w:r>
      <w:r w:rsidRPr="004A31A8">
        <w:rPr>
          <w:rFonts w:ascii="Courier New" w:hAnsi="Courier New"/>
        </w:rPr>
        <w:t>_object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_items</w:t>
      </w:r>
      <w:r w:rsidRPr="005F2E1E">
        <w:t>.</w:t>
      </w:r>
      <w:r>
        <w:t xml:space="preserve"> </w:t>
      </w:r>
      <w:r w:rsidRPr="005F2E1E">
        <w:t xml:space="preserve"> </w:t>
      </w:r>
    </w:p>
    <w:p w14:paraId="401DD1D1" w14:textId="577C20C1" w:rsidR="00BD11D3" w:rsidRDefault="00BD11D3" w:rsidP="00BD11D3">
      <w:r w:rsidRPr="00E43254">
        <w:rPr>
          <w:b/>
        </w:rPr>
        <w:t xml:space="preserve">This </w:t>
      </w:r>
      <w:r>
        <w:rPr>
          <w:b/>
        </w:rPr>
        <w:t>object</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sidRPr="00031CB9">
        <w:rPr>
          <w:b/>
        </w:rPr>
        <w:t>user_sid55_</w:t>
      </w:r>
      <w:r>
        <w:rPr>
          <w:b/>
        </w:rPr>
        <w:t>object</w:t>
      </w:r>
      <w:r w:rsidRPr="00E43254">
        <w:rPr>
          <w:b/>
        </w:rPr>
        <w:t>.</w:t>
      </w:r>
      <w:r>
        <w:rPr>
          <w:b/>
        </w:rPr>
        <w:t xml:space="preserve"> </w:t>
      </w:r>
    </w:p>
    <w:p w14:paraId="5F2240D3" w14:textId="77777777" w:rsidR="00BD11D3" w:rsidRDefault="00BD11D3" w:rsidP="00F263E8"/>
    <w:p w14:paraId="65DF5031" w14:textId="77777777" w:rsidR="00F263E8" w:rsidRDefault="00F263E8" w:rsidP="00F263E8">
      <w:r>
        <w:object w:dxaOrig="4668" w:dyaOrig="4165" w14:anchorId="03719B6F">
          <v:shape id="_x0000_i1079" type="#_x0000_t75" style="width:234pt;height:209pt" o:ole="">
            <v:imagedata r:id="rId120" o:title=""/>
          </v:shape>
          <o:OLEObject Type="Embed" ProgID="Visio.Drawing.11" ShapeID="_x0000_i1079" DrawAspect="Content" ObjectID="_1408543176" r:id="rId121"/>
        </w:object>
      </w:r>
    </w:p>
    <w:p w14:paraId="431466CE" w14:textId="77777777" w:rsidR="00972BB3" w:rsidRDefault="00972BB3" w:rsidP="00F263E8"/>
    <w:p w14:paraId="00B8C21C" w14:textId="77777777" w:rsidR="00972BB3" w:rsidRDefault="00972BB3" w:rsidP="00F263E8"/>
    <w:p w14:paraId="4AFB5468" w14:textId="77777777" w:rsidR="00972BB3" w:rsidRDefault="00972BB3"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F263E8" w14:paraId="0D4C5FBF"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E20861" w14:textId="77777777" w:rsidR="00F263E8" w:rsidRDefault="00F263E8" w:rsidP="00F263E8">
            <w:pPr>
              <w:jc w:val="center"/>
              <w:rPr>
                <w:b w:val="0"/>
                <w:bCs w:val="0"/>
              </w:rPr>
            </w:pPr>
            <w:r>
              <w:t>Property</w:t>
            </w:r>
          </w:p>
        </w:tc>
        <w:tc>
          <w:tcPr>
            <w:tcW w:w="0" w:type="auto"/>
          </w:tcPr>
          <w:p w14:paraId="48683413"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60A297A4"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58A04724"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17D624B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6BFA5527" w14:textId="77777777"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4601EA3E" w14:textId="77777777" w:rsidR="00F263E8" w:rsidRDefault="00F263E8" w:rsidP="00F263E8">
            <w:r>
              <w:t>set</w:t>
            </w:r>
          </w:p>
        </w:tc>
        <w:tc>
          <w:tcPr>
            <w:tcW w:w="0" w:type="auto"/>
          </w:tcPr>
          <w:p w14:paraId="52842DC8"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33DD22A8"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45874812"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71E4A77D" w14:textId="77777777"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w:t>
            </w:r>
            <w:r w:rsidRPr="004A31A8">
              <w:rPr>
                <w:rFonts w:ascii="Courier New" w:hAnsi="Courier New"/>
              </w:rPr>
              <w:t>_objects</w:t>
            </w:r>
            <w:r w:rsidRPr="00634E48">
              <w:t xml:space="preserve"> that are the result of logically combining and filtering the </w:t>
            </w:r>
            <w:r>
              <w:rPr>
                <w:rFonts w:ascii="Courier New" w:hAnsi="Courier New"/>
              </w:rPr>
              <w:t>user</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_objects</w:t>
            </w:r>
            <w:r w:rsidRPr="00634E48">
              <w:t>.</w:t>
            </w:r>
            <w:r>
              <w:t xml:space="preserve">  </w:t>
            </w:r>
            <w:r w:rsidRPr="00E74797">
              <w:rPr>
                <w:rFonts w:cstheme="minorHAnsi"/>
              </w:rPr>
              <w:t>Please see the OVAL Language Specification for additional information.</w:t>
            </w:r>
          </w:p>
        </w:tc>
      </w:tr>
      <w:tr w:rsidR="00F263E8" w:rsidRPr="009F2226" w14:paraId="76028046" w14:textId="77777777" w:rsidTr="00F263E8">
        <w:tc>
          <w:tcPr>
            <w:cnfStyle w:val="001000000000" w:firstRow="0" w:lastRow="0" w:firstColumn="1" w:lastColumn="0" w:oddVBand="0" w:evenVBand="0" w:oddHBand="0" w:evenHBand="0" w:firstRowFirstColumn="0" w:firstRowLastColumn="0" w:lastRowFirstColumn="0" w:lastRowLastColumn="0"/>
            <w:tcW w:w="0" w:type="auto"/>
          </w:tcPr>
          <w:p w14:paraId="7DA1A4FD" w14:textId="77777777" w:rsidR="00F263E8" w:rsidRDefault="00F263E8" w:rsidP="00F263E8">
            <w:r>
              <w:t>user</w:t>
            </w:r>
          </w:p>
        </w:tc>
        <w:tc>
          <w:tcPr>
            <w:tcW w:w="0" w:type="auto"/>
          </w:tcPr>
          <w:p w14:paraId="3D436670" w14:textId="77777777" w:rsidR="00982866" w:rsidRDefault="00F263E8" w:rsidP="00F263E8">
            <w:pPr>
              <w:cnfStyle w:val="000000000000" w:firstRow="0" w:lastRow="0" w:firstColumn="0" w:lastColumn="0" w:oddVBand="0" w:evenVBand="0" w:oddHBand="0" w:evenHBand="0" w:firstRowFirstColumn="0" w:firstRowLastColumn="0" w:lastRowFirstColumn="0" w:lastRowLastColumn="0"/>
            </w:pPr>
            <w:r>
              <w:t>oval-def:</w:t>
            </w:r>
          </w:p>
          <w:p w14:paraId="5DBD9926" w14:textId="77777777"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lastRenderedPageBreak/>
              <w:t>EntityObjectStringType</w:t>
            </w:r>
          </w:p>
        </w:tc>
        <w:tc>
          <w:tcPr>
            <w:tcW w:w="0" w:type="auto"/>
          </w:tcPr>
          <w:p w14:paraId="4DA9251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lastRenderedPageBreak/>
              <w:t>1..1</w:t>
            </w:r>
          </w:p>
        </w:tc>
        <w:tc>
          <w:tcPr>
            <w:tcW w:w="0" w:type="auto"/>
          </w:tcPr>
          <w:p w14:paraId="6CFFC3FB" w14:textId="77777777"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2B0E66FA"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lastRenderedPageBreak/>
              <w:t xml:space="preserve">string that represents the name of a particular user. </w:t>
            </w:r>
          </w:p>
          <w:p w14:paraId="629142C9"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B5E918B" w14:textId="18C2EC5D" w:rsidR="00F263E8" w:rsidRPr="00E74797" w:rsidRDefault="003E3DF8"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02158AF2"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FFE428" w14:textId="77777777" w:rsidR="00F263E8" w:rsidRDefault="00F263E8" w:rsidP="00F263E8">
            <w:r>
              <w:lastRenderedPageBreak/>
              <w:t>filter</w:t>
            </w:r>
          </w:p>
        </w:tc>
        <w:tc>
          <w:tcPr>
            <w:tcW w:w="0" w:type="auto"/>
          </w:tcPr>
          <w:p w14:paraId="6BE0AD9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256F881E"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42C5A4DD"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33529471"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14:paraId="0F801BDE" w14:textId="77777777" w:rsidR="00213124" w:rsidRPr="00213124" w:rsidRDefault="00213124" w:rsidP="00213124"/>
    <w:p w14:paraId="40B9BEBC" w14:textId="77777777" w:rsidR="00213124" w:rsidRDefault="00213124" w:rsidP="00BE7B76">
      <w:pPr>
        <w:pStyle w:val="Heading2"/>
        <w:numPr>
          <w:ilvl w:val="1"/>
          <w:numId w:val="6"/>
        </w:numPr>
      </w:pPr>
      <w:bookmarkStart w:id="131" w:name="_Toc334363068"/>
      <w:r>
        <w:t>win-def:user_state</w:t>
      </w:r>
      <w:bookmarkEnd w:id="131"/>
    </w:p>
    <w:p w14:paraId="30D70DC9" w14:textId="77777777" w:rsidR="00F263E8" w:rsidRDefault="00F263E8" w:rsidP="00F263E8">
      <w:r w:rsidRPr="00EF3DD9">
        <w:rPr>
          <w:rFonts w:cstheme="minorHAnsi"/>
        </w:rPr>
        <w:t xml:space="preserve">The </w:t>
      </w:r>
      <w:r>
        <w:rPr>
          <w:rFonts w:ascii="Courier New" w:hAnsi="Courier New" w:cs="Courier New"/>
        </w:rPr>
        <w:t>user</w:t>
      </w:r>
      <w:r w:rsidRPr="008563D5">
        <w:rPr>
          <w:rFonts w:ascii="Courier New" w:hAnsi="Courier New" w:cs="Courier New"/>
        </w:rPr>
        <w:t>_state</w:t>
      </w:r>
      <w:r w:rsidRPr="00EF3DD9">
        <w:rPr>
          <w:rFonts w:cstheme="minorHAnsi"/>
        </w:rPr>
        <w:t xml:space="preserve"> construct is used by a </w:t>
      </w:r>
      <w:r>
        <w:rPr>
          <w:rFonts w:ascii="Courier New" w:hAnsi="Courier New" w:cs="Courier New"/>
        </w:rPr>
        <w:t>user</w:t>
      </w:r>
      <w:r w:rsidRPr="008563D5">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sidRPr="00EF3DD9">
        <w:rPr>
          <w:rFonts w:ascii="Courier New" w:hAnsi="Courier New" w:cs="Courier New"/>
          <w:color w:val="000000"/>
        </w:rPr>
        <w:t>user_item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r w:rsidDel="00C858A5">
        <w:t xml:space="preserve"> </w:t>
      </w:r>
    </w:p>
    <w:p w14:paraId="64DB8355" w14:textId="2E3B70E5" w:rsidR="00BD11D3" w:rsidRDefault="00BD11D3" w:rsidP="00BD11D3">
      <w:r w:rsidRPr="00E43254">
        <w:rPr>
          <w:b/>
        </w:rPr>
        <w:t xml:space="preserve">This </w:t>
      </w:r>
      <w:r>
        <w:rPr>
          <w:b/>
        </w:rPr>
        <w:t>state</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sidRPr="00031CB9">
        <w:rPr>
          <w:b/>
        </w:rPr>
        <w:t>user_sid55_</w:t>
      </w:r>
      <w:r>
        <w:rPr>
          <w:b/>
        </w:rPr>
        <w:t>state</w:t>
      </w:r>
      <w:r w:rsidRPr="00E43254">
        <w:rPr>
          <w:b/>
        </w:rPr>
        <w:t>.</w:t>
      </w:r>
      <w:r>
        <w:rPr>
          <w:b/>
        </w:rPr>
        <w:t xml:space="preserve"> </w:t>
      </w:r>
    </w:p>
    <w:p w14:paraId="500181C0" w14:textId="77777777" w:rsidR="00BD11D3" w:rsidRDefault="00BD11D3" w:rsidP="00F263E8"/>
    <w:p w14:paraId="4538A98B" w14:textId="77777777" w:rsidR="00F263E8" w:rsidRDefault="00F263E8" w:rsidP="00F263E8">
      <w:r>
        <w:object w:dxaOrig="3705" w:dyaOrig="3811" w14:anchorId="38649F1B">
          <v:shape id="_x0000_i1080" type="#_x0000_t75" style="width:186pt;height:191pt" o:ole="">
            <v:imagedata r:id="rId122" o:title=""/>
          </v:shape>
          <o:OLEObject Type="Embed" ProgID="Visio.Drawing.11" ShapeID="_x0000_i1080" DrawAspect="Content" ObjectID="_1408543177" r:id="rId123"/>
        </w:object>
      </w:r>
    </w:p>
    <w:p w14:paraId="29CD04F3" w14:textId="77777777" w:rsidR="00F263E8" w:rsidRPr="00025742" w:rsidRDefault="00F263E8"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14:paraId="24ADAE24"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943B4BF" w14:textId="77777777"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14:paraId="7579CE63"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5CEFA559"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70A72B0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582BD596"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154F0B1D"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5FE5BF8" w14:textId="77777777" w:rsidR="00F263E8" w:rsidRPr="009676C4" w:rsidRDefault="00F263E8" w:rsidP="00F263E8">
            <w:r>
              <w:t>user</w:t>
            </w:r>
          </w:p>
        </w:tc>
        <w:tc>
          <w:tcPr>
            <w:tcW w:w="1504" w:type="pct"/>
          </w:tcPr>
          <w:p w14:paraId="7A1AF81B" w14:textId="77777777"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14:paraId="77AD1ACB"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46E9C8AB"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11C429C1"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0AE54F15" w14:textId="4868F86B" w:rsidR="0039184D" w:rsidRDefault="0072208C" w:rsidP="0039184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string that represents the name of a particular user.</w:t>
            </w:r>
            <w:r w:rsidR="00EF617C">
              <w:rPr>
                <w:rFonts w:cstheme="minorHAnsi"/>
                <w:color w:val="000000"/>
              </w:rPr>
              <w:t xml:space="preserve"> </w:t>
            </w:r>
            <w:r w:rsidR="0039184D">
              <w:rPr>
                <w:rFonts w:cstheme="minorHAnsi"/>
                <w:color w:val="000000"/>
              </w:rPr>
              <w:t xml:space="preserve">User account </w:t>
            </w:r>
            <w:r w:rsidR="0039184D">
              <w:rPr>
                <w:rFonts w:cstheme="minorHAnsi"/>
                <w:color w:val="000000"/>
              </w:rPr>
              <w:lastRenderedPageBreak/>
              <w:t>names SHOULD align with the MSDN documentation</w:t>
            </w:r>
            <w:r w:rsidR="0039184D">
              <w:rPr>
                <w:rStyle w:val="FootnoteReference"/>
                <w:rFonts w:cstheme="minorHAnsi"/>
                <w:color w:val="000000"/>
              </w:rPr>
              <w:footnoteReference w:id="287"/>
            </w:r>
            <w:r w:rsidR="0039184D">
              <w:rPr>
                <w:rFonts w:cstheme="minorHAnsi"/>
                <w:color w:val="000000"/>
              </w:rPr>
              <w:t>.</w:t>
            </w:r>
          </w:p>
          <w:p w14:paraId="070AD9A8" w14:textId="77777777"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4E02097" w14:textId="2EC306B6" w:rsidR="0039184D" w:rsidRPr="0039184D" w:rsidRDefault="003E3DF8"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3BDB2380"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146A0B3D" w14:textId="77777777" w:rsidR="00F263E8" w:rsidRDefault="00F263E8" w:rsidP="00F263E8">
            <w:r>
              <w:lastRenderedPageBreak/>
              <w:t>enabled</w:t>
            </w:r>
          </w:p>
        </w:tc>
        <w:tc>
          <w:tcPr>
            <w:tcW w:w="1504" w:type="pct"/>
          </w:tcPr>
          <w:p w14:paraId="433DE36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14:paraId="3848A6E7"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5637BB44"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33180741" w14:textId="77777777" w:rsidR="00F263E8" w:rsidRPr="00F5484A" w:rsidRDefault="00F263E8" w:rsidP="000D42A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w:t>
            </w:r>
            <w:r w:rsidR="000D42AC">
              <w:rPr>
                <w:rFonts w:cstheme="minorHAnsi"/>
                <w:color w:val="000000"/>
              </w:rPr>
              <w:t>property</w:t>
            </w:r>
            <w:r w:rsidRPr="00A6372D">
              <w:rPr>
                <w:rFonts w:cstheme="minorHAnsi"/>
                <w:color w:val="000000"/>
              </w:rPr>
              <w:t xml:space="preserve">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14:paraId="031B66EE"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0EDCC00" w14:textId="77777777" w:rsidR="00F263E8" w:rsidRDefault="00F263E8" w:rsidP="00F263E8">
            <w:r>
              <w:t>group</w:t>
            </w:r>
          </w:p>
        </w:tc>
        <w:tc>
          <w:tcPr>
            <w:tcW w:w="1504" w:type="pct"/>
          </w:tcPr>
          <w:p w14:paraId="1DB8086C" w14:textId="77777777"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14:paraId="3827EAB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6E63E29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08F7B317"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19E27BD" w14:textId="0C1CC195"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r w:rsidR="0039184D">
              <w:rPr>
                <w:rFonts w:cstheme="minorHAnsi"/>
                <w:color w:val="000000"/>
              </w:rPr>
              <w:t>Group names SHOULD align with the MSDN documentation</w:t>
            </w:r>
            <w:r w:rsidR="0039184D">
              <w:rPr>
                <w:rStyle w:val="FootnoteReference"/>
                <w:rFonts w:cstheme="minorHAnsi"/>
                <w:color w:val="000000"/>
              </w:rPr>
              <w:footnoteReference w:id="288"/>
            </w:r>
            <w:r w:rsidR="0039184D">
              <w:rPr>
                <w:rFonts w:cstheme="minorHAnsi"/>
                <w:color w:val="000000"/>
              </w:rPr>
              <w:t xml:space="preserve">. </w:t>
            </w:r>
            <w:r w:rsidR="00D22B04">
              <w:rPr>
                <w:rFonts w:cstheme="minorHAnsi"/>
                <w:color w:val="000000"/>
              </w:rPr>
              <w:t xml:space="preserve">  Both local (machine) and domain groups are allowed.</w:t>
            </w:r>
          </w:p>
          <w:p w14:paraId="17298DBE" w14:textId="77777777" w:rsidR="006E68E4"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DD86EB1" w14:textId="302F802D" w:rsidR="003E3DF8" w:rsidRPr="00F5484A" w:rsidRDefault="003E3DF8"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35226C80"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4D4857C8" w14:textId="77777777" w:rsidR="00F263E8" w:rsidRDefault="004E0DE3" w:rsidP="00F263E8">
            <w:r>
              <w:t>last_logo</w:t>
            </w:r>
            <w:r w:rsidR="00F263E8">
              <w:t>n</w:t>
            </w:r>
          </w:p>
        </w:tc>
        <w:tc>
          <w:tcPr>
            <w:tcW w:w="1504" w:type="pct"/>
          </w:tcPr>
          <w:p w14:paraId="6B5C6AA6"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14:paraId="53744EBA"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2FFD091E"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14:paraId="19538BAF"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04A93F9F" w14:textId="77777777" w:rsidR="00213124" w:rsidRPr="00213124" w:rsidRDefault="00213124" w:rsidP="00213124"/>
    <w:p w14:paraId="6BFA776C" w14:textId="77777777" w:rsidR="00213124" w:rsidRDefault="00213124" w:rsidP="00BE7B76">
      <w:pPr>
        <w:pStyle w:val="Heading2"/>
        <w:numPr>
          <w:ilvl w:val="1"/>
          <w:numId w:val="6"/>
        </w:numPr>
      </w:pPr>
      <w:bookmarkStart w:id="132" w:name="_Toc334363069"/>
      <w:r>
        <w:t>win-sc:user_item</w:t>
      </w:r>
      <w:bookmarkEnd w:id="132"/>
    </w:p>
    <w:p w14:paraId="02C46113" w14:textId="77777777" w:rsidR="00F263E8" w:rsidRDefault="00F263E8" w:rsidP="00F263E8">
      <w:pPr>
        <w:rPr>
          <w:rFonts w:cstheme="minorHAnsi"/>
          <w:highlight w:val="red"/>
        </w:rPr>
      </w:pPr>
      <w:r w:rsidRPr="00314AED">
        <w:rPr>
          <w:rFonts w:cstheme="minorHAnsi"/>
          <w:color w:val="000000"/>
        </w:rPr>
        <w:t xml:space="preserve">The </w:t>
      </w:r>
      <w:r w:rsidR="00314AED" w:rsidRPr="00314AED">
        <w:rPr>
          <w:rFonts w:cstheme="minorHAnsi"/>
          <w:color w:val="000000"/>
        </w:rPr>
        <w:t>W</w:t>
      </w:r>
      <w:r w:rsidRPr="00314AED">
        <w:rPr>
          <w:rFonts w:cstheme="minorHAnsi"/>
          <w:color w:val="000000"/>
        </w:rPr>
        <w:t xml:space="preserve">indows </w:t>
      </w:r>
      <w:r w:rsidRPr="00314AED">
        <w:rPr>
          <w:rFonts w:ascii="Courier New" w:hAnsi="Courier New" w:cs="Courier New"/>
          <w:color w:val="000000"/>
        </w:rPr>
        <w:t>user_item</w:t>
      </w:r>
      <w:r w:rsidRPr="00314AED">
        <w:rPr>
          <w:rFonts w:cstheme="minorHAnsi"/>
          <w:color w:val="000000"/>
        </w:rPr>
        <w:t xml:space="preserve"> allows </w:t>
      </w:r>
      <w:r w:rsidR="00314AED" w:rsidRPr="00314AED">
        <w:rPr>
          <w:rFonts w:cstheme="minorHAnsi"/>
          <w:color w:val="000000"/>
        </w:rPr>
        <w:t xml:space="preserve">for </w:t>
      </w:r>
      <w:r w:rsidRPr="00314AED">
        <w:rPr>
          <w:rFonts w:cstheme="minorHAnsi"/>
          <w:color w:val="000000"/>
        </w:rPr>
        <w:t xml:space="preserve">the </w:t>
      </w:r>
      <w:r w:rsidR="00314AED" w:rsidRPr="00314AED">
        <w:rPr>
          <w:rFonts w:cstheme="minorHAnsi"/>
          <w:color w:val="000000"/>
        </w:rPr>
        <w:t xml:space="preserve">collection of the </w:t>
      </w:r>
      <w:r w:rsidRPr="00314AED">
        <w:rPr>
          <w:rFonts w:cstheme="minorHAnsi"/>
          <w:color w:val="000000"/>
        </w:rPr>
        <w:t xml:space="preserve">different groups (identified by name) a user </w:t>
      </w:r>
      <w:r w:rsidR="00314AED" w:rsidRPr="00314AED">
        <w:rPr>
          <w:rFonts w:cstheme="minorHAnsi"/>
          <w:color w:val="000000"/>
        </w:rPr>
        <w:t>belongs to.</w:t>
      </w:r>
      <w:r w:rsidRPr="00314AED">
        <w:rPr>
          <w:rFonts w:cstheme="minorHAnsi"/>
          <w:highlight w:val="red"/>
        </w:rPr>
        <w:t xml:space="preserve"> </w:t>
      </w:r>
    </w:p>
    <w:p w14:paraId="022B7A76" w14:textId="4FCB2097" w:rsidR="009F5B4B" w:rsidRDefault="009F5B4B" w:rsidP="009F5B4B">
      <w:r w:rsidRPr="00E43254">
        <w:rPr>
          <w:b/>
        </w:rPr>
        <w:t xml:space="preserve">This </w:t>
      </w:r>
      <w:r>
        <w:rPr>
          <w:b/>
        </w:rPr>
        <w:t>item</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user_sid</w:t>
      </w:r>
      <w:r w:rsidRPr="00031CB9">
        <w:rPr>
          <w:b/>
        </w:rPr>
        <w:t>_</w:t>
      </w:r>
      <w:r>
        <w:rPr>
          <w:b/>
        </w:rPr>
        <w:t>item</w:t>
      </w:r>
      <w:r w:rsidRPr="00E43254">
        <w:rPr>
          <w:b/>
        </w:rPr>
        <w:t>.</w:t>
      </w:r>
      <w:r>
        <w:rPr>
          <w:b/>
        </w:rPr>
        <w:t xml:space="preserve"> </w:t>
      </w:r>
    </w:p>
    <w:p w14:paraId="0B882CCD" w14:textId="77777777" w:rsidR="009F5B4B" w:rsidRPr="00314AED" w:rsidRDefault="009F5B4B" w:rsidP="00F263E8">
      <w:pPr>
        <w:rPr>
          <w:rFonts w:cstheme="minorHAnsi"/>
          <w:highlight w:val="red"/>
        </w:rPr>
      </w:pPr>
    </w:p>
    <w:p w14:paraId="42CCCCAD" w14:textId="77777777" w:rsidR="00F263E8" w:rsidRDefault="00F263E8" w:rsidP="00F263E8">
      <w:r>
        <w:object w:dxaOrig="3430" w:dyaOrig="2973" w14:anchorId="0738A7FA">
          <v:shape id="_x0000_i1081" type="#_x0000_t75" style="width:168pt;height:149pt" o:ole="">
            <v:imagedata r:id="rId124" o:title=""/>
          </v:shape>
          <o:OLEObject Type="Embed" ProgID="Visio.Drawing.11" ShapeID="_x0000_i1081" DrawAspect="Content" ObjectID="_1408543178" r:id="rId125"/>
        </w:object>
      </w:r>
    </w:p>
    <w:p w14:paraId="45D4DA39" w14:textId="77777777"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14:paraId="79B59641"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C4913B" w14:textId="77777777" w:rsidR="00F263E8" w:rsidRDefault="00F263E8" w:rsidP="00F263E8">
            <w:pPr>
              <w:jc w:val="center"/>
              <w:rPr>
                <w:b w:val="0"/>
                <w:bCs w:val="0"/>
              </w:rPr>
            </w:pPr>
            <w:r>
              <w:t>Property</w:t>
            </w:r>
          </w:p>
        </w:tc>
        <w:tc>
          <w:tcPr>
            <w:tcW w:w="2880" w:type="dxa"/>
          </w:tcPr>
          <w:p w14:paraId="3D0433B7"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6540BE8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7FDB4DE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1B49CFCC"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48F888C5"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65230F3" w14:textId="77777777" w:rsidR="00F263E8" w:rsidRPr="009676C4" w:rsidRDefault="00F263E8" w:rsidP="00F263E8">
            <w:r>
              <w:t>user</w:t>
            </w:r>
          </w:p>
        </w:tc>
        <w:tc>
          <w:tcPr>
            <w:tcW w:w="2880" w:type="dxa"/>
          </w:tcPr>
          <w:p w14:paraId="5A2CC58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02A19692"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C1A1511"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FA6DF3B"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FCEB1CB" w14:textId="729D6F7D"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r w:rsidR="00490B96">
              <w:rPr>
                <w:rFonts w:cstheme="minorHAnsi"/>
                <w:color w:val="000000"/>
              </w:rPr>
              <w:t xml:space="preserve"> User account names SHOULD align with the MSDN documentation.</w:t>
            </w:r>
            <w:r w:rsidR="00490B96">
              <w:rPr>
                <w:rStyle w:val="FootnoteReference"/>
                <w:rFonts w:cstheme="minorHAnsi"/>
                <w:color w:val="000000"/>
              </w:rPr>
              <w:footnoteReference w:id="289"/>
            </w:r>
          </w:p>
          <w:p w14:paraId="57877B5B"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19129AC" w14:textId="3D65FF73" w:rsidR="00F263E8" w:rsidRPr="00F5484A" w:rsidRDefault="003E3DF8"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6D51DF9E"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01A3CCE1" w14:textId="77777777" w:rsidR="00F263E8" w:rsidRDefault="00F263E8" w:rsidP="00F263E8">
            <w:r>
              <w:t>enabled</w:t>
            </w:r>
          </w:p>
        </w:tc>
        <w:tc>
          <w:tcPr>
            <w:tcW w:w="2880" w:type="dxa"/>
          </w:tcPr>
          <w:p w14:paraId="03F78904"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14:paraId="4A50178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14:paraId="7DA44AE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22DB6AB9"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69A022A"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lastRenderedPageBreak/>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14:paraId="1D970876"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8FCB2D8" w14:textId="77777777" w:rsidR="00F263E8" w:rsidRDefault="00F263E8" w:rsidP="00F263E8">
            <w:r>
              <w:lastRenderedPageBreak/>
              <w:t>group</w:t>
            </w:r>
          </w:p>
        </w:tc>
        <w:tc>
          <w:tcPr>
            <w:tcW w:w="2880" w:type="dxa"/>
          </w:tcPr>
          <w:p w14:paraId="116611D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13C6307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353DAE74"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1A5A6997"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9918A58" w14:textId="67AF6388"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A string that represents the name of a particular group.</w:t>
            </w:r>
            <w:r w:rsidR="00505BAA">
              <w:rPr>
                <w:rFonts w:cstheme="minorHAnsi"/>
                <w:color w:val="000000"/>
              </w:rPr>
              <w:t xml:space="preserve"> Group names SHOULD align with the MSDN documentation.</w:t>
            </w:r>
            <w:r w:rsidR="00505BAA">
              <w:rPr>
                <w:rStyle w:val="FootnoteReference"/>
                <w:rFonts w:cstheme="minorHAnsi"/>
                <w:color w:val="000000"/>
              </w:rPr>
              <w:footnoteReference w:id="290"/>
            </w:r>
            <w:r w:rsidR="00D22B04">
              <w:rPr>
                <w:rFonts w:cstheme="minorHAnsi"/>
                <w:color w:val="000000"/>
              </w:rPr>
              <w:t xml:space="preserve">  For domain users, both domain and local (machine) groups MUST be represented.</w:t>
            </w:r>
          </w:p>
          <w:p w14:paraId="7F75063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77B76CB"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The group element can be included multiple times in a system characteristic item in order to record that a user can be a member of a number of different groups. </w:t>
            </w:r>
          </w:p>
          <w:p w14:paraId="66892049" w14:textId="77777777"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5A888DB" w14:textId="30882B90" w:rsidR="00F263E8" w:rsidRPr="00F5484A" w:rsidRDefault="003E3DF8"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2060A014"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462C549C" w14:textId="77777777" w:rsidR="00F263E8" w:rsidRDefault="004E0DE3" w:rsidP="00F263E8">
            <w:r>
              <w:t>last_logo</w:t>
            </w:r>
            <w:r w:rsidR="00F263E8">
              <w:t>n</w:t>
            </w:r>
          </w:p>
        </w:tc>
        <w:tc>
          <w:tcPr>
            <w:tcW w:w="2880" w:type="dxa"/>
          </w:tcPr>
          <w:p w14:paraId="2DB6B1E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14:paraId="54D48EF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14:paraId="797E5B18"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7F79AA17"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7F36A7"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35E9D909" w14:textId="77777777" w:rsidR="00F263E8" w:rsidRDefault="00F263E8" w:rsidP="00F263E8"/>
    <w:p w14:paraId="673809D4" w14:textId="77777777" w:rsidR="00F263E8" w:rsidRDefault="00F263E8" w:rsidP="00F263E8"/>
    <w:p w14:paraId="6BDE08DE" w14:textId="77777777" w:rsidR="00F263E8" w:rsidRDefault="00F263E8" w:rsidP="00F263E8"/>
    <w:p w14:paraId="40071A58" w14:textId="77777777" w:rsidR="00F263E8" w:rsidRDefault="00F263E8" w:rsidP="00F263E8"/>
    <w:p w14:paraId="6B8A78CF" w14:textId="77777777" w:rsidR="00F263E8" w:rsidRDefault="00F263E8" w:rsidP="00F263E8"/>
    <w:p w14:paraId="3A498B0B" w14:textId="77777777" w:rsidR="00BE7B76" w:rsidRDefault="00BE7B76" w:rsidP="00F263E8"/>
    <w:p w14:paraId="326809ED" w14:textId="77777777" w:rsidR="00213124" w:rsidRDefault="00213124" w:rsidP="00BE7B76">
      <w:pPr>
        <w:pStyle w:val="Heading2"/>
        <w:numPr>
          <w:ilvl w:val="1"/>
          <w:numId w:val="6"/>
        </w:numPr>
      </w:pPr>
      <w:bookmarkStart w:id="133" w:name="_Toc334363070"/>
      <w:r>
        <w:t>win-</w:t>
      </w:r>
      <w:r w:rsidR="00243C50">
        <w:t>def</w:t>
      </w:r>
      <w:r>
        <w:t>:user</w:t>
      </w:r>
      <w:r w:rsidR="00243C50">
        <w:t>_sid55</w:t>
      </w:r>
      <w:r>
        <w:t>_</w:t>
      </w:r>
      <w:r w:rsidR="00243C50">
        <w:t>test</w:t>
      </w:r>
      <w:bookmarkEnd w:id="133"/>
    </w:p>
    <w:p w14:paraId="5C519646" w14:textId="77777777" w:rsidR="00F263E8" w:rsidRPr="00AF27C7" w:rsidRDefault="00F263E8" w:rsidP="00F263E8">
      <w:r w:rsidRPr="009B2FD8">
        <w:t xml:space="preserve">The </w:t>
      </w:r>
      <w:r w:rsidRPr="009B2FD8">
        <w:rPr>
          <w:rFonts w:ascii="Courier New" w:hAnsi="Courier New"/>
        </w:rPr>
        <w:t>user_sid55_test</w:t>
      </w:r>
      <w:r w:rsidRPr="009B2FD8">
        <w:t xml:space="preserve"> is used to retrieve information about Windows users, identified by their SID, and which security groups they belong to. </w:t>
      </w:r>
      <w:r w:rsidRPr="009B2FD8">
        <w:rPr>
          <w:rStyle w:val="apple-style-span"/>
          <w:rFonts w:cstheme="minorHAnsi"/>
          <w:color w:val="000000"/>
          <w:shd w:val="clear" w:color="auto" w:fill="FFFFFF"/>
        </w:rPr>
        <w:t xml:space="preserve"> Use the </w:t>
      </w:r>
      <w:r w:rsidRPr="009B2FD8">
        <w:rPr>
          <w:rStyle w:val="apple-style-span"/>
          <w:rFonts w:ascii="Courier New" w:hAnsi="Courier New" w:cs="Courier New"/>
          <w:color w:val="000000"/>
          <w:shd w:val="clear" w:color="auto" w:fill="FFFFFF"/>
        </w:rPr>
        <w:t>user_test</w:t>
      </w:r>
      <w:r w:rsidRPr="009B2FD8">
        <w:rPr>
          <w:rStyle w:val="apple-style-span"/>
          <w:rFonts w:cstheme="minorHAnsi"/>
          <w:color w:val="000000"/>
          <w:shd w:val="clear" w:color="auto" w:fill="FFFFFF"/>
        </w:rPr>
        <w:t xml:space="preserve"> instead to retrieve information on users using their name.  When the </w:t>
      </w:r>
      <w:r w:rsidRPr="007367BD">
        <w:rPr>
          <w:rStyle w:val="apple-style-span"/>
          <w:rFonts w:ascii="Courier New" w:hAnsi="Courier New" w:cstheme="minorHAnsi"/>
          <w:color w:val="000000"/>
          <w:shd w:val="clear" w:color="auto" w:fill="FFFFFF"/>
        </w:rPr>
        <w:t>user_</w:t>
      </w:r>
      <w:r w:rsidRPr="009B2FD8">
        <w:rPr>
          <w:rFonts w:ascii="Courier New" w:hAnsi="Courier New"/>
        </w:rPr>
        <w:t>sid55_</w:t>
      </w:r>
      <w:r w:rsidRPr="009B2FD8">
        <w:rPr>
          <w:rStyle w:val="apple-style-span"/>
          <w:rFonts w:cstheme="minorHAnsi"/>
          <w:color w:val="000000"/>
          <w:shd w:val="clear" w:color="auto" w:fill="FFFFFF"/>
        </w:rPr>
        <w:t xml:space="preserve">test collects data on the users of the system, it typically includes the local and built-in user accounts and not domain user accounts.  However, it is important to note that domain user accounts can still be accessed. </w:t>
      </w:r>
      <w:r w:rsidRPr="009B2FD8">
        <w:rPr>
          <w:rFonts w:cstheme="minorHAnsi"/>
        </w:rPr>
        <w:t>T</w:t>
      </w:r>
      <w:r w:rsidRPr="009B2FD8">
        <w:t xml:space="preserve">he </w:t>
      </w:r>
      <w:r w:rsidRPr="009B2FD8">
        <w:rPr>
          <w:rFonts w:ascii="Courier New" w:hAnsi="Courier New"/>
        </w:rPr>
        <w:t>user_sid55_test</w:t>
      </w:r>
      <w:r w:rsidRPr="009B2FD8">
        <w:t xml:space="preserve"> MUST reference one </w:t>
      </w:r>
      <w:r w:rsidRPr="009B2FD8">
        <w:rPr>
          <w:rFonts w:ascii="Courier New" w:hAnsi="Courier New"/>
        </w:rPr>
        <w:t>user_sid55_object</w:t>
      </w:r>
      <w:r w:rsidRPr="009B2FD8">
        <w:t xml:space="preserve"> and zero or more </w:t>
      </w:r>
      <w:r w:rsidRPr="009B2FD8">
        <w:rPr>
          <w:rFonts w:ascii="Courier New" w:hAnsi="Courier New"/>
        </w:rPr>
        <w:t>user_sid55_states</w:t>
      </w:r>
      <w:r w:rsidR="009B2FD8" w:rsidRPr="009B2FD8">
        <w:rPr>
          <w:rStyle w:val="FootnoteReference"/>
          <w:rFonts w:ascii="Courier New" w:hAnsi="Courier New"/>
        </w:rPr>
        <w:footnoteReference w:id="291"/>
      </w:r>
      <w:r w:rsidR="009B2FD8" w:rsidRPr="009B2FD8">
        <w:t>.</w:t>
      </w:r>
    </w:p>
    <w:p w14:paraId="40FED8B7" w14:textId="77777777" w:rsidR="00F263E8" w:rsidRDefault="00F263E8" w:rsidP="00F263E8">
      <w:r w:rsidRPr="00AF27C7">
        <w:object w:dxaOrig="7231" w:dyaOrig="4533" w14:anchorId="2390DB24">
          <v:shape id="_x0000_i1082" type="#_x0000_t75" style="width:5in;height:229pt" o:ole="">
            <v:imagedata r:id="rId126" o:title=""/>
          </v:shape>
          <o:OLEObject Type="Embed" ProgID="Visio.Drawing.11" ShapeID="_x0000_i1082" DrawAspect="Content" ObjectID="_1408543179" r:id="rId127"/>
        </w:object>
      </w:r>
    </w:p>
    <w:p w14:paraId="0BCCC3CB" w14:textId="77777777" w:rsidR="00F263E8" w:rsidRPr="00BE7B76" w:rsidRDefault="00F263E8" w:rsidP="00BE7B76">
      <w:pPr>
        <w:pStyle w:val="Heading3"/>
        <w:numPr>
          <w:ilvl w:val="2"/>
          <w:numId w:val="6"/>
        </w:numPr>
        <w:rPr>
          <w:rStyle w:val="Emphasis"/>
          <w:i w:val="0"/>
          <w:iCs w:val="0"/>
        </w:rPr>
      </w:pPr>
      <w:bookmarkStart w:id="134" w:name="_Toc334363071"/>
      <w:r w:rsidRPr="00BE7B76">
        <w:rPr>
          <w:rStyle w:val="Emphasis"/>
          <w:i w:val="0"/>
          <w:iCs w:val="0"/>
        </w:rPr>
        <w:t>Known Supported Platforms</w:t>
      </w:r>
      <w:bookmarkEnd w:id="134"/>
    </w:p>
    <w:p w14:paraId="497FF805" w14:textId="77777777" w:rsidR="00F263E8" w:rsidRDefault="00F263E8" w:rsidP="00BE7B76">
      <w:pPr>
        <w:pStyle w:val="ListParagraph"/>
        <w:numPr>
          <w:ilvl w:val="0"/>
          <w:numId w:val="3"/>
        </w:numPr>
      </w:pPr>
      <w:r>
        <w:t>Windows XP</w:t>
      </w:r>
    </w:p>
    <w:p w14:paraId="4D5AB746" w14:textId="77777777" w:rsidR="00F263E8" w:rsidRDefault="00F263E8" w:rsidP="00BE7B76">
      <w:pPr>
        <w:pStyle w:val="ListParagraph"/>
        <w:numPr>
          <w:ilvl w:val="0"/>
          <w:numId w:val="3"/>
        </w:numPr>
      </w:pPr>
      <w:r>
        <w:t>Windows Vista</w:t>
      </w:r>
    </w:p>
    <w:p w14:paraId="2C35E201" w14:textId="77777777" w:rsidR="00F263E8" w:rsidRPr="00CD0931" w:rsidRDefault="00F263E8" w:rsidP="00BE7B76">
      <w:pPr>
        <w:pStyle w:val="ListParagraph"/>
        <w:numPr>
          <w:ilvl w:val="0"/>
          <w:numId w:val="3"/>
        </w:numPr>
      </w:pPr>
      <w:r>
        <w:t>Windows 7</w:t>
      </w:r>
    </w:p>
    <w:p w14:paraId="2A2C1795" w14:textId="77777777" w:rsidR="00F263E8" w:rsidRDefault="00F263E8" w:rsidP="00BE7B76">
      <w:pPr>
        <w:pStyle w:val="Heading2"/>
        <w:numPr>
          <w:ilvl w:val="1"/>
          <w:numId w:val="6"/>
        </w:numPr>
      </w:pPr>
      <w:bookmarkStart w:id="135" w:name="_Toc334363072"/>
      <w:r>
        <w:t>win-def:user_sid55_</w:t>
      </w:r>
      <w:r w:rsidRPr="00B429BF">
        <w:t>object</w:t>
      </w:r>
      <w:bookmarkEnd w:id="135"/>
    </w:p>
    <w:p w14:paraId="78917316" w14:textId="77777777" w:rsidR="00F263E8" w:rsidRDefault="00F263E8" w:rsidP="00F263E8">
      <w:r w:rsidRPr="005F2E1E">
        <w:t xml:space="preserve">The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w:t>
      </w:r>
      <w:r>
        <w:rPr>
          <w:rFonts w:ascii="Courier New" w:hAnsi="Courier New"/>
        </w:rPr>
        <w:t>sid_</w:t>
      </w:r>
      <w:r w:rsidRPr="004A31A8">
        <w:rPr>
          <w:rFonts w:ascii="Courier New" w:hAnsi="Courier New"/>
        </w:rPr>
        <w:t>items</w:t>
      </w:r>
      <w:r w:rsidRPr="005F2E1E">
        <w:t>.</w:t>
      </w:r>
    </w:p>
    <w:p w14:paraId="7EF90986" w14:textId="77777777" w:rsidR="00F263E8" w:rsidRDefault="00F263E8" w:rsidP="00F263E8">
      <w:r>
        <w:t xml:space="preserve"> </w:t>
      </w:r>
      <w:r w:rsidRPr="005F2E1E">
        <w:t xml:space="preserve"> </w:t>
      </w:r>
    </w:p>
    <w:p w14:paraId="32EF67AC" w14:textId="77777777" w:rsidR="00F263E8" w:rsidRDefault="00F263E8" w:rsidP="00F263E8">
      <w:r>
        <w:object w:dxaOrig="4844" w:dyaOrig="4181" w14:anchorId="0733CC33">
          <v:shape id="_x0000_i1083" type="#_x0000_t75" style="width:240pt;height:211pt" o:ole="">
            <v:imagedata r:id="rId128" o:title=""/>
          </v:shape>
          <o:OLEObject Type="Embed" ProgID="Visio.Drawing.11" ShapeID="_x0000_i1083" DrawAspect="Content" ObjectID="_1408543180" r:id="rId129"/>
        </w:object>
      </w:r>
    </w:p>
    <w:p w14:paraId="2568ED0E" w14:textId="77777777" w:rsidR="00BE5A5C" w:rsidRDefault="00BE5A5C"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652"/>
        <w:gridCol w:w="1264"/>
        <w:gridCol w:w="915"/>
        <w:gridCol w:w="3727"/>
      </w:tblGrid>
      <w:tr w:rsidR="00F263E8" w14:paraId="75A854F3"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5AF512" w14:textId="77777777" w:rsidR="00F263E8" w:rsidRDefault="00F263E8" w:rsidP="00F263E8">
            <w:pPr>
              <w:jc w:val="center"/>
              <w:rPr>
                <w:b w:val="0"/>
                <w:bCs w:val="0"/>
              </w:rPr>
            </w:pPr>
            <w:r>
              <w:t>Property</w:t>
            </w:r>
          </w:p>
        </w:tc>
        <w:tc>
          <w:tcPr>
            <w:tcW w:w="0" w:type="auto"/>
          </w:tcPr>
          <w:p w14:paraId="4D789C37"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270DBA4E"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54B11162"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27F4CEA5"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2B9731D7" w14:textId="77777777"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55CFD348" w14:textId="77777777" w:rsidR="00F263E8" w:rsidRDefault="00F263E8" w:rsidP="00F263E8">
            <w:r>
              <w:t>set</w:t>
            </w:r>
          </w:p>
        </w:tc>
        <w:tc>
          <w:tcPr>
            <w:tcW w:w="0" w:type="auto"/>
          </w:tcPr>
          <w:p w14:paraId="20E9454E"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30147423"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1BB84267"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06D81B2D" w14:textId="77777777"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user_sid55</w:t>
            </w:r>
            <w:r w:rsidRPr="004A31A8">
              <w:rPr>
                <w:rFonts w:ascii="Courier New" w:hAnsi="Courier New"/>
              </w:rPr>
              <w:t>_objects</w:t>
            </w:r>
            <w:r w:rsidRPr="00634E48">
              <w:t xml:space="preserve"> that are the result of logically combining and filtering the </w:t>
            </w:r>
            <w:r>
              <w:rPr>
                <w:rFonts w:ascii="Courier New" w:hAnsi="Courier New"/>
              </w:rPr>
              <w:t>user_sid</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F263E8" w:rsidRPr="009F2226" w14:paraId="7BACADF5" w14:textId="77777777" w:rsidTr="00F263E8">
        <w:tc>
          <w:tcPr>
            <w:cnfStyle w:val="001000000000" w:firstRow="0" w:lastRow="0" w:firstColumn="1" w:lastColumn="0" w:oddVBand="0" w:evenVBand="0" w:oddHBand="0" w:evenHBand="0" w:firstRowFirstColumn="0" w:firstRowLastColumn="0" w:lastRowFirstColumn="0" w:lastRowLastColumn="0"/>
            <w:tcW w:w="0" w:type="auto"/>
          </w:tcPr>
          <w:p w14:paraId="625FCA30" w14:textId="77777777" w:rsidR="00F263E8" w:rsidRDefault="00F263E8" w:rsidP="00F263E8">
            <w:r>
              <w:t>user_sid</w:t>
            </w:r>
          </w:p>
        </w:tc>
        <w:tc>
          <w:tcPr>
            <w:tcW w:w="0" w:type="auto"/>
          </w:tcPr>
          <w:p w14:paraId="0FDC7F6A" w14:textId="77777777"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0" w:type="auto"/>
          </w:tcPr>
          <w:p w14:paraId="1910AF2C"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301CDE29" w14:textId="77777777"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5E83A70E" w14:textId="77777777"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user attribute </w:t>
            </w:r>
            <w:r w:rsidRPr="00F74881">
              <w:rPr>
                <w:rFonts w:cstheme="minorHAnsi"/>
                <w:color w:val="000000"/>
              </w:rPr>
              <w:t xml:space="preserve">holds a </w:t>
            </w:r>
            <w:r>
              <w:rPr>
                <w:rFonts w:cstheme="minorHAnsi"/>
                <w:color w:val="000000"/>
              </w:rPr>
              <w:t>string that represents the SID</w:t>
            </w:r>
            <w:r w:rsidRPr="00F74881">
              <w:rPr>
                <w:rFonts w:cstheme="minorHAnsi"/>
                <w:color w:val="000000"/>
              </w:rPr>
              <w:t xml:space="preserve"> of a particular user. </w:t>
            </w:r>
          </w:p>
        </w:tc>
      </w:tr>
      <w:tr w:rsidR="00F263E8" w:rsidRPr="009F2226" w14:paraId="4B78A572"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9A8318" w14:textId="77777777" w:rsidR="00F263E8" w:rsidRDefault="00F263E8" w:rsidP="00F263E8">
            <w:r>
              <w:t>filter</w:t>
            </w:r>
          </w:p>
        </w:tc>
        <w:tc>
          <w:tcPr>
            <w:tcW w:w="0" w:type="auto"/>
          </w:tcPr>
          <w:p w14:paraId="04A4099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240F84A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025FA128"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29B62365"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14:paraId="6E6FE964" w14:textId="77777777" w:rsidR="00F263E8" w:rsidRDefault="00F263E8" w:rsidP="00F263E8"/>
    <w:p w14:paraId="56599F82" w14:textId="77777777" w:rsidR="00F263E8" w:rsidRDefault="00F263E8" w:rsidP="00BE7B76">
      <w:pPr>
        <w:pStyle w:val="Heading2"/>
        <w:numPr>
          <w:ilvl w:val="1"/>
          <w:numId w:val="6"/>
        </w:numPr>
      </w:pPr>
      <w:bookmarkStart w:id="136" w:name="_Toc334363073"/>
      <w:r>
        <w:t>win-def:user_sid55_state</w:t>
      </w:r>
      <w:bookmarkEnd w:id="136"/>
    </w:p>
    <w:p w14:paraId="47491392" w14:textId="77777777" w:rsidR="00F263E8" w:rsidRDefault="00F263E8" w:rsidP="00F263E8">
      <w:pPr>
        <w:rPr>
          <w:rFonts w:cstheme="minorHAnsi"/>
        </w:rPr>
      </w:pPr>
      <w:r>
        <w:t xml:space="preserve"> </w:t>
      </w:r>
      <w:r w:rsidRPr="00EF3DD9">
        <w:rPr>
          <w:rFonts w:cstheme="minorHAnsi"/>
        </w:rPr>
        <w:t xml:space="preserve">The </w:t>
      </w:r>
      <w:r>
        <w:rPr>
          <w:rFonts w:ascii="Courier New" w:hAnsi="Courier New" w:cs="Courier New"/>
        </w:rPr>
        <w:t>user</w:t>
      </w:r>
      <w:r w:rsidRPr="008563D5">
        <w:rPr>
          <w:rFonts w:ascii="Courier New" w:hAnsi="Courier New" w:cs="Courier New"/>
        </w:rPr>
        <w:t>_</w:t>
      </w:r>
      <w:r>
        <w:rPr>
          <w:rFonts w:ascii="Courier New" w:hAnsi="Courier New" w:cs="Courier New"/>
        </w:rPr>
        <w:t>sid55_</w:t>
      </w:r>
      <w:r w:rsidRPr="008563D5">
        <w:rPr>
          <w:rFonts w:ascii="Courier New" w:hAnsi="Courier New" w:cs="Courier New"/>
        </w:rPr>
        <w:t>state</w:t>
      </w:r>
      <w:r w:rsidRPr="00EF3DD9">
        <w:rPr>
          <w:rFonts w:cstheme="minorHAnsi"/>
        </w:rPr>
        <w:t xml:space="preserve"> construct is used by a </w:t>
      </w:r>
      <w:r w:rsidRPr="009A7B2D">
        <w:rPr>
          <w:rFonts w:ascii="Courier New" w:hAnsi="Courier New" w:cs="Courier New"/>
        </w:rPr>
        <w:t>user_sid55_test</w:t>
      </w:r>
      <w:r w:rsidRPr="00EF3DD9">
        <w:rPr>
          <w:rFonts w:cstheme="minorHAnsi"/>
        </w:rPr>
        <w:t xml:space="preserve"> to </w:t>
      </w:r>
      <w:r>
        <w:rPr>
          <w:rFonts w:cstheme="minorHAnsi"/>
        </w:rPr>
        <w:t>specify</w:t>
      </w:r>
      <w:r w:rsidRPr="00EF3DD9">
        <w:rPr>
          <w:rFonts w:cstheme="minorHAnsi"/>
          <w:color w:val="000000"/>
        </w:rPr>
        <w:t xml:space="preserve"> </w:t>
      </w:r>
      <w:r w:rsidRPr="009A7B2D">
        <w:rPr>
          <w:rFonts w:ascii="Courier New" w:hAnsi="Courier New" w:cs="Courier New"/>
          <w:color w:val="000000"/>
        </w:rPr>
        <w:t>user_</w:t>
      </w:r>
      <w:r w:rsidRPr="009A7B2D">
        <w:rPr>
          <w:rFonts w:ascii="Courier New" w:hAnsi="Courier New" w:cs="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14:paraId="59809D9B" w14:textId="77777777" w:rsidR="00F263E8" w:rsidRDefault="00F263E8" w:rsidP="00F263E8"/>
    <w:p w14:paraId="362B2DC8" w14:textId="77777777" w:rsidR="00F263E8" w:rsidRDefault="00F263E8" w:rsidP="00F263E8">
      <w:r>
        <w:object w:dxaOrig="3705" w:dyaOrig="3729" w14:anchorId="692D6504">
          <v:shape id="_x0000_i1084" type="#_x0000_t75" style="width:186pt;height:187pt" o:ole="">
            <v:imagedata r:id="rId130" o:title=""/>
          </v:shape>
          <o:OLEObject Type="Embed" ProgID="Visio.Drawing.11" ShapeID="_x0000_i1084" DrawAspect="Content" ObjectID="_1408543181" r:id="rId131"/>
        </w:object>
      </w:r>
    </w:p>
    <w:p w14:paraId="31882FC4" w14:textId="77777777" w:rsidR="00982866" w:rsidRDefault="00982866" w:rsidP="00F263E8"/>
    <w:p w14:paraId="509D5170" w14:textId="77777777" w:rsidR="00F263E8" w:rsidRDefault="00F263E8" w:rsidP="00F263E8"/>
    <w:p w14:paraId="3E4A0A5B" w14:textId="77777777" w:rsidR="00BE5A5C" w:rsidRPr="00025742" w:rsidRDefault="00BE5A5C"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14:paraId="547DDBA9"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97C28A4" w14:textId="77777777"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14:paraId="6B2FDE69"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2674633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5A104087"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3C885050"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26E0FDD7"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7B60D0FC" w14:textId="77777777" w:rsidR="00F263E8" w:rsidRPr="009676C4" w:rsidRDefault="00F263E8" w:rsidP="00F263E8">
            <w:r>
              <w:t>user_sid</w:t>
            </w:r>
          </w:p>
        </w:tc>
        <w:tc>
          <w:tcPr>
            <w:tcW w:w="1504" w:type="pct"/>
          </w:tcPr>
          <w:p w14:paraId="4C3E57A5"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14:paraId="0EB537C6"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592970CF"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5D992C9" w14:textId="77777777"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14:paraId="5FFCC561"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2076EC43" w14:textId="77777777" w:rsidR="00F263E8" w:rsidRDefault="00F263E8" w:rsidP="00F263E8">
            <w:r>
              <w:t>enabled</w:t>
            </w:r>
          </w:p>
        </w:tc>
        <w:tc>
          <w:tcPr>
            <w:tcW w:w="1504" w:type="pct"/>
          </w:tcPr>
          <w:p w14:paraId="0D5280F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14:paraId="31292C5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1395CA96"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7489A7F1"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14:paraId="69ED1C1F"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7F2D0BC0" w14:textId="77777777" w:rsidR="00F263E8" w:rsidRDefault="00F263E8" w:rsidP="00F263E8">
            <w:r>
              <w:t>group_sid</w:t>
            </w:r>
          </w:p>
        </w:tc>
        <w:tc>
          <w:tcPr>
            <w:tcW w:w="1504" w:type="pct"/>
          </w:tcPr>
          <w:p w14:paraId="7E28CC1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14:paraId="7E29AA2C"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1F725FE2"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01D52B5C"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string that represents the SID</w:t>
            </w:r>
            <w:r w:rsidRPr="009279F4">
              <w:rPr>
                <w:rFonts w:cstheme="minorHAnsi"/>
                <w:color w:val="000000"/>
              </w:rPr>
              <w:t xml:space="preserve"> of a particular group. </w:t>
            </w:r>
          </w:p>
        </w:tc>
      </w:tr>
      <w:tr w:rsidR="0033737C" w:rsidRPr="009F2226" w14:paraId="55470852"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485CB7D7" w14:textId="77777777" w:rsidR="0033737C" w:rsidRDefault="0033737C" w:rsidP="009377A7">
            <w:r>
              <w:t>last_logon</w:t>
            </w:r>
          </w:p>
        </w:tc>
        <w:tc>
          <w:tcPr>
            <w:tcW w:w="1504" w:type="pct"/>
          </w:tcPr>
          <w:p w14:paraId="28059723"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14:paraId="7983DFFF"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53352203"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14:paraId="3866A7FB"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21171E36" w14:textId="77777777" w:rsidR="00BE7B76" w:rsidRPr="00BE7B76" w:rsidRDefault="00BE7B76" w:rsidP="00BE7B76"/>
    <w:p w14:paraId="0EEED117" w14:textId="77777777" w:rsidR="00F263E8" w:rsidRPr="00BE7B76" w:rsidRDefault="00F263E8" w:rsidP="00BE7B76">
      <w:pPr>
        <w:pStyle w:val="Heading2"/>
        <w:numPr>
          <w:ilvl w:val="1"/>
          <w:numId w:val="6"/>
        </w:numPr>
      </w:pPr>
      <w:bookmarkStart w:id="137" w:name="_Toc334363074"/>
      <w:r w:rsidRPr="00BE7B76">
        <w:lastRenderedPageBreak/>
        <w:t>win-sc:user_sid_item</w:t>
      </w:r>
      <w:bookmarkEnd w:id="137"/>
    </w:p>
    <w:p w14:paraId="7AD8202A" w14:textId="77777777" w:rsidR="00F263E8" w:rsidRPr="00320470" w:rsidRDefault="00F263E8" w:rsidP="00F263E8">
      <w:pPr>
        <w:rPr>
          <w:rFonts w:cstheme="minorHAnsi"/>
          <w:highlight w:val="red"/>
        </w:rPr>
      </w:pPr>
      <w:r w:rsidRPr="00320470">
        <w:rPr>
          <w:rFonts w:cstheme="minorHAnsi"/>
          <w:color w:val="000000"/>
          <w:sz w:val="24"/>
          <w:szCs w:val="24"/>
        </w:rPr>
        <w:t>The windows user_sid_item allows the different groups (identified by SID) that a user belongs to, to be collected.</w:t>
      </w:r>
      <w:r w:rsidRPr="00320470">
        <w:rPr>
          <w:rFonts w:cstheme="minorHAnsi"/>
          <w:highlight w:val="red"/>
        </w:rPr>
        <w:t xml:space="preserve"> </w:t>
      </w:r>
    </w:p>
    <w:p w14:paraId="5056F008" w14:textId="77777777" w:rsidR="00F263E8" w:rsidRDefault="00F263E8" w:rsidP="00F263E8">
      <w:r>
        <w:object w:dxaOrig="3430" w:dyaOrig="2829" w14:anchorId="0D8935E7">
          <v:shape id="_x0000_i1085" type="#_x0000_t75" style="width:168pt;height:2in" o:ole="">
            <v:imagedata r:id="rId132" o:title=""/>
          </v:shape>
          <o:OLEObject Type="Embed" ProgID="Visio.Drawing.11" ShapeID="_x0000_i1085" DrawAspect="Content" ObjectID="_1408543182" r:id="rId133"/>
        </w:object>
      </w:r>
    </w:p>
    <w:p w14:paraId="324337A7" w14:textId="77777777"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14:paraId="4779FC44"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7BAC5DA" w14:textId="77777777" w:rsidR="00F263E8" w:rsidRDefault="00F263E8" w:rsidP="00F263E8">
            <w:pPr>
              <w:jc w:val="center"/>
              <w:rPr>
                <w:b w:val="0"/>
                <w:bCs w:val="0"/>
              </w:rPr>
            </w:pPr>
            <w:r>
              <w:t>Property</w:t>
            </w:r>
          </w:p>
        </w:tc>
        <w:tc>
          <w:tcPr>
            <w:tcW w:w="2880" w:type="dxa"/>
          </w:tcPr>
          <w:p w14:paraId="33452146"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7E1A558A"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53508A8A"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53DFB044"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222B290B"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CF9532" w14:textId="77777777" w:rsidR="00F263E8" w:rsidRPr="009676C4" w:rsidRDefault="00F263E8" w:rsidP="00F263E8">
            <w:r>
              <w:t>user_sid</w:t>
            </w:r>
          </w:p>
        </w:tc>
        <w:tc>
          <w:tcPr>
            <w:tcW w:w="2880" w:type="dxa"/>
          </w:tcPr>
          <w:p w14:paraId="0F9B668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57B7ECFA"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460B20AA"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33F0FE8A"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3F61B35F" w14:textId="77777777"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14:paraId="07388C64"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6CD24331" w14:textId="77777777" w:rsidR="00F263E8" w:rsidRDefault="00F263E8" w:rsidP="00F263E8">
            <w:r>
              <w:t>enabled</w:t>
            </w:r>
          </w:p>
        </w:tc>
        <w:tc>
          <w:tcPr>
            <w:tcW w:w="2880" w:type="dxa"/>
          </w:tcPr>
          <w:p w14:paraId="5968917B"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14:paraId="1BA1FE11"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14:paraId="309C989C"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029768A0"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5956E56"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p w14:paraId="50B6932A"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F263E8" w:rsidRPr="009F2226" w14:paraId="370A184B"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F6E903A" w14:textId="77777777" w:rsidR="00F263E8" w:rsidRDefault="00F263E8" w:rsidP="00F263E8">
            <w:r>
              <w:t>group_sid</w:t>
            </w:r>
          </w:p>
        </w:tc>
        <w:tc>
          <w:tcPr>
            <w:tcW w:w="2880" w:type="dxa"/>
          </w:tcPr>
          <w:p w14:paraId="6F9FC7E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5FC3CF2A"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75EF629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7BA5F6A5"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8F41659" w14:textId="3EA8C1CE"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string that represents the SID of a </w:t>
            </w:r>
            <w:r w:rsidR="00D4420A">
              <w:rPr>
                <w:rFonts w:cstheme="minorHAnsi"/>
                <w:color w:val="000000"/>
              </w:rPr>
              <w:t xml:space="preserve">direct </w:t>
            </w:r>
            <w:r w:rsidRPr="009279F4">
              <w:rPr>
                <w:rFonts w:cstheme="minorHAnsi"/>
                <w:color w:val="000000"/>
              </w:rPr>
              <w:t>group</w:t>
            </w:r>
            <w:r>
              <w:rPr>
                <w:rFonts w:cstheme="minorHAnsi"/>
                <w:color w:val="000000"/>
              </w:rPr>
              <w:t xml:space="preserve"> </w:t>
            </w:r>
            <w:r w:rsidR="00D4420A">
              <w:rPr>
                <w:rFonts w:cstheme="minorHAnsi"/>
                <w:color w:val="000000"/>
              </w:rPr>
              <w:t xml:space="preserve">(non-recursive) </w:t>
            </w:r>
            <w:r>
              <w:rPr>
                <w:rFonts w:cstheme="minorHAnsi"/>
                <w:color w:val="000000"/>
              </w:rPr>
              <w:t>to which the user belongs</w:t>
            </w:r>
            <w:r w:rsidRPr="009279F4">
              <w:rPr>
                <w:rFonts w:cstheme="minorHAnsi"/>
                <w:color w:val="000000"/>
              </w:rPr>
              <w:t xml:space="preserve">. </w:t>
            </w:r>
          </w:p>
        </w:tc>
      </w:tr>
      <w:tr w:rsidR="0033737C" w:rsidRPr="009F2226" w14:paraId="06244D79"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1952C56C" w14:textId="77777777" w:rsidR="0033737C" w:rsidRDefault="0033737C" w:rsidP="009377A7">
            <w:r>
              <w:t>last_logon</w:t>
            </w:r>
          </w:p>
        </w:tc>
        <w:tc>
          <w:tcPr>
            <w:tcW w:w="2880" w:type="dxa"/>
          </w:tcPr>
          <w:p w14:paraId="176C815A"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oval-sc:</w:t>
            </w:r>
          </w:p>
          <w:p w14:paraId="38AB0741"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14:paraId="14420CE0"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44F4B30F"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A861D70"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39BCD122" w14:textId="77777777" w:rsidR="00D86779" w:rsidRDefault="00D86779" w:rsidP="00D86779"/>
    <w:p w14:paraId="1BAFC558" w14:textId="77777777" w:rsidR="00D86779" w:rsidRDefault="00D86779" w:rsidP="00D86779"/>
    <w:p w14:paraId="41327917" w14:textId="77777777" w:rsidR="003F6455" w:rsidRDefault="003F6455" w:rsidP="003F6455"/>
    <w:p w14:paraId="485C4311" w14:textId="77777777" w:rsidR="003F6455" w:rsidRDefault="003F6455" w:rsidP="003F6455"/>
    <w:p w14:paraId="1685C99B" w14:textId="77777777" w:rsidR="003F6455" w:rsidRDefault="003F6455" w:rsidP="003F6455"/>
    <w:p w14:paraId="2593FE66" w14:textId="77777777" w:rsidR="003F6455" w:rsidRDefault="003F6455" w:rsidP="003F6455"/>
    <w:p w14:paraId="399366A6" w14:textId="77777777" w:rsidR="003F6455" w:rsidRDefault="003F6455" w:rsidP="003F6455"/>
    <w:p w14:paraId="66D5AEBE" w14:textId="77777777" w:rsidR="003F6455" w:rsidRDefault="003F6455" w:rsidP="003F6455"/>
    <w:p w14:paraId="2E9D90F5" w14:textId="77777777" w:rsidR="003F6455" w:rsidRDefault="003F6455" w:rsidP="003F6455"/>
    <w:p w14:paraId="6DCEC9FD" w14:textId="77777777" w:rsidR="003F6455" w:rsidRDefault="003F6455" w:rsidP="00591B85"/>
    <w:p w14:paraId="3127D796" w14:textId="77777777" w:rsidR="003F6455" w:rsidRDefault="003F6455" w:rsidP="00591B85"/>
    <w:p w14:paraId="608665E3" w14:textId="77777777" w:rsidR="00953BEB" w:rsidRPr="00BE0E26" w:rsidRDefault="00953BEB" w:rsidP="00BE7B76">
      <w:pPr>
        <w:pStyle w:val="Heading2"/>
        <w:numPr>
          <w:ilvl w:val="1"/>
          <w:numId w:val="6"/>
        </w:numPr>
      </w:pPr>
      <w:bookmarkStart w:id="138" w:name="_Toc334363075"/>
      <w:r w:rsidRPr="00BE0E26">
        <w:t>win-def:wmi_test</w:t>
      </w:r>
      <w:bookmarkEnd w:id="138"/>
    </w:p>
    <w:p w14:paraId="1EFFB1D9" w14:textId="77777777" w:rsidR="00953BEB" w:rsidRDefault="00953BEB" w:rsidP="00953BEB">
      <w:r w:rsidRPr="00BE0E26">
        <w:t xml:space="preserve">The </w:t>
      </w:r>
      <w:r w:rsidRPr="00BE0E26">
        <w:rPr>
          <w:rFonts w:ascii="Courier New" w:hAnsi="Courier New" w:cs="Courier New"/>
        </w:rPr>
        <w:t xml:space="preserve">wmi_test </w:t>
      </w:r>
      <w:r w:rsidRPr="00BE0E26">
        <w:t>is used to make assertions about information accessed by WMI</w:t>
      </w:r>
      <w:r w:rsidR="00320470">
        <w:rPr>
          <w:rStyle w:val="FootnoteReference"/>
        </w:rPr>
        <w:footnoteReference w:id="292"/>
      </w:r>
      <w:r w:rsidR="00320470" w:rsidRPr="000E4D2C">
        <w:t>.</w:t>
      </w:r>
      <w:r w:rsidR="00320470">
        <w:t xml:space="preserve"> </w:t>
      </w:r>
      <w:r w:rsidRPr="00BE0E26">
        <w:rPr>
          <w:rFonts w:cstheme="minorHAnsi"/>
        </w:rPr>
        <w:t>T</w:t>
      </w:r>
      <w:r w:rsidRPr="00BE0E26">
        <w:t xml:space="preserve">he </w:t>
      </w:r>
      <w:r w:rsidRPr="00BE0E26">
        <w:rPr>
          <w:rFonts w:ascii="Courier New" w:hAnsi="Courier New" w:cs="Courier New"/>
        </w:rPr>
        <w:t>wmi</w:t>
      </w:r>
      <w:r w:rsidRPr="00BE0E26">
        <w:rPr>
          <w:rFonts w:ascii="Courier New" w:hAnsi="Courier New"/>
        </w:rPr>
        <w:t>_test</w:t>
      </w:r>
      <w:r w:rsidRPr="00BE0E26">
        <w:t xml:space="preserve"> MUST reference one </w:t>
      </w:r>
      <w:r w:rsidRPr="00BE0E26">
        <w:rPr>
          <w:rFonts w:ascii="Courier New" w:hAnsi="Courier New" w:cs="Courier New"/>
        </w:rPr>
        <w:t>wmi</w:t>
      </w:r>
      <w:r w:rsidRPr="009B2FD8">
        <w:rPr>
          <w:rFonts w:ascii="Courier New" w:hAnsi="Courier New"/>
        </w:rPr>
        <w:t>_object</w:t>
      </w:r>
      <w:r w:rsidRPr="00BE0E26">
        <w:t xml:space="preserve"> and zero or more </w:t>
      </w:r>
      <w:r w:rsidRPr="00BE0E26">
        <w:rPr>
          <w:rFonts w:ascii="Courier New" w:hAnsi="Courier New" w:cs="Courier New"/>
        </w:rPr>
        <w:t>wmi</w:t>
      </w:r>
      <w:r w:rsidRPr="009B2FD8">
        <w:rPr>
          <w:rFonts w:ascii="Courier New" w:hAnsi="Courier New"/>
        </w:rPr>
        <w:t>_states</w:t>
      </w:r>
      <w:r w:rsidRPr="00BE0E26">
        <w:t>.</w:t>
      </w:r>
      <w:r>
        <w:br/>
      </w:r>
      <w:r w:rsidR="009B4965">
        <w:object w:dxaOrig="5795" w:dyaOrig="3881" w14:anchorId="63E5A486">
          <v:shape id="_x0000_i1086" type="#_x0000_t75" style="width:4in;height:192pt" o:ole="">
            <v:imagedata r:id="rId134" o:title=""/>
          </v:shape>
          <o:OLEObject Type="Embed" ProgID="Visio.Drawing.11" ShapeID="_x0000_i1086" DrawAspect="Content" ObjectID="_1408543183" r:id="rId135"/>
        </w:object>
      </w:r>
    </w:p>
    <w:p w14:paraId="52569963" w14:textId="77777777" w:rsidR="00953BEB" w:rsidRPr="00BE7B76" w:rsidRDefault="00953BEB" w:rsidP="00BE7B76">
      <w:pPr>
        <w:pStyle w:val="Heading3"/>
        <w:numPr>
          <w:ilvl w:val="2"/>
          <w:numId w:val="6"/>
        </w:numPr>
        <w:rPr>
          <w:rStyle w:val="Emphasis"/>
          <w:i w:val="0"/>
        </w:rPr>
      </w:pPr>
      <w:bookmarkStart w:id="139" w:name="_Toc334363076"/>
      <w:r w:rsidRPr="00BE7B76">
        <w:rPr>
          <w:rStyle w:val="Emphasis"/>
          <w:i w:val="0"/>
        </w:rPr>
        <w:t>Known Supported Platforms</w:t>
      </w:r>
      <w:bookmarkEnd w:id="139"/>
    </w:p>
    <w:p w14:paraId="5F4756B6" w14:textId="77777777" w:rsidR="00953BEB" w:rsidRDefault="00953BEB" w:rsidP="00BE7B76">
      <w:pPr>
        <w:pStyle w:val="ListParagraph"/>
        <w:numPr>
          <w:ilvl w:val="0"/>
          <w:numId w:val="3"/>
        </w:numPr>
      </w:pPr>
      <w:r>
        <w:t>Windows XP</w:t>
      </w:r>
    </w:p>
    <w:p w14:paraId="4ED66599" w14:textId="77777777" w:rsidR="00953BEB" w:rsidRDefault="00953BEB" w:rsidP="00BE7B76">
      <w:pPr>
        <w:pStyle w:val="ListParagraph"/>
        <w:numPr>
          <w:ilvl w:val="0"/>
          <w:numId w:val="3"/>
        </w:numPr>
      </w:pPr>
      <w:r>
        <w:t>Windows Vista</w:t>
      </w:r>
    </w:p>
    <w:p w14:paraId="1204847D" w14:textId="77777777" w:rsidR="00953BEB" w:rsidRDefault="00953BEB" w:rsidP="00BE7B76">
      <w:pPr>
        <w:pStyle w:val="ListParagraph"/>
        <w:numPr>
          <w:ilvl w:val="0"/>
          <w:numId w:val="3"/>
        </w:numPr>
      </w:pPr>
      <w:r>
        <w:t>Windows 7</w:t>
      </w:r>
    </w:p>
    <w:p w14:paraId="15001C0C" w14:textId="0DADCFAA" w:rsidR="00D22B04" w:rsidRDefault="00D22B04" w:rsidP="00BE7B76">
      <w:pPr>
        <w:pStyle w:val="ListParagraph"/>
        <w:numPr>
          <w:ilvl w:val="0"/>
          <w:numId w:val="3"/>
        </w:numPr>
      </w:pPr>
      <w:r>
        <w:t>Windows 8</w:t>
      </w:r>
    </w:p>
    <w:p w14:paraId="4040B6B3" w14:textId="254B342F" w:rsidR="00D22B04" w:rsidRDefault="00D22B04" w:rsidP="00BE7B76">
      <w:pPr>
        <w:pStyle w:val="ListParagraph"/>
        <w:numPr>
          <w:ilvl w:val="0"/>
          <w:numId w:val="3"/>
        </w:numPr>
      </w:pPr>
      <w:r>
        <w:t>Windows 10</w:t>
      </w:r>
    </w:p>
    <w:p w14:paraId="6004700B" w14:textId="7ACC178D" w:rsidR="00D22B04" w:rsidRDefault="00D22B04" w:rsidP="00BE7B76">
      <w:pPr>
        <w:pStyle w:val="ListParagraph"/>
        <w:numPr>
          <w:ilvl w:val="0"/>
          <w:numId w:val="3"/>
        </w:numPr>
      </w:pPr>
      <w:r>
        <w:t>Windows Server 2003</w:t>
      </w:r>
    </w:p>
    <w:p w14:paraId="511DAEEA" w14:textId="492641F6" w:rsidR="00D22B04" w:rsidRDefault="00D22B04" w:rsidP="00BE7B76">
      <w:pPr>
        <w:pStyle w:val="ListParagraph"/>
        <w:numPr>
          <w:ilvl w:val="0"/>
          <w:numId w:val="3"/>
        </w:numPr>
      </w:pPr>
      <w:r>
        <w:t>Windows Server 2008 and R2</w:t>
      </w:r>
    </w:p>
    <w:p w14:paraId="02B0868B" w14:textId="5BBD4E70" w:rsidR="00D22B04" w:rsidRPr="00CD0931" w:rsidRDefault="00D22B04" w:rsidP="00BE7B76">
      <w:pPr>
        <w:pStyle w:val="ListParagraph"/>
        <w:numPr>
          <w:ilvl w:val="0"/>
          <w:numId w:val="3"/>
        </w:numPr>
      </w:pPr>
      <w:r>
        <w:lastRenderedPageBreak/>
        <w:t>Windows Server 2012</w:t>
      </w:r>
    </w:p>
    <w:p w14:paraId="525B6415" w14:textId="77777777" w:rsidR="00953BEB" w:rsidRDefault="00953BEB" w:rsidP="00BE7B76">
      <w:pPr>
        <w:pStyle w:val="Heading2"/>
        <w:numPr>
          <w:ilvl w:val="1"/>
          <w:numId w:val="6"/>
        </w:numPr>
      </w:pPr>
      <w:bookmarkStart w:id="140" w:name="_Toc334363077"/>
      <w:r>
        <w:t>win-def:wmi_object</w:t>
      </w:r>
      <w:bookmarkEnd w:id="140"/>
      <w:r w:rsidDel="00341AB3">
        <w:t xml:space="preserve"> </w:t>
      </w:r>
    </w:p>
    <w:p w14:paraId="171B6E12" w14:textId="77777777" w:rsidR="00953BEB" w:rsidRPr="005D2804" w:rsidRDefault="00953BEB" w:rsidP="00953BEB">
      <w:pPr>
        <w:shd w:val="clear" w:color="auto" w:fill="FFFFFF" w:themeFill="background1"/>
      </w:pPr>
      <w:r w:rsidRPr="005D2804">
        <w:t xml:space="preserve">The </w:t>
      </w:r>
      <w:r>
        <w:rPr>
          <w:rFonts w:ascii="Courier New" w:hAnsi="Courier New" w:cs="Courier New"/>
        </w:rPr>
        <w:t>wmi</w:t>
      </w:r>
      <w:r w:rsidRPr="005D2804">
        <w:rPr>
          <w:rFonts w:ascii="Courier New" w:hAnsi="Courier New" w:cs="Courier New"/>
        </w:rPr>
        <w:t>_object</w:t>
      </w:r>
      <w:r w:rsidRPr="005D2804">
        <w:t xml:space="preserve"> construct defines the applicable </w:t>
      </w:r>
      <w:r w:rsidR="00320470" w:rsidRPr="005D2804">
        <w:t xml:space="preserve">WMI information that should be collected and represented as </w:t>
      </w:r>
      <w:r w:rsidR="00320470" w:rsidRPr="005D2804">
        <w:rPr>
          <w:rFonts w:ascii="Courier New" w:hAnsi="Courier New" w:cs="Courier New"/>
        </w:rPr>
        <w:t>wmi57_items</w:t>
      </w:r>
      <w:r w:rsidR="00320470">
        <w:rPr>
          <w:rStyle w:val="FootnoteReference"/>
        </w:rPr>
        <w:footnoteReference w:id="293"/>
      </w:r>
      <w:r w:rsidR="00320470" w:rsidRPr="005D2804">
        <w:t>.</w:t>
      </w:r>
      <w:r w:rsidRPr="005D2804">
        <w:t xml:space="preserve"> </w:t>
      </w:r>
      <w:r>
        <w:t>It allows for single fields to be selected from WMI.</w:t>
      </w:r>
    </w:p>
    <w:p w14:paraId="125A665C" w14:textId="77777777" w:rsidR="00953BEB" w:rsidRDefault="002B74E7" w:rsidP="00953BEB">
      <w:r>
        <w:object w:dxaOrig="5690" w:dyaOrig="4107" w14:anchorId="7BE59F10">
          <v:shape id="_x0000_i1087" type="#_x0000_t75" style="width:282pt;height:203pt" o:ole="">
            <v:imagedata r:id="rId136" o:title=""/>
          </v:shape>
          <o:OLEObject Type="Embed" ProgID="Visio.Drawing.11" ShapeID="_x0000_i1087" DrawAspect="Content" ObjectID="_1408543184" r:id="rId137"/>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14:paraId="38ACD9F4"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31158547" w14:textId="77777777" w:rsidR="00953BEB" w:rsidRDefault="00953BEB" w:rsidP="00953BEB">
            <w:pPr>
              <w:jc w:val="center"/>
              <w:rPr>
                <w:b w:val="0"/>
                <w:bCs w:val="0"/>
              </w:rPr>
            </w:pPr>
            <w:r>
              <w:t>Property</w:t>
            </w:r>
          </w:p>
        </w:tc>
        <w:tc>
          <w:tcPr>
            <w:tcW w:w="1662" w:type="pct"/>
          </w:tcPr>
          <w:p w14:paraId="21A6D4E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14:paraId="184363A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14:paraId="6C5322E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14:paraId="4C6E25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B3DE5AB"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14:paraId="5A322D1F" w14:textId="77777777" w:rsidR="00953BEB" w:rsidRDefault="00953BEB" w:rsidP="00953BEB">
            <w:r>
              <w:t>set</w:t>
            </w:r>
          </w:p>
        </w:tc>
        <w:tc>
          <w:tcPr>
            <w:tcW w:w="1662" w:type="pct"/>
          </w:tcPr>
          <w:p w14:paraId="51F9E30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14:paraId="7A87DC3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4918CF53"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14:paraId="57D681C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953BEB" w:rsidRPr="009F2226" w14:paraId="30060B52"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70A0AF4E" w14:textId="77777777" w:rsidR="00953BEB" w:rsidRPr="009676C4" w:rsidRDefault="00953BEB" w:rsidP="00953BEB">
            <w:r>
              <w:t>namespace</w:t>
            </w:r>
          </w:p>
        </w:tc>
        <w:tc>
          <w:tcPr>
            <w:tcW w:w="1662" w:type="pct"/>
          </w:tcPr>
          <w:p w14:paraId="5F722989"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14:paraId="39B063AE"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14:paraId="3EECEE2A"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2279A6F0" w14:textId="77777777" w:rsidR="00953BEB" w:rsidRPr="009967D6" w:rsidRDefault="0032047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4"/>
            </w:r>
            <w:r>
              <w:rPr>
                <w:rFonts w:cstheme="minorHAnsi"/>
                <w:color w:val="000000"/>
              </w:rPr>
              <w:t>.</w:t>
            </w:r>
          </w:p>
        </w:tc>
      </w:tr>
      <w:tr w:rsidR="00953BEB" w:rsidRPr="009F2226" w14:paraId="1C8BF7B7"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72ED233A" w14:textId="77777777" w:rsidR="00953BEB" w:rsidRDefault="00953BEB" w:rsidP="00953BEB">
            <w:r>
              <w:t>wql</w:t>
            </w:r>
          </w:p>
        </w:tc>
        <w:tc>
          <w:tcPr>
            <w:tcW w:w="1662" w:type="pct"/>
          </w:tcPr>
          <w:p w14:paraId="0E6D4B21"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14:paraId="11E7E99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08F7F21D"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2B0FE9E0" w14:textId="77777777" w:rsidR="00953BEB" w:rsidRPr="00E74797"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w:t>
            </w:r>
            <w:r w:rsidRPr="00A31B32">
              <w:rPr>
                <w:rFonts w:cstheme="minorHAnsi"/>
                <w:color w:val="000000"/>
              </w:rPr>
              <w:lastRenderedPageBreak/>
              <w:t xml:space="preserve">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5"/>
            </w:r>
            <w:r w:rsidR="001A5CB9">
              <w:rPr>
                <w:rFonts w:cstheme="minorHAnsi"/>
                <w:color w:val="000000"/>
              </w:rPr>
              <w:t>.</w:t>
            </w:r>
          </w:p>
        </w:tc>
      </w:tr>
      <w:tr w:rsidR="00953BEB" w:rsidRPr="009F2226" w14:paraId="3A054500"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40AAE9F1" w14:textId="77777777" w:rsidR="00953BEB" w:rsidRDefault="00953BEB" w:rsidP="00953BEB">
            <w:r>
              <w:lastRenderedPageBreak/>
              <w:t>filter</w:t>
            </w:r>
          </w:p>
        </w:tc>
        <w:tc>
          <w:tcPr>
            <w:tcW w:w="1662" w:type="pct"/>
          </w:tcPr>
          <w:p w14:paraId="77DDA0C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14:paraId="0C6F126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14:paraId="1C209304"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14:paraId="28B4C564"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wmi</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7734E943" w14:textId="77777777" w:rsidR="00953BEB" w:rsidRDefault="00953BEB" w:rsidP="00953BEB"/>
    <w:p w14:paraId="43E5AE7E" w14:textId="77777777" w:rsidR="00953BEB" w:rsidRDefault="00953BEB" w:rsidP="00BE7B76">
      <w:pPr>
        <w:pStyle w:val="Heading2"/>
        <w:numPr>
          <w:ilvl w:val="1"/>
          <w:numId w:val="6"/>
        </w:numPr>
      </w:pPr>
      <w:bookmarkStart w:id="141" w:name="_Toc334363078"/>
      <w:r>
        <w:t>win-def:wmi_state</w:t>
      </w:r>
      <w:bookmarkEnd w:id="141"/>
    </w:p>
    <w:p w14:paraId="5D63FB0D" w14:textId="77777777" w:rsidR="00953BEB" w:rsidRPr="007863BA" w:rsidRDefault="00953BEB" w:rsidP="00953BEB">
      <w:r w:rsidRPr="005D2804">
        <w:t xml:space="preserve">The </w:t>
      </w:r>
      <w:r>
        <w:rPr>
          <w:rFonts w:ascii="Courier New" w:hAnsi="Courier New"/>
        </w:rPr>
        <w:t>wmi</w:t>
      </w:r>
      <w:r w:rsidRPr="00760419">
        <w:rPr>
          <w:rFonts w:ascii="Courier New" w:hAnsi="Courier New"/>
        </w:rPr>
        <w:t>_state</w:t>
      </w:r>
      <w:r w:rsidRPr="005D2804">
        <w:t xml:space="preserve"> construct is used by a </w:t>
      </w:r>
      <w:r>
        <w:rPr>
          <w:rFonts w:ascii="Courier New" w:hAnsi="Courier New"/>
        </w:rPr>
        <w:t>wmi</w:t>
      </w:r>
      <w:r w:rsidRPr="00760419">
        <w:rPr>
          <w:rFonts w:ascii="Courier New" w:hAnsi="Courier New"/>
        </w:rPr>
        <w:t>_test</w:t>
      </w:r>
      <w:r w:rsidRPr="005D2804">
        <w:t xml:space="preserve"> to outline information to be checked through Microsoft</w:t>
      </w:r>
      <w:r w:rsidR="00336F22">
        <w:t>'</w:t>
      </w:r>
      <w:r w:rsidRPr="005D2804">
        <w:t xml:space="preserve">s WMI interface.  </w:t>
      </w:r>
      <w:r w:rsidR="001A5CB9" w:rsidRPr="005D2804">
        <w:t xml:space="preserve">It specifies the applicable WMI information that can be associated with a given </w:t>
      </w:r>
      <w:r w:rsidR="001A5CB9" w:rsidRPr="005D2804">
        <w:rPr>
          <w:rFonts w:ascii="Courier New" w:hAnsi="Courier New"/>
        </w:rPr>
        <w:t>wmi57</w:t>
      </w:r>
      <w:r w:rsidR="001A5CB9" w:rsidRPr="005D2804">
        <w:rPr>
          <w:rFonts w:ascii="Courier New" w:hAnsi="Courier New" w:cs="Courier New"/>
        </w:rPr>
        <w:t>_object</w:t>
      </w:r>
      <w:r w:rsidR="001A5CB9" w:rsidRPr="005D2804">
        <w:t xml:space="preserve"> under Microsoft Windows platforms</w:t>
      </w:r>
      <w:r w:rsidR="001A5CB9">
        <w:rPr>
          <w:rStyle w:val="FootnoteReference"/>
        </w:rPr>
        <w:footnoteReference w:id="296"/>
      </w:r>
      <w:r w:rsidR="001A5CB9" w:rsidRPr="005D2804">
        <w:t>.</w:t>
      </w:r>
    </w:p>
    <w:p w14:paraId="5FA31569" w14:textId="77777777" w:rsidR="00953BEB" w:rsidRDefault="002B74E7" w:rsidP="00953BEB">
      <w:r>
        <w:rPr>
          <w:noProof/>
        </w:rPr>
        <w:drawing>
          <wp:inline distT="0" distB="0" distL="0" distR="0" wp14:anchorId="0D4942EC" wp14:editId="4E991B05">
            <wp:extent cx="1897380" cy="1851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97380" cy="1851660"/>
                    </a:xfrm>
                    <a:prstGeom prst="rect">
                      <a:avLst/>
                    </a:prstGeom>
                    <a:noFill/>
                    <a:ln>
                      <a:noFill/>
                    </a:ln>
                  </pic:spPr>
                </pic:pic>
              </a:graphicData>
            </a:graphic>
          </wp:inline>
        </w:drawing>
      </w:r>
    </w:p>
    <w:p w14:paraId="0E79485F" w14:textId="77777777" w:rsidR="00953BEB" w:rsidRDefault="00953BEB" w:rsidP="00953BEB">
      <w:r w:rsidDel="00C858A5">
        <w:t xml:space="preserve"> </w:t>
      </w:r>
    </w:p>
    <w:p w14:paraId="5DDA1537" w14:textId="77777777" w:rsidR="002D67C5" w:rsidRDefault="002D67C5" w:rsidP="00953BEB"/>
    <w:p w14:paraId="126CBB5F" w14:textId="77777777"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07C38A49"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5CDD90" w14:textId="77777777" w:rsidR="00953BEB" w:rsidRDefault="00953BEB" w:rsidP="00953BEB">
            <w:pPr>
              <w:jc w:val="center"/>
              <w:rPr>
                <w:b w:val="0"/>
                <w:bCs w:val="0"/>
              </w:rPr>
            </w:pPr>
            <w:r>
              <w:t>Property</w:t>
            </w:r>
          </w:p>
        </w:tc>
        <w:tc>
          <w:tcPr>
            <w:tcW w:w="1431" w:type="pct"/>
          </w:tcPr>
          <w:p w14:paraId="35ACC40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FE98EA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E132A8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0549421"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14:paraId="087920B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39CD341" w14:textId="77777777" w:rsidR="00953BEB" w:rsidRPr="009676C4" w:rsidRDefault="00953BEB" w:rsidP="00953BEB">
            <w:r>
              <w:t>namespace</w:t>
            </w:r>
          </w:p>
        </w:tc>
        <w:tc>
          <w:tcPr>
            <w:tcW w:w="1431" w:type="pct"/>
          </w:tcPr>
          <w:p w14:paraId="6261626B"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4D097BCF"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lastRenderedPageBreak/>
              <w:t>EntityStateStringType</w:t>
            </w:r>
          </w:p>
        </w:tc>
        <w:tc>
          <w:tcPr>
            <w:tcW w:w="584" w:type="pct"/>
          </w:tcPr>
          <w:p w14:paraId="7FDFA55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14:paraId="41D6DF16"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3918CB" w14:textId="77777777" w:rsidR="00953BEB" w:rsidRPr="009967D6"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 xml:space="preserve">Specifies which WMI </w:t>
            </w:r>
            <w:r w:rsidRPr="00A54BCD">
              <w:rPr>
                <w:rFonts w:cstheme="minorHAnsi"/>
                <w:color w:val="000000"/>
              </w:rPr>
              <w:lastRenderedPageBreak/>
              <w:t>namespace to look under. Each WMI provider normally registers its own WMI namespace and then all its classes within that namespac</w:t>
            </w:r>
            <w:r w:rsidR="001A5CB9">
              <w:rPr>
                <w:rFonts w:cstheme="minorHAnsi"/>
                <w:color w:val="000000"/>
              </w:rPr>
              <w:t>e</w:t>
            </w:r>
            <w:r w:rsidR="001A5CB9">
              <w:rPr>
                <w:rStyle w:val="FootnoteReference"/>
                <w:rFonts w:cstheme="minorHAnsi"/>
                <w:color w:val="000000"/>
              </w:rPr>
              <w:footnoteReference w:id="297"/>
            </w:r>
            <w:r w:rsidR="001A5CB9">
              <w:rPr>
                <w:rFonts w:cstheme="minorHAnsi"/>
                <w:color w:val="000000"/>
              </w:rPr>
              <w:t>.</w:t>
            </w:r>
          </w:p>
        </w:tc>
      </w:tr>
      <w:tr w:rsidR="00953BEB" w:rsidRPr="00E74797" w14:paraId="3A2261D9"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29E95883" w14:textId="77777777" w:rsidR="00953BEB" w:rsidRDefault="00953BEB" w:rsidP="00953BEB">
            <w:r>
              <w:lastRenderedPageBreak/>
              <w:t>wql</w:t>
            </w:r>
          </w:p>
        </w:tc>
        <w:tc>
          <w:tcPr>
            <w:tcW w:w="1431" w:type="pct"/>
          </w:tcPr>
          <w:p w14:paraId="77F5645D"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1C184EA1"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6B8D404A"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4E853DD"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FE61E39"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8"/>
            </w:r>
            <w:r w:rsidR="001A5CB9">
              <w:rPr>
                <w:rFonts w:cstheme="minorHAnsi"/>
                <w:color w:val="000000"/>
              </w:rPr>
              <w:t>.</w:t>
            </w:r>
          </w:p>
        </w:tc>
      </w:tr>
      <w:tr w:rsidR="00953BEB" w:rsidRPr="00E74797" w14:paraId="0BF6124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410A676" w14:textId="77777777" w:rsidR="00953BEB" w:rsidRDefault="00953BEB" w:rsidP="00953BEB">
            <w:r>
              <w:t>result</w:t>
            </w:r>
          </w:p>
        </w:tc>
        <w:tc>
          <w:tcPr>
            <w:tcW w:w="1431" w:type="pct"/>
          </w:tcPr>
          <w:p w14:paraId="1DCED489"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22BC532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EntityStateRecordType</w:t>
            </w:r>
          </w:p>
        </w:tc>
        <w:tc>
          <w:tcPr>
            <w:tcW w:w="584" w:type="pct"/>
          </w:tcPr>
          <w:p w14:paraId="2DCFC32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67EBF4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77C05C5" w14:textId="77777777" w:rsidR="00953BEB" w:rsidRPr="006D5F15" w:rsidRDefault="001A5CB9" w:rsidP="006754A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14:paraId="7A284B70" w14:textId="77777777" w:rsidR="00953BEB" w:rsidRDefault="00953BEB" w:rsidP="00953BEB"/>
    <w:p w14:paraId="76E30E7B" w14:textId="77777777" w:rsidR="00953BEB" w:rsidRPr="008B05C1" w:rsidRDefault="00953BEB" w:rsidP="00BE7B76">
      <w:pPr>
        <w:pStyle w:val="Heading2"/>
        <w:numPr>
          <w:ilvl w:val="1"/>
          <w:numId w:val="6"/>
        </w:numPr>
      </w:pPr>
      <w:bookmarkStart w:id="142" w:name="_Toc334363079"/>
      <w:r w:rsidRPr="008B05C1">
        <w:t>win-sc:</w:t>
      </w:r>
      <w:r>
        <w:t>wmi_item</w:t>
      </w:r>
      <w:bookmarkEnd w:id="142"/>
    </w:p>
    <w:p w14:paraId="7FAF7C31" w14:textId="77777777"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wmi</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14:paraId="0A3C5938" w14:textId="77777777" w:rsidR="00953BEB" w:rsidRDefault="00BE0E26" w:rsidP="00953BEB">
      <w:r>
        <w:object w:dxaOrig="3430" w:dyaOrig="2305" w14:anchorId="47D5ED53">
          <v:shape id="_x0000_i1088" type="#_x0000_t75" style="width:173pt;height:115pt" o:ole="">
            <v:imagedata r:id="rId139" o:title=""/>
          </v:shape>
          <o:OLEObject Type="Embed" ProgID="Visio.Drawing.11" ShapeID="_x0000_i1088" DrawAspect="Content" ObjectID="_1408543185" r:id="rId140"/>
        </w:object>
      </w:r>
    </w:p>
    <w:p w14:paraId="48375EBC" w14:textId="77777777" w:rsidR="00953BEB" w:rsidRDefault="00953BEB" w:rsidP="00953BEB"/>
    <w:p w14:paraId="0F3A1E47" w14:textId="77777777"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4C8DEB17"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3A84450" w14:textId="77777777" w:rsidR="00953BEB" w:rsidRDefault="00953BEB" w:rsidP="00953BEB">
            <w:pPr>
              <w:jc w:val="center"/>
              <w:rPr>
                <w:b w:val="0"/>
                <w:bCs w:val="0"/>
              </w:rPr>
            </w:pPr>
            <w:r>
              <w:t>Property</w:t>
            </w:r>
          </w:p>
        </w:tc>
        <w:tc>
          <w:tcPr>
            <w:tcW w:w="1431" w:type="pct"/>
          </w:tcPr>
          <w:p w14:paraId="29518595"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77E7AC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A38C90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3F842BB7"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14:paraId="5750FCF3"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B80A280" w14:textId="77777777" w:rsidR="00953BEB" w:rsidRPr="009676C4" w:rsidRDefault="00953BEB" w:rsidP="00953BEB">
            <w:r>
              <w:t>namespace</w:t>
            </w:r>
          </w:p>
        </w:tc>
        <w:tc>
          <w:tcPr>
            <w:tcW w:w="1431" w:type="pct"/>
          </w:tcPr>
          <w:p w14:paraId="10E6FDD7"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08A4E5F8"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lastRenderedPageBreak/>
              <w:t>EntityItemStringType</w:t>
            </w:r>
          </w:p>
        </w:tc>
        <w:tc>
          <w:tcPr>
            <w:tcW w:w="584" w:type="pct"/>
          </w:tcPr>
          <w:p w14:paraId="39170BCC"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14:paraId="442C6D7F"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771798D" w14:textId="77777777" w:rsidR="00953BEB" w:rsidRPr="009967D6"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 xml:space="preserve">Specifies which WMI </w:t>
            </w:r>
            <w:r w:rsidRPr="00A54BCD">
              <w:rPr>
                <w:rFonts w:cstheme="minorHAnsi"/>
                <w:color w:val="000000"/>
              </w:rPr>
              <w:lastRenderedPageBreak/>
              <w:t>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9"/>
            </w:r>
            <w:r>
              <w:rPr>
                <w:rFonts w:cstheme="minorHAnsi"/>
                <w:color w:val="000000"/>
              </w:rPr>
              <w:t>.</w:t>
            </w:r>
          </w:p>
        </w:tc>
      </w:tr>
      <w:tr w:rsidR="00953BEB" w:rsidRPr="00E74797" w14:paraId="7F489D84"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5904D150" w14:textId="77777777" w:rsidR="00953BEB" w:rsidRDefault="00953BEB" w:rsidP="00953BEB">
            <w:r>
              <w:lastRenderedPageBreak/>
              <w:t>wql</w:t>
            </w:r>
          </w:p>
        </w:tc>
        <w:tc>
          <w:tcPr>
            <w:tcW w:w="1431" w:type="pct"/>
          </w:tcPr>
          <w:p w14:paraId="28DEDE81"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oval-sc:</w:t>
            </w:r>
          </w:p>
          <w:p w14:paraId="090AB8AF"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7B5BBF6D"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9CBBF19"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6ED75B" w14:textId="77777777" w:rsidR="00953BEB" w:rsidRPr="00E74797" w:rsidRDefault="00953BEB" w:rsidP="001A5CB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300"/>
            </w:r>
            <w:r w:rsidR="001A5CB9">
              <w:rPr>
                <w:rFonts w:cstheme="minorHAnsi"/>
                <w:color w:val="000000"/>
              </w:rPr>
              <w:t>.</w:t>
            </w:r>
          </w:p>
        </w:tc>
      </w:tr>
      <w:tr w:rsidR="00953BEB" w:rsidRPr="00E74797" w14:paraId="2F08F34E"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FCFBA88" w14:textId="77777777" w:rsidR="00953BEB" w:rsidRDefault="00953BEB" w:rsidP="00953BEB">
            <w:r>
              <w:t>result</w:t>
            </w:r>
          </w:p>
        </w:tc>
        <w:tc>
          <w:tcPr>
            <w:tcW w:w="1431" w:type="pct"/>
          </w:tcPr>
          <w:p w14:paraId="7F33A455"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7B34422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EntityItemRecordType</w:t>
            </w:r>
          </w:p>
        </w:tc>
        <w:tc>
          <w:tcPr>
            <w:tcW w:w="584" w:type="pct"/>
          </w:tcPr>
          <w:p w14:paraId="1EDB5E0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386" w:type="pct"/>
          </w:tcPr>
          <w:p w14:paraId="60B3673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D8AC087" w14:textId="77777777" w:rsidR="00953BEB" w:rsidRPr="006D5F15"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14:paraId="056ABF45" w14:textId="77777777" w:rsidR="00953BEB" w:rsidRDefault="00953BEB" w:rsidP="00953BEB"/>
    <w:p w14:paraId="6B387BED" w14:textId="77777777" w:rsidR="00953BEB" w:rsidRDefault="00953BEB" w:rsidP="00953BEB"/>
    <w:p w14:paraId="70F72656" w14:textId="77777777" w:rsidR="00953BEB" w:rsidRDefault="00953BEB" w:rsidP="00953BEB"/>
    <w:p w14:paraId="5486992B" w14:textId="77777777" w:rsidR="00953BEB" w:rsidRDefault="00953BEB" w:rsidP="00953BEB"/>
    <w:p w14:paraId="4AAEDE10" w14:textId="77777777" w:rsidR="00953BEB" w:rsidRDefault="00953BEB" w:rsidP="00953BEB"/>
    <w:p w14:paraId="3189E4AE" w14:textId="77777777" w:rsidR="00953BEB" w:rsidRDefault="00953BEB" w:rsidP="00953BEB"/>
    <w:p w14:paraId="1216AB06" w14:textId="77777777" w:rsidR="00953BEB" w:rsidRPr="009B2FD8" w:rsidRDefault="00953BEB" w:rsidP="00BE7B76">
      <w:pPr>
        <w:pStyle w:val="Heading2"/>
        <w:numPr>
          <w:ilvl w:val="1"/>
          <w:numId w:val="6"/>
        </w:numPr>
      </w:pPr>
      <w:bookmarkStart w:id="143" w:name="_Toc334363080"/>
      <w:r w:rsidRPr="009B2FD8">
        <w:t>win-def:group_test</w:t>
      </w:r>
      <w:bookmarkEnd w:id="143"/>
    </w:p>
    <w:p w14:paraId="0AABC76B" w14:textId="77777777" w:rsidR="00953BEB" w:rsidRPr="00323C91" w:rsidRDefault="00953BEB" w:rsidP="00953BEB">
      <w:pPr>
        <w:rPr>
          <w:rFonts w:cstheme="minorHAnsi"/>
          <w:color w:val="000000"/>
        </w:rPr>
      </w:pPr>
      <w:r w:rsidRPr="00D67C77">
        <w:t xml:space="preserve">The </w:t>
      </w:r>
      <w:r w:rsidRPr="00D67C77">
        <w:rPr>
          <w:rFonts w:ascii="Courier New" w:hAnsi="Courier New"/>
        </w:rPr>
        <w:t>group_test</w:t>
      </w:r>
      <w:r w:rsidRPr="00D67C77">
        <w:t xml:space="preserve"> allows </w:t>
      </w:r>
      <w:r w:rsidR="006B344D" w:rsidRPr="00D67C77">
        <w:t xml:space="preserve">for the testing of </w:t>
      </w:r>
      <w:r w:rsidRPr="00D67C77">
        <w:t>different users and subgroups that directly belong to specific groups</w:t>
      </w:r>
      <w:r w:rsidR="001A5CB9" w:rsidRPr="00D67C77">
        <w:rPr>
          <w:rStyle w:val="FootnoteReference"/>
        </w:rPr>
        <w:footnoteReference w:id="301"/>
      </w:r>
      <w:r w:rsidRPr="00D67C77">
        <w:t>.</w:t>
      </w:r>
      <w:r w:rsidR="00A11A5C">
        <w:t xml:space="preserve">  </w:t>
      </w:r>
      <w:r w:rsidR="00A11A5C">
        <w:rPr>
          <w:rFonts w:cstheme="minorHAnsi"/>
          <w:color w:val="000000"/>
        </w:rPr>
        <w:t>A subgroup is an account identified by Name (not by SID) that is of group type, which can be seen when the SID_NAME_TYPE enumeration value of SidTypeGroup, or 2, is obtained when inputting a Name into the LookupAccountName function</w:t>
      </w:r>
      <w:r w:rsidR="00A11A5C">
        <w:rPr>
          <w:rStyle w:val="FootnoteReference"/>
          <w:rFonts w:cstheme="minorHAnsi"/>
          <w:color w:val="000000"/>
        </w:rPr>
        <w:footnoteReference w:id="302"/>
      </w:r>
      <w:r w:rsidR="00A11A5C">
        <w:rPr>
          <w:rFonts w:cstheme="minorHAnsi"/>
          <w:color w:val="000000"/>
        </w:rPr>
        <w:t>.</w:t>
      </w:r>
      <w:r w:rsidR="00F44538">
        <w:rPr>
          <w:rFonts w:cstheme="minorHAnsi"/>
          <w:color w:val="000000"/>
        </w:rPr>
        <w:t xml:space="preserve">    </w:t>
      </w:r>
      <w:r w:rsidR="00F57A01">
        <w:rPr>
          <w:rFonts w:cstheme="minorHAnsi"/>
          <w:color w:val="000000"/>
        </w:rPr>
        <w:t xml:space="preserve"> </w:t>
      </w:r>
    </w:p>
    <w:p w14:paraId="7B0E1D39" w14:textId="77777777" w:rsidR="00953BEB" w:rsidRDefault="00953BEB" w:rsidP="00953BEB">
      <w:r w:rsidRPr="00323C91">
        <w:lastRenderedPageBreak/>
        <w:t xml:space="preserve">When the </w:t>
      </w:r>
      <w:r w:rsidRPr="00323C91">
        <w:rPr>
          <w:rFonts w:ascii="Courier New" w:hAnsi="Courier New"/>
        </w:rPr>
        <w:t>group_test</w:t>
      </w:r>
      <w:r w:rsidRPr="00323C91">
        <w:t xml:space="preserve"> collects the groups on the system, it should only include the local and built-in group accounts and not domain group accounts.  However, it is important to note that domain group accounts can still be looked up. Also, note that the subgroups of the group will not be resolved to find indirect user and group members. If the subgroups need to be resolved, it should be done using the </w:t>
      </w:r>
      <w:r w:rsidRPr="00323C91">
        <w:rPr>
          <w:rFonts w:ascii="Courier New" w:hAnsi="Courier New"/>
        </w:rPr>
        <w:t>sid_object</w:t>
      </w:r>
      <w:r w:rsidRPr="00323C91">
        <w:t xml:space="preserve">. </w:t>
      </w:r>
      <w:r w:rsidRPr="00323C91">
        <w:rPr>
          <w:rFonts w:cstheme="minorHAnsi"/>
        </w:rPr>
        <w:t>T</w:t>
      </w:r>
      <w:r w:rsidRPr="00323C91">
        <w:t xml:space="preserve">he </w:t>
      </w:r>
      <w:r w:rsidRPr="00323C91">
        <w:rPr>
          <w:rFonts w:ascii="Courier New" w:hAnsi="Courier New"/>
        </w:rPr>
        <w:t>group_test</w:t>
      </w:r>
      <w:r w:rsidRPr="00323C91">
        <w:t xml:space="preserve"> MUST reference one </w:t>
      </w:r>
      <w:r w:rsidRPr="00323C91">
        <w:rPr>
          <w:rFonts w:ascii="Courier New" w:hAnsi="Courier New"/>
        </w:rPr>
        <w:t>group_object</w:t>
      </w:r>
      <w:r w:rsidRPr="00323C91">
        <w:t xml:space="preserve"> and zero or more </w:t>
      </w:r>
      <w:r w:rsidRPr="00323C91">
        <w:rPr>
          <w:rFonts w:ascii="Courier New" w:hAnsi="Courier New"/>
        </w:rPr>
        <w:t>group_states</w:t>
      </w:r>
      <w:r w:rsidR="00D03398" w:rsidRPr="00323C91">
        <w:t>.</w:t>
      </w:r>
    </w:p>
    <w:p w14:paraId="325BCDA5" w14:textId="14E32B53" w:rsidR="00535540" w:rsidRDefault="00535540" w:rsidP="00535540">
      <w:r w:rsidRPr="00E43254">
        <w:rPr>
          <w:b/>
        </w:rPr>
        <w:t xml:space="preserve">This test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_test</w:t>
      </w:r>
      <w:r w:rsidRPr="00E43254">
        <w:rPr>
          <w:b/>
        </w:rPr>
        <w:t>.</w:t>
      </w:r>
      <w:r>
        <w:rPr>
          <w:b/>
        </w:rPr>
        <w:t xml:space="preserve"> </w:t>
      </w:r>
    </w:p>
    <w:p w14:paraId="38B928B7" w14:textId="77777777" w:rsidR="00535540" w:rsidRPr="00AF27C7" w:rsidRDefault="00535540" w:rsidP="00953BEB"/>
    <w:p w14:paraId="67840D3D" w14:textId="77777777" w:rsidR="00953BEB" w:rsidRDefault="00953BEB" w:rsidP="00953BEB">
      <w:r>
        <w:object w:dxaOrig="6371" w:dyaOrig="3869" w14:anchorId="74FE51C1">
          <v:shape id="_x0000_i1089" type="#_x0000_t75" style="width:318pt;height:193pt" o:ole="">
            <v:imagedata r:id="rId141" o:title=""/>
          </v:shape>
          <o:OLEObject Type="Embed" ProgID="Visio.Drawing.11" ShapeID="_x0000_i1089" DrawAspect="Content" ObjectID="_1408543186" r:id="rId142"/>
        </w:object>
      </w:r>
    </w:p>
    <w:p w14:paraId="4FFCCEFA" w14:textId="77777777" w:rsidR="00953BEB" w:rsidRPr="00BE7B76" w:rsidRDefault="00953BEB" w:rsidP="00BE7B76">
      <w:pPr>
        <w:pStyle w:val="Heading3"/>
        <w:numPr>
          <w:ilvl w:val="2"/>
          <w:numId w:val="6"/>
        </w:numPr>
        <w:rPr>
          <w:rStyle w:val="Emphasis"/>
          <w:i w:val="0"/>
          <w:iCs w:val="0"/>
        </w:rPr>
      </w:pPr>
      <w:bookmarkStart w:id="148" w:name="_Toc334363081"/>
      <w:r w:rsidRPr="00BE7B76">
        <w:rPr>
          <w:rStyle w:val="Emphasis"/>
          <w:i w:val="0"/>
          <w:iCs w:val="0"/>
        </w:rPr>
        <w:t>Known Supported Platforms</w:t>
      </w:r>
      <w:bookmarkEnd w:id="148"/>
    </w:p>
    <w:p w14:paraId="309D234A" w14:textId="77777777" w:rsidR="00953BEB" w:rsidRDefault="00953BEB" w:rsidP="00BE7B76">
      <w:pPr>
        <w:pStyle w:val="ListParagraph"/>
        <w:numPr>
          <w:ilvl w:val="0"/>
          <w:numId w:val="3"/>
        </w:numPr>
      </w:pPr>
      <w:r>
        <w:t>Windows XP</w:t>
      </w:r>
    </w:p>
    <w:p w14:paraId="175F98E4" w14:textId="77777777" w:rsidR="00953BEB" w:rsidRDefault="00953BEB" w:rsidP="00BE7B76">
      <w:pPr>
        <w:pStyle w:val="ListParagraph"/>
        <w:numPr>
          <w:ilvl w:val="0"/>
          <w:numId w:val="3"/>
        </w:numPr>
      </w:pPr>
      <w:r>
        <w:t>Windows Vista</w:t>
      </w:r>
    </w:p>
    <w:p w14:paraId="49790F7C" w14:textId="77777777" w:rsidR="00953BEB" w:rsidRPr="00CD0931" w:rsidRDefault="00953BEB" w:rsidP="00BE7B76">
      <w:pPr>
        <w:pStyle w:val="ListParagraph"/>
        <w:numPr>
          <w:ilvl w:val="0"/>
          <w:numId w:val="3"/>
        </w:numPr>
      </w:pPr>
      <w:r>
        <w:t>Windows 7</w:t>
      </w:r>
    </w:p>
    <w:p w14:paraId="4453EBC7" w14:textId="77777777" w:rsidR="00953BEB" w:rsidRDefault="00953BEB" w:rsidP="00E47A68">
      <w:pPr>
        <w:pStyle w:val="Heading2"/>
        <w:numPr>
          <w:ilvl w:val="1"/>
          <w:numId w:val="6"/>
        </w:numPr>
      </w:pPr>
      <w:bookmarkStart w:id="149" w:name="_Toc334363082"/>
      <w:r>
        <w:t>win-def:group_</w:t>
      </w:r>
      <w:r w:rsidRPr="00B429BF">
        <w:t>object</w:t>
      </w:r>
      <w:bookmarkEnd w:id="149"/>
    </w:p>
    <w:p w14:paraId="62890210" w14:textId="77777777" w:rsidR="00953BEB" w:rsidRDefault="00953BEB" w:rsidP="00953BEB">
      <w:r w:rsidRPr="005F2E1E">
        <w:t xml:space="preserve">The </w:t>
      </w:r>
      <w:r>
        <w:rPr>
          <w:rFonts w:ascii="Courier New" w:hAnsi="Courier New"/>
        </w:rPr>
        <w:t>group_</w:t>
      </w:r>
      <w:r w:rsidRPr="004A31A8">
        <w:rPr>
          <w:rFonts w:ascii="Courier New" w:hAnsi="Courier New"/>
        </w:rPr>
        <w:t>object</w:t>
      </w:r>
      <w:r w:rsidRPr="005F2E1E">
        <w:t xml:space="preserve"> </w:t>
      </w:r>
      <w:r w:rsidRPr="00D142D5">
        <w:t xml:space="preserve">is used by a </w:t>
      </w:r>
      <w:r>
        <w:rPr>
          <w:rFonts w:ascii="Courier New" w:hAnsi="Courier New"/>
        </w:rPr>
        <w:t>group_test</w:t>
      </w:r>
      <w:r w:rsidRPr="00D142D5">
        <w:t xml:space="preserve"> to define the specific group(s) (iden</w:t>
      </w:r>
      <w:r>
        <w:t xml:space="preserve">tified by name) to be evaluated and represented as </w:t>
      </w:r>
      <w:r>
        <w:rPr>
          <w:rFonts w:ascii="Courier New" w:hAnsi="Courier New"/>
        </w:rPr>
        <w:t>group_</w:t>
      </w:r>
      <w:r w:rsidRPr="004A31A8">
        <w:rPr>
          <w:rFonts w:ascii="Courier New" w:hAnsi="Courier New"/>
        </w:rPr>
        <w:t>items</w:t>
      </w:r>
      <w:r w:rsidRPr="005F2E1E">
        <w:t>.</w:t>
      </w:r>
    </w:p>
    <w:p w14:paraId="779653D2" w14:textId="5369ED7D" w:rsidR="00535540" w:rsidRDefault="00535540" w:rsidP="00535540">
      <w:r w:rsidRPr="00E43254">
        <w:rPr>
          <w:b/>
        </w:rPr>
        <w:t xml:space="preserve">This </w:t>
      </w:r>
      <w:r>
        <w:rPr>
          <w:b/>
        </w:rPr>
        <w:t>object</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w:t>
      </w:r>
      <w:r>
        <w:rPr>
          <w:b/>
        </w:rPr>
        <w:t>object</w:t>
      </w:r>
      <w:r w:rsidRPr="00E43254">
        <w:rPr>
          <w:b/>
        </w:rPr>
        <w:t>.</w:t>
      </w:r>
      <w:r>
        <w:rPr>
          <w:b/>
        </w:rPr>
        <w:t xml:space="preserve"> </w:t>
      </w:r>
    </w:p>
    <w:p w14:paraId="634C0CDD" w14:textId="77777777" w:rsidR="00535540" w:rsidRDefault="00535540" w:rsidP="00953BEB"/>
    <w:p w14:paraId="3D2118AC" w14:textId="77777777" w:rsidR="00953BEB" w:rsidRDefault="00953BEB" w:rsidP="00953BEB">
      <w:r>
        <w:t xml:space="preserve"> </w:t>
      </w:r>
      <w:r w:rsidRPr="005F2E1E">
        <w:t xml:space="preserve"> </w:t>
      </w:r>
    </w:p>
    <w:p w14:paraId="39BC57CD" w14:textId="77777777" w:rsidR="00953BEB" w:rsidRDefault="00953BEB" w:rsidP="00953BEB">
      <w:r>
        <w:object w:dxaOrig="4884" w:dyaOrig="4596" w14:anchorId="5B9359B0">
          <v:shape id="_x0000_i1090" type="#_x0000_t75" style="width:246pt;height:229pt" o:ole="">
            <v:imagedata r:id="rId143" o:title=""/>
          </v:shape>
          <o:OLEObject Type="Embed" ProgID="Visio.Drawing.11" ShapeID="_x0000_i1090" DrawAspect="Content" ObjectID="_1408543187" r:id="rId144"/>
        </w:object>
      </w:r>
    </w:p>
    <w:p w14:paraId="09811ABC" w14:textId="77777777"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953BEB" w14:paraId="1CB74EC1"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EB47CF" w14:textId="77777777" w:rsidR="00953BEB" w:rsidRDefault="00953BEB" w:rsidP="00953BEB">
            <w:pPr>
              <w:jc w:val="center"/>
              <w:rPr>
                <w:b w:val="0"/>
                <w:bCs w:val="0"/>
              </w:rPr>
            </w:pPr>
            <w:r>
              <w:t>Property</w:t>
            </w:r>
          </w:p>
        </w:tc>
        <w:tc>
          <w:tcPr>
            <w:tcW w:w="0" w:type="auto"/>
          </w:tcPr>
          <w:p w14:paraId="352E9BC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581BEBE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4234D98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0088D74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3719C304"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3F55100A" w14:textId="77777777" w:rsidR="00953BEB" w:rsidRDefault="00953BEB" w:rsidP="00953BEB">
            <w:r>
              <w:t>set</w:t>
            </w:r>
          </w:p>
        </w:tc>
        <w:tc>
          <w:tcPr>
            <w:tcW w:w="0" w:type="auto"/>
          </w:tcPr>
          <w:p w14:paraId="3D553161"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08541B07"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1D9D854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3F0ED54D" w14:textId="77777777"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_objects</w:t>
            </w:r>
            <w:r w:rsidRPr="00634E48">
              <w:t xml:space="preserve"> that are the result of logically combining and filtering the </w:t>
            </w:r>
            <w:r>
              <w:rPr>
                <w:rFonts w:ascii="Courier New" w:hAnsi="Courier New"/>
              </w:rPr>
              <w:t>group</w:t>
            </w:r>
            <w:r w:rsidRPr="004A31A8">
              <w:rPr>
                <w:rFonts w:ascii="Courier New" w:hAnsi="Courier New"/>
              </w:rPr>
              <w:t>_items</w:t>
            </w:r>
            <w:r w:rsidRPr="00634E48">
              <w:t xml:space="preserve"> that are identified by one or more </w:t>
            </w:r>
            <w:r>
              <w:rPr>
                <w:rFonts w:ascii="Courier New" w:hAnsi="Courier New"/>
              </w:rPr>
              <w:t>group_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14:paraId="63064BCC" w14:textId="77777777" w:rsidTr="00953BEB">
        <w:tc>
          <w:tcPr>
            <w:cnfStyle w:val="001000000000" w:firstRow="0" w:lastRow="0" w:firstColumn="1" w:lastColumn="0" w:oddVBand="0" w:evenVBand="0" w:oddHBand="0" w:evenHBand="0" w:firstRowFirstColumn="0" w:firstRowLastColumn="0" w:lastRowFirstColumn="0" w:lastRowLastColumn="0"/>
            <w:tcW w:w="0" w:type="auto"/>
          </w:tcPr>
          <w:p w14:paraId="725B3456" w14:textId="77777777" w:rsidR="00953BEB" w:rsidRDefault="00953BEB" w:rsidP="00953BEB">
            <w:r>
              <w:t>group</w:t>
            </w:r>
          </w:p>
        </w:tc>
        <w:tc>
          <w:tcPr>
            <w:tcW w:w="0" w:type="auto"/>
          </w:tcPr>
          <w:p w14:paraId="2FF3B6D0"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33B90EDF"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5D7C5B86"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06D00DB5"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76AA8D0D" w14:textId="21A6C1C5"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r w:rsidR="00C80313">
              <w:rPr>
                <w:rFonts w:cstheme="minorHAnsi"/>
                <w:color w:val="000000"/>
              </w:rPr>
              <w:t xml:space="preserve"> Group names SHOULD align with the MSDN documentation.</w:t>
            </w:r>
            <w:r w:rsidR="00C80313">
              <w:rPr>
                <w:rStyle w:val="FootnoteReference"/>
                <w:rFonts w:cstheme="minorHAnsi"/>
                <w:color w:val="000000"/>
              </w:rPr>
              <w:footnoteReference w:id="303"/>
            </w:r>
          </w:p>
          <w:p w14:paraId="07F223B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40C32D2" w14:textId="474728BB" w:rsidR="00953BEB" w:rsidRPr="00E74797" w:rsidRDefault="003E3DF8" w:rsidP="00D67C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4A2CD3D8"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96C314" w14:textId="77777777" w:rsidR="00953BEB" w:rsidRDefault="00953BEB" w:rsidP="00953BEB">
            <w:r>
              <w:t>filter</w:t>
            </w:r>
          </w:p>
        </w:tc>
        <w:tc>
          <w:tcPr>
            <w:tcW w:w="0" w:type="auto"/>
          </w:tcPr>
          <w:p w14:paraId="49C6944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62345D7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0DF24BA4"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234C88E7"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_object</w:t>
            </w:r>
            <w:r w:rsidRPr="00E74797">
              <w:rPr>
                <w:rFonts w:cstheme="minorHAnsi"/>
              </w:rPr>
              <w:t>.  Please see the OVAL Language Specification for additional information.</w:t>
            </w:r>
          </w:p>
        </w:tc>
      </w:tr>
    </w:tbl>
    <w:p w14:paraId="34C7DBB6" w14:textId="77777777" w:rsidR="00953BEB" w:rsidRDefault="00953BEB" w:rsidP="00953BEB"/>
    <w:p w14:paraId="7244B193" w14:textId="77777777" w:rsidR="00953BEB" w:rsidRDefault="00953BEB" w:rsidP="00953BEB"/>
    <w:p w14:paraId="505D5A26" w14:textId="77777777" w:rsidR="00953BEB" w:rsidRDefault="00953BEB" w:rsidP="00E47A68">
      <w:pPr>
        <w:pStyle w:val="Heading2"/>
        <w:numPr>
          <w:ilvl w:val="1"/>
          <w:numId w:val="6"/>
        </w:numPr>
      </w:pPr>
      <w:bookmarkStart w:id="150" w:name="_Toc334363083"/>
      <w:r>
        <w:t>win-def:group_state</w:t>
      </w:r>
      <w:bookmarkEnd w:id="150"/>
    </w:p>
    <w:p w14:paraId="2858467D" w14:textId="77777777" w:rsidR="00953BEB"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14:paraId="2E6695AB" w14:textId="79272B7F" w:rsidR="00535540" w:rsidRDefault="00535540" w:rsidP="00535540">
      <w:r w:rsidRPr="00E43254">
        <w:rPr>
          <w:b/>
        </w:rPr>
        <w:t xml:space="preserve">This </w:t>
      </w:r>
      <w:r>
        <w:rPr>
          <w:b/>
        </w:rPr>
        <w:t>state</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w:t>
      </w:r>
      <w:r>
        <w:rPr>
          <w:b/>
        </w:rPr>
        <w:t>state</w:t>
      </w:r>
      <w:r w:rsidRPr="00E43254">
        <w:rPr>
          <w:b/>
        </w:rPr>
        <w:t>.</w:t>
      </w:r>
      <w:r>
        <w:rPr>
          <w:b/>
        </w:rPr>
        <w:t xml:space="preserve"> </w:t>
      </w:r>
    </w:p>
    <w:p w14:paraId="21C8C627" w14:textId="77777777" w:rsidR="00535540" w:rsidRDefault="00535540" w:rsidP="00953BEB">
      <w:pPr>
        <w:rPr>
          <w:rFonts w:cstheme="minorHAnsi"/>
        </w:rPr>
      </w:pPr>
    </w:p>
    <w:p w14:paraId="5D94E55A" w14:textId="77777777" w:rsidR="00953BEB" w:rsidRDefault="00953BEB" w:rsidP="00953BEB">
      <w:r>
        <w:object w:dxaOrig="3705" w:dyaOrig="3785" w14:anchorId="3EE4A974">
          <v:shape id="_x0000_i1091" type="#_x0000_t75" style="width:186pt;height:192pt" o:ole="">
            <v:imagedata r:id="rId145" o:title=""/>
          </v:shape>
          <o:OLEObject Type="Embed" ProgID="Visio.Drawing.11" ShapeID="_x0000_i1091" DrawAspect="Content" ObjectID="_1408543188" r:id="rId146"/>
        </w:object>
      </w:r>
    </w:p>
    <w:p w14:paraId="342F9386" w14:textId="77777777"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14:paraId="65BBAD56"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203B4FC0" w14:textId="77777777" w:rsidR="00953BEB" w:rsidRDefault="00953BEB" w:rsidP="00953BEB">
            <w:pPr>
              <w:spacing w:after="200" w:line="276" w:lineRule="auto"/>
              <w:rPr>
                <w:rFonts w:eastAsiaTheme="minorHAnsi"/>
                <w:b w:val="0"/>
                <w:bCs w:val="0"/>
                <w:color w:val="auto"/>
                <w:lang w:bidi="ar-SA"/>
              </w:rPr>
            </w:pPr>
            <w:r>
              <w:t>Property</w:t>
            </w:r>
          </w:p>
        </w:tc>
        <w:tc>
          <w:tcPr>
            <w:tcW w:w="1550" w:type="pct"/>
            <w:gridSpan w:val="2"/>
          </w:tcPr>
          <w:p w14:paraId="1E6F4AF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2E9B09B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0CD0AF97"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3CECDBD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342F2095"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BF5A657" w14:textId="77777777" w:rsidR="00953BEB" w:rsidRPr="009676C4" w:rsidRDefault="00953BEB" w:rsidP="00953BEB">
            <w:r>
              <w:t>group</w:t>
            </w:r>
          </w:p>
        </w:tc>
        <w:tc>
          <w:tcPr>
            <w:tcW w:w="1504" w:type="pct"/>
          </w:tcPr>
          <w:p w14:paraId="49FB393D"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45CFA6B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4A3B6DE2"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64F341CE"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63305958" w14:textId="77777777"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14:paraId="50E0792F" w14:textId="77777777"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62C1505" w14:textId="643009D2" w:rsidR="00953BEB" w:rsidRPr="00F5484A" w:rsidRDefault="003E3DF8" w:rsidP="00D67C7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1BF32A1E" w14:textId="77777777" w:rsidTr="00953BEB">
        <w:tc>
          <w:tcPr>
            <w:cnfStyle w:val="001000000000" w:firstRow="0" w:lastRow="0" w:firstColumn="1" w:lastColumn="0" w:oddVBand="0" w:evenVBand="0" w:oddHBand="0" w:evenHBand="0" w:firstRowFirstColumn="0" w:firstRowLastColumn="0" w:lastRowFirstColumn="0" w:lastRowLastColumn="0"/>
            <w:tcW w:w="1044" w:type="pct"/>
          </w:tcPr>
          <w:p w14:paraId="0F01BDB6" w14:textId="77777777" w:rsidR="00953BEB" w:rsidRPr="009676C4" w:rsidRDefault="00953BEB" w:rsidP="00953BEB">
            <w:r>
              <w:t>user</w:t>
            </w:r>
          </w:p>
        </w:tc>
        <w:tc>
          <w:tcPr>
            <w:tcW w:w="1504" w:type="pct"/>
          </w:tcPr>
          <w:p w14:paraId="50D7B0D4"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14:paraId="7DA79A51"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14:paraId="21D80572"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7755AF2B"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D2DECC6" w14:textId="138BC099" w:rsidR="007F61C3" w:rsidRDefault="0090119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7F61C3" w:rsidRPr="00F74881">
              <w:rPr>
                <w:rFonts w:cstheme="minorHAnsi"/>
                <w:color w:val="000000"/>
              </w:rPr>
              <w:t xml:space="preserve"> </w:t>
            </w:r>
            <w:r w:rsidR="007F61C3">
              <w:rPr>
                <w:rFonts w:cstheme="minorHAnsi"/>
                <w:color w:val="000000"/>
              </w:rPr>
              <w:t xml:space="preserve">case-insensitive </w:t>
            </w:r>
            <w:r w:rsidR="007F61C3" w:rsidRPr="00F74881">
              <w:rPr>
                <w:rFonts w:cstheme="minorHAnsi"/>
                <w:color w:val="000000"/>
              </w:rPr>
              <w:t xml:space="preserve">string that represents the name of a particular user. </w:t>
            </w:r>
            <w:r w:rsidR="007F74F1">
              <w:rPr>
                <w:rFonts w:cstheme="minorHAnsi"/>
                <w:color w:val="000000"/>
              </w:rPr>
              <w:t xml:space="preserve">User account names SHOULD align with the </w:t>
            </w:r>
            <w:r w:rsidR="007F74F1">
              <w:rPr>
                <w:rFonts w:cstheme="minorHAnsi"/>
                <w:color w:val="000000"/>
              </w:rPr>
              <w:lastRenderedPageBreak/>
              <w:t>MSDN documentation</w:t>
            </w:r>
            <w:r w:rsidR="007F74F1">
              <w:rPr>
                <w:rStyle w:val="FootnoteReference"/>
                <w:rFonts w:cstheme="minorHAnsi"/>
                <w:color w:val="000000"/>
              </w:rPr>
              <w:footnoteReference w:id="304"/>
            </w:r>
            <w:r w:rsidR="007F74F1">
              <w:rPr>
                <w:rFonts w:cstheme="minorHAnsi"/>
                <w:color w:val="000000"/>
              </w:rPr>
              <w:t>.</w:t>
            </w:r>
          </w:p>
          <w:p w14:paraId="55E12DFD" w14:textId="77777777"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9A1B6EC" w14:textId="682082B9" w:rsidR="00953BEB" w:rsidRPr="00F5484A" w:rsidRDefault="003E3DF8" w:rsidP="004508C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32C0E815"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5AA38515" w14:textId="77777777" w:rsidR="00953BEB" w:rsidRPr="009676C4" w:rsidRDefault="007F61C3" w:rsidP="00953BEB">
            <w:r>
              <w:lastRenderedPageBreak/>
              <w:t>subgroup</w:t>
            </w:r>
          </w:p>
        </w:tc>
        <w:tc>
          <w:tcPr>
            <w:tcW w:w="1504" w:type="pct"/>
          </w:tcPr>
          <w:p w14:paraId="4E355BB5"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700C09DD"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18E35EB2"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65B48C6F"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5A7C59E3" w14:textId="69F8E955"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r w:rsidR="00522ECF">
              <w:rPr>
                <w:rFonts w:cstheme="minorHAnsi"/>
                <w:color w:val="000000"/>
              </w:rPr>
              <w:t xml:space="preserve"> Subgroup names SHOULD align with the MSDN documentation</w:t>
            </w:r>
            <w:r w:rsidR="00522ECF">
              <w:rPr>
                <w:rStyle w:val="FootnoteReference"/>
                <w:rFonts w:cstheme="minorHAnsi"/>
                <w:color w:val="000000"/>
              </w:rPr>
              <w:footnoteReference w:id="305"/>
            </w:r>
            <w:r w:rsidR="00522ECF">
              <w:rPr>
                <w:rFonts w:cstheme="minorHAnsi"/>
                <w:color w:val="000000"/>
              </w:rPr>
              <w:t>.</w:t>
            </w:r>
          </w:p>
          <w:p w14:paraId="6F9131F4"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E4907E6" w14:textId="42A1A30B" w:rsidR="00953BEB" w:rsidRPr="00F5484A" w:rsidRDefault="003E3DF8"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bl>
    <w:p w14:paraId="2D944C31" w14:textId="77777777" w:rsidR="00E47A68" w:rsidRPr="00E47A68" w:rsidRDefault="00E47A68" w:rsidP="00E47A68"/>
    <w:p w14:paraId="2D3BB01F" w14:textId="77777777" w:rsidR="00953BEB" w:rsidRDefault="00953BEB" w:rsidP="00E47A68">
      <w:pPr>
        <w:pStyle w:val="Heading2"/>
        <w:numPr>
          <w:ilvl w:val="1"/>
          <w:numId w:val="6"/>
        </w:numPr>
      </w:pPr>
      <w:bookmarkStart w:id="151" w:name="_Toc334363084"/>
      <w:r>
        <w:t>win-sc:group_item</w:t>
      </w:r>
      <w:bookmarkEnd w:id="151"/>
    </w:p>
    <w:p w14:paraId="65E05134" w14:textId="77777777" w:rsidR="006B344D" w:rsidRDefault="00953BEB" w:rsidP="00953BEB">
      <w:pPr>
        <w:rPr>
          <w:rFonts w:ascii="Times New Roman" w:hAnsi="Times New Roman" w:cs="Times New Roman"/>
          <w:color w:val="000000"/>
          <w:sz w:val="24"/>
          <w:szCs w:val="24"/>
        </w:rPr>
      </w:pPr>
      <w:r w:rsidRPr="006B344D">
        <w:rPr>
          <w:rFonts w:cstheme="minorHAnsi"/>
          <w:color w:val="000000"/>
        </w:rPr>
        <w:t xml:space="preserve">The </w:t>
      </w:r>
      <w:r w:rsidR="006B344D">
        <w:rPr>
          <w:rFonts w:cstheme="minorHAnsi"/>
          <w:color w:val="000000"/>
        </w:rPr>
        <w:t>W</w:t>
      </w:r>
      <w:r w:rsidRPr="006B344D">
        <w:rPr>
          <w:rFonts w:cstheme="minorHAnsi"/>
          <w:color w:val="000000"/>
        </w:rPr>
        <w:t>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 xml:space="preserve">allows </w:t>
      </w:r>
      <w:r w:rsidR="006B344D">
        <w:rPr>
          <w:rFonts w:cstheme="minorHAnsi"/>
          <w:color w:val="000000"/>
        </w:rPr>
        <w:t xml:space="preserve">for the collection of </w:t>
      </w:r>
      <w:r w:rsidRPr="006B344D">
        <w:rPr>
          <w:rFonts w:cstheme="minorHAnsi"/>
          <w:color w:val="000000"/>
        </w:rPr>
        <w:t>the different groups (identified by name) that a user belongs to.</w:t>
      </w:r>
      <w:r w:rsidRPr="006B344D">
        <w:rPr>
          <w:rFonts w:cstheme="minorHAnsi"/>
        </w:rPr>
        <w:t xml:space="preserve">  </w:t>
      </w:r>
      <w:r w:rsidRPr="006B344D">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allows the different users and subgroups, that directly belong to specific groups (identified by name), to be collected. The collected subgroups will not be resolved to find indirect user or subgroup members. If the subgroups need to be resolved, it should be done using the</w:t>
      </w:r>
      <w:r>
        <w:rPr>
          <w:rFonts w:ascii="Times New Roman" w:hAnsi="Times New Roman" w:cs="Times New Roman"/>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p>
    <w:p w14:paraId="69981DB7" w14:textId="77777777" w:rsidR="00953BEB" w:rsidRDefault="00953BEB" w:rsidP="00953BEB">
      <w:pPr>
        <w:rPr>
          <w:rFonts w:cstheme="minorHAnsi"/>
          <w:color w:val="000000"/>
        </w:rPr>
      </w:pPr>
      <w:r w:rsidRPr="006B344D">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w:t>
      </w:r>
      <w:r w:rsidRPr="006B344D">
        <w:rPr>
          <w:rFonts w:cstheme="minorHAnsi"/>
          <w:color w:val="000000"/>
        </w:rPr>
        <w:lastRenderedPageBreak/>
        <w:t xml:space="preserve">is an error determining the users of a group, a single user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w:t>
      </w:r>
    </w:p>
    <w:p w14:paraId="5302ADAB" w14:textId="626B6AFA" w:rsidR="00535540" w:rsidRDefault="00535540" w:rsidP="00535540">
      <w:r w:rsidRPr="00E43254">
        <w:rPr>
          <w:b/>
        </w:rPr>
        <w:t xml:space="preserve">This </w:t>
      </w:r>
      <w:r>
        <w:rPr>
          <w:b/>
        </w:rPr>
        <w:t>item</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w:t>
      </w:r>
      <w:r>
        <w:rPr>
          <w:b/>
        </w:rPr>
        <w:t>item</w:t>
      </w:r>
      <w:r w:rsidRPr="00E43254">
        <w:rPr>
          <w:b/>
        </w:rPr>
        <w:t>.</w:t>
      </w:r>
      <w:r>
        <w:rPr>
          <w:b/>
        </w:rPr>
        <w:t xml:space="preserve"> </w:t>
      </w:r>
    </w:p>
    <w:p w14:paraId="6EBC908F" w14:textId="77777777" w:rsidR="00535540" w:rsidRDefault="00535540" w:rsidP="00953BEB">
      <w:pPr>
        <w:rPr>
          <w:highlight w:val="red"/>
        </w:rPr>
      </w:pPr>
    </w:p>
    <w:p w14:paraId="0BB8EFEB" w14:textId="77777777" w:rsidR="00953BEB" w:rsidRDefault="00953BEB" w:rsidP="00953BEB">
      <w:r>
        <w:object w:dxaOrig="3430" w:dyaOrig="2815" w14:anchorId="65458BEC">
          <v:shape id="_x0000_i1092" type="#_x0000_t75" style="width:173pt;height:2in" o:ole="">
            <v:imagedata r:id="rId147" o:title=""/>
          </v:shape>
          <o:OLEObject Type="Embed" ProgID="Visio.Drawing.11" ShapeID="_x0000_i1092" DrawAspect="Content" ObjectID="_1408543189" r:id="rId148"/>
        </w:object>
      </w:r>
    </w:p>
    <w:p w14:paraId="50D8B634" w14:textId="77777777" w:rsidR="00953BEB" w:rsidRPr="00025742" w:rsidRDefault="00953BEB"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14:paraId="2EB652AF"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4D2CCB2" w14:textId="77777777" w:rsidR="00953BEB" w:rsidRDefault="00953BEB" w:rsidP="00953BEB">
            <w:pPr>
              <w:jc w:val="center"/>
              <w:rPr>
                <w:b w:val="0"/>
                <w:bCs w:val="0"/>
              </w:rPr>
            </w:pPr>
            <w:r>
              <w:t>Property</w:t>
            </w:r>
          </w:p>
        </w:tc>
        <w:tc>
          <w:tcPr>
            <w:tcW w:w="2880" w:type="dxa"/>
          </w:tcPr>
          <w:p w14:paraId="4603A06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142D842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3133CC3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2B2E6A7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152FED7"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38ED10D" w14:textId="77777777" w:rsidR="00953BEB" w:rsidRPr="009676C4" w:rsidRDefault="00953BEB" w:rsidP="00953BEB">
            <w:r>
              <w:t>group</w:t>
            </w:r>
          </w:p>
        </w:tc>
        <w:tc>
          <w:tcPr>
            <w:tcW w:w="2880" w:type="dxa"/>
          </w:tcPr>
          <w:p w14:paraId="38F6B28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6B2B6723"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7B20AD3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2FA1E86E"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15E8885" w14:textId="47071574"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w:t>
            </w:r>
            <w:r w:rsidR="000F567F">
              <w:rPr>
                <w:rFonts w:cstheme="minorHAnsi"/>
                <w:color w:val="000000"/>
              </w:rPr>
              <w:t>the name of a particular group. Group names SHOULD align with the MSDN documentation.</w:t>
            </w:r>
            <w:r w:rsidR="000F567F">
              <w:rPr>
                <w:rStyle w:val="FootnoteReference"/>
                <w:rFonts w:cstheme="minorHAnsi"/>
                <w:color w:val="000000"/>
              </w:rPr>
              <w:footnoteReference w:id="306"/>
            </w:r>
          </w:p>
          <w:p w14:paraId="52A837DF"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A4E850D" w14:textId="586B8E58" w:rsidR="00953BEB" w:rsidRPr="00F5484A" w:rsidRDefault="003E3DF8"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0578F2E3" w14:textId="77777777" w:rsidTr="00953BEB">
        <w:tc>
          <w:tcPr>
            <w:cnfStyle w:val="001000000000" w:firstRow="0" w:lastRow="0" w:firstColumn="1" w:lastColumn="0" w:oddVBand="0" w:evenVBand="0" w:oddHBand="0" w:evenHBand="0" w:firstRowFirstColumn="0" w:firstRowLastColumn="0" w:lastRowFirstColumn="0" w:lastRowLastColumn="0"/>
            <w:tcW w:w="1998" w:type="dxa"/>
          </w:tcPr>
          <w:p w14:paraId="78076401" w14:textId="77777777" w:rsidR="00953BEB" w:rsidRDefault="00953BEB" w:rsidP="00953BEB">
            <w:r>
              <w:t>user</w:t>
            </w:r>
          </w:p>
        </w:tc>
        <w:tc>
          <w:tcPr>
            <w:tcW w:w="2880" w:type="dxa"/>
          </w:tcPr>
          <w:p w14:paraId="4E947BC4"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14:paraId="315CDC5B"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527E53D8"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14:paraId="53635591"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4D67C2F" w14:textId="534388AB" w:rsidR="008458C1" w:rsidRDefault="00901193"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8458C1" w:rsidRPr="00F74881">
              <w:rPr>
                <w:rFonts w:cstheme="minorHAnsi"/>
                <w:color w:val="000000"/>
              </w:rPr>
              <w:t xml:space="preserve"> </w:t>
            </w:r>
            <w:r w:rsidR="008458C1">
              <w:rPr>
                <w:rFonts w:cstheme="minorHAnsi"/>
                <w:color w:val="000000"/>
              </w:rPr>
              <w:t xml:space="preserve">case-insensitive </w:t>
            </w:r>
            <w:r w:rsidR="008458C1" w:rsidRPr="00F74881">
              <w:rPr>
                <w:rFonts w:cstheme="minorHAnsi"/>
                <w:color w:val="000000"/>
              </w:rPr>
              <w:t xml:space="preserve">string that represents the name of a particular user. </w:t>
            </w:r>
            <w:r w:rsidR="000F567F">
              <w:rPr>
                <w:rFonts w:cstheme="minorHAnsi"/>
                <w:color w:val="000000"/>
              </w:rPr>
              <w:t xml:space="preserve">User account names SHOULD align </w:t>
            </w:r>
            <w:r w:rsidR="000F567F">
              <w:rPr>
                <w:rFonts w:cstheme="minorHAnsi"/>
                <w:color w:val="000000"/>
              </w:rPr>
              <w:lastRenderedPageBreak/>
              <w:t>with the MSDN documentation.</w:t>
            </w:r>
            <w:r w:rsidR="000F567F">
              <w:rPr>
                <w:rStyle w:val="FootnoteReference"/>
                <w:rFonts w:cstheme="minorHAnsi"/>
                <w:color w:val="000000"/>
              </w:rPr>
              <w:footnoteReference w:id="307"/>
            </w:r>
          </w:p>
          <w:p w14:paraId="5366EF1D" w14:textId="77777777"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D1D3B4E" w14:textId="06643E7B" w:rsidR="00953BEB" w:rsidRPr="00F5484A" w:rsidRDefault="003E3DF8" w:rsidP="00ED23F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0F4DC32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C0A8FE3" w14:textId="77777777" w:rsidR="00953BEB" w:rsidRDefault="00953BEB" w:rsidP="00953BEB">
            <w:r>
              <w:lastRenderedPageBreak/>
              <w:t>subgroup</w:t>
            </w:r>
          </w:p>
        </w:tc>
        <w:tc>
          <w:tcPr>
            <w:tcW w:w="2880" w:type="dxa"/>
          </w:tcPr>
          <w:p w14:paraId="0C3EAB6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5B41F07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BB22C7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4D5FBB86"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CA9E0AA" w14:textId="5866CC49"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r w:rsidR="000F567F">
              <w:rPr>
                <w:rFonts w:cstheme="minorHAnsi"/>
                <w:color w:val="000000"/>
              </w:rPr>
              <w:t>Subgroup names SHOULD align with the MSDN documentation</w:t>
            </w:r>
            <w:r w:rsidR="000F567F">
              <w:rPr>
                <w:rStyle w:val="FootnoteReference"/>
                <w:rFonts w:cstheme="minorHAnsi"/>
                <w:color w:val="000000"/>
              </w:rPr>
              <w:footnoteReference w:id="308"/>
            </w:r>
            <w:r w:rsidR="000F567F" w:rsidRPr="006B344D">
              <w:rPr>
                <w:rFonts w:cstheme="minorHAnsi"/>
                <w:color w:val="000000"/>
              </w:rPr>
              <w:t>.</w:t>
            </w:r>
          </w:p>
          <w:p w14:paraId="4C1CC38E"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FE640B9" w14:textId="1B72A981" w:rsidR="00953BEB" w:rsidRPr="00F5484A" w:rsidRDefault="003E3DF8" w:rsidP="008458C1">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bl>
    <w:p w14:paraId="3544E073" w14:textId="77777777" w:rsidR="00953BEB" w:rsidRDefault="00953BEB" w:rsidP="00953BEB"/>
    <w:p w14:paraId="2E636C7A" w14:textId="77777777" w:rsidR="00953BEB" w:rsidRDefault="00953BEB" w:rsidP="00953BEB"/>
    <w:p w14:paraId="37454FD9" w14:textId="77777777" w:rsidR="00953BEB" w:rsidRPr="00F44538" w:rsidRDefault="00953BEB" w:rsidP="00E47A68">
      <w:pPr>
        <w:pStyle w:val="Heading2"/>
        <w:numPr>
          <w:ilvl w:val="1"/>
          <w:numId w:val="6"/>
        </w:numPr>
      </w:pPr>
      <w:bookmarkStart w:id="152" w:name="_Toc334363085"/>
      <w:r w:rsidRPr="00F44538">
        <w:t>win-def:group_sid_test</w:t>
      </w:r>
      <w:bookmarkEnd w:id="152"/>
    </w:p>
    <w:p w14:paraId="79151544" w14:textId="77777777" w:rsidR="00953BEB" w:rsidRPr="00DD4209" w:rsidRDefault="00953BEB" w:rsidP="00953BEB">
      <w:pPr>
        <w:rPr>
          <w:rFonts w:cstheme="minorHAnsi"/>
          <w:color w:val="000000"/>
          <w:highlight w:val="red"/>
        </w:rPr>
      </w:pPr>
      <w:r w:rsidRPr="00F44538">
        <w:t xml:space="preserve">The </w:t>
      </w:r>
      <w:r w:rsidRPr="00F44538">
        <w:rPr>
          <w:rFonts w:ascii="Courier New" w:hAnsi="Courier New"/>
        </w:rPr>
        <w:t>group_sid_test</w:t>
      </w:r>
      <w:r w:rsidRPr="00F44538">
        <w:t xml:space="preserve"> allows the different users and subgroups, that directly belong to specific groups (identified by </w:t>
      </w:r>
      <w:r w:rsidR="00901193" w:rsidRPr="00F44538">
        <w:t>SID</w:t>
      </w:r>
      <w:r w:rsidRPr="00F44538">
        <w:t>), to be tested</w:t>
      </w:r>
      <w:r w:rsidR="00F44538">
        <w:t>.</w:t>
      </w:r>
      <w:r w:rsidR="00F44538" w:rsidRPr="00F44538">
        <w:rPr>
          <w:rFonts w:cstheme="minorHAnsi"/>
          <w:color w:val="000000"/>
        </w:rPr>
        <w:t xml:space="preserve"> A subgroup is</w:t>
      </w:r>
      <w:r w:rsidR="00F44538" w:rsidRPr="001A5CB9">
        <w:rPr>
          <w:rFonts w:cstheme="minorHAnsi"/>
          <w:color w:val="000000"/>
        </w:rPr>
        <w:t xml:space="preserve"> an account</w:t>
      </w:r>
      <w:r w:rsidR="00F44538">
        <w:rPr>
          <w:rFonts w:cstheme="minorHAnsi"/>
          <w:color w:val="000000"/>
        </w:rPr>
        <w:t xml:space="preserve"> identified by SID (not by name) that is of </w:t>
      </w:r>
      <w:r w:rsidR="00F44538" w:rsidRPr="001A5CB9">
        <w:rPr>
          <w:rFonts w:cstheme="minorHAnsi"/>
          <w:color w:val="000000"/>
        </w:rPr>
        <w:t>group</w:t>
      </w:r>
      <w:r w:rsidR="00F44538">
        <w:rPr>
          <w:rFonts w:cstheme="minorHAnsi"/>
          <w:color w:val="000000"/>
        </w:rPr>
        <w:t xml:space="preserve"> type, which can be seen when the SID_NAME_TYPE enumeration value of SidTypeGroup, or 2, is </w:t>
      </w:r>
      <w:r w:rsidR="00EA5C3D">
        <w:rPr>
          <w:rFonts w:cstheme="minorHAnsi"/>
          <w:color w:val="000000"/>
        </w:rPr>
        <w:t>obtained</w:t>
      </w:r>
      <w:r w:rsidR="00F44538">
        <w:rPr>
          <w:rFonts w:cstheme="minorHAnsi"/>
          <w:color w:val="000000"/>
        </w:rPr>
        <w:t xml:space="preserve"> </w:t>
      </w:r>
      <w:r w:rsidR="00EA5C3D">
        <w:rPr>
          <w:rFonts w:cstheme="minorHAnsi"/>
          <w:color w:val="000000"/>
        </w:rPr>
        <w:t>when inputting a SID into the</w:t>
      </w:r>
      <w:r w:rsidR="00F44538">
        <w:rPr>
          <w:rFonts w:cstheme="minorHAnsi"/>
          <w:color w:val="000000"/>
        </w:rPr>
        <w:t xml:space="preserve"> LookupAccountSid function</w:t>
      </w:r>
      <w:r w:rsidR="00F44538">
        <w:rPr>
          <w:rStyle w:val="FootnoteReference"/>
          <w:rFonts w:cstheme="minorHAnsi"/>
          <w:color w:val="000000"/>
        </w:rPr>
        <w:footnoteReference w:id="309"/>
      </w:r>
      <w:r w:rsidR="00F44538">
        <w:rPr>
          <w:rFonts w:cstheme="minorHAnsi"/>
          <w:color w:val="000000"/>
        </w:rPr>
        <w:t xml:space="preserve">.     </w:t>
      </w:r>
    </w:p>
    <w:p w14:paraId="38DDBEF3" w14:textId="77777777" w:rsidR="00953BEB" w:rsidRPr="00AF27C7" w:rsidRDefault="00953BEB" w:rsidP="00953BEB">
      <w:r w:rsidRPr="00F44538">
        <w:t xml:space="preserve">When the </w:t>
      </w:r>
      <w:r w:rsidRPr="00F44538">
        <w:rPr>
          <w:rFonts w:ascii="Courier New" w:hAnsi="Courier New"/>
        </w:rPr>
        <w:t>group_sid_test</w:t>
      </w:r>
      <w:r w:rsidRPr="00F44538">
        <w:t xml:space="preserve"> collects the groups on the system, it should only include the local and built-in group </w:t>
      </w:r>
      <w:r w:rsidR="00901193" w:rsidRPr="00F44538">
        <w:t>SIDs</w:t>
      </w:r>
      <w:r w:rsidRPr="00F44538">
        <w:t xml:space="preserve"> and not domain group </w:t>
      </w:r>
      <w:r w:rsidR="00901193" w:rsidRPr="00F44538">
        <w:t>SIDs</w:t>
      </w:r>
      <w:r w:rsidRPr="00F44538">
        <w:t xml:space="preserve">.  However, it is important to note that domain group accounts can still be looked up. Also, note that the subgroups of the group will not be resolved to find </w:t>
      </w:r>
      <w:r w:rsidRPr="00F44538">
        <w:lastRenderedPageBreak/>
        <w:t xml:space="preserve">indirect user and group members. If the subgroups need to be resolved, it should be done using the </w:t>
      </w:r>
      <w:r w:rsidRPr="00F44538">
        <w:rPr>
          <w:rFonts w:ascii="Courier New" w:hAnsi="Courier New"/>
        </w:rPr>
        <w:t>sid</w:t>
      </w:r>
      <w:r w:rsidR="00901193" w:rsidRPr="00F44538">
        <w:rPr>
          <w:rFonts w:ascii="Courier New" w:hAnsi="Courier New"/>
        </w:rPr>
        <w:t>_sid</w:t>
      </w:r>
      <w:r w:rsidRPr="00F44538">
        <w:rPr>
          <w:rFonts w:ascii="Courier New" w:hAnsi="Courier New"/>
        </w:rPr>
        <w:t>_object</w:t>
      </w:r>
      <w:r w:rsidRPr="00F44538">
        <w:t xml:space="preserve">. </w:t>
      </w:r>
      <w:r w:rsidRPr="00F44538">
        <w:rPr>
          <w:rFonts w:cstheme="minorHAnsi"/>
        </w:rPr>
        <w:t>T</w:t>
      </w:r>
      <w:r w:rsidRPr="00F44538">
        <w:t xml:space="preserve">he </w:t>
      </w:r>
      <w:r w:rsidRPr="00F44538">
        <w:rPr>
          <w:rFonts w:ascii="Courier New" w:hAnsi="Courier New"/>
        </w:rPr>
        <w:t>group_sid_test</w:t>
      </w:r>
      <w:r w:rsidRPr="00F44538">
        <w:t xml:space="preserve"> MUST reference one </w:t>
      </w:r>
      <w:r w:rsidRPr="00F44538">
        <w:rPr>
          <w:rFonts w:ascii="Courier New" w:hAnsi="Courier New"/>
        </w:rPr>
        <w:t>group_sid_object</w:t>
      </w:r>
      <w:r w:rsidRPr="00F44538">
        <w:t xml:space="preserve"> and zero or more </w:t>
      </w:r>
      <w:r w:rsidRPr="00F44538">
        <w:rPr>
          <w:rFonts w:ascii="Courier New" w:hAnsi="Courier New"/>
        </w:rPr>
        <w:t>group_sid_states</w:t>
      </w:r>
      <w:r w:rsidRPr="00F44538">
        <w:t>.</w:t>
      </w:r>
    </w:p>
    <w:p w14:paraId="2DF343D3" w14:textId="77777777" w:rsidR="00953BEB" w:rsidRDefault="00953BEB" w:rsidP="00953BEB">
      <w:r>
        <w:object w:dxaOrig="6758" w:dyaOrig="4993" w14:anchorId="3815D332">
          <v:shape id="_x0000_i1093" type="#_x0000_t75" style="width:335pt;height:252pt" o:ole="">
            <v:imagedata r:id="rId149" o:title=""/>
          </v:shape>
          <o:OLEObject Type="Embed" ProgID="Visio.Drawing.11" ShapeID="_x0000_i1093" DrawAspect="Content" ObjectID="_1408543190" r:id="rId150"/>
        </w:object>
      </w:r>
    </w:p>
    <w:p w14:paraId="687DBD6E" w14:textId="77777777" w:rsidR="00953BEB" w:rsidRPr="00E47A68" w:rsidRDefault="00953BEB" w:rsidP="00E47A68">
      <w:pPr>
        <w:pStyle w:val="Heading3"/>
        <w:numPr>
          <w:ilvl w:val="2"/>
          <w:numId w:val="6"/>
        </w:numPr>
        <w:rPr>
          <w:rStyle w:val="Emphasis"/>
          <w:i w:val="0"/>
          <w:iCs w:val="0"/>
        </w:rPr>
      </w:pPr>
      <w:bookmarkStart w:id="153" w:name="_Toc334363086"/>
      <w:r w:rsidRPr="00E47A68">
        <w:rPr>
          <w:rStyle w:val="Emphasis"/>
          <w:i w:val="0"/>
          <w:iCs w:val="0"/>
        </w:rPr>
        <w:t>Known Supported Platforms</w:t>
      </w:r>
      <w:bookmarkEnd w:id="153"/>
    </w:p>
    <w:p w14:paraId="3AD9259D" w14:textId="77777777" w:rsidR="00953BEB" w:rsidRDefault="00953BEB" w:rsidP="00BE7B76">
      <w:pPr>
        <w:pStyle w:val="ListParagraph"/>
        <w:numPr>
          <w:ilvl w:val="0"/>
          <w:numId w:val="3"/>
        </w:numPr>
      </w:pPr>
      <w:r>
        <w:t>Windows XP</w:t>
      </w:r>
    </w:p>
    <w:p w14:paraId="3784CD28" w14:textId="77777777" w:rsidR="00953BEB" w:rsidRDefault="00953BEB" w:rsidP="00BE7B76">
      <w:pPr>
        <w:pStyle w:val="ListParagraph"/>
        <w:numPr>
          <w:ilvl w:val="0"/>
          <w:numId w:val="3"/>
        </w:numPr>
      </w:pPr>
      <w:r>
        <w:t>Windows Vista</w:t>
      </w:r>
    </w:p>
    <w:p w14:paraId="7CBF3831" w14:textId="77777777" w:rsidR="00953BEB" w:rsidRPr="00CD0931" w:rsidRDefault="00953BEB" w:rsidP="00BE7B76">
      <w:pPr>
        <w:pStyle w:val="ListParagraph"/>
        <w:numPr>
          <w:ilvl w:val="0"/>
          <w:numId w:val="3"/>
        </w:numPr>
      </w:pPr>
      <w:r>
        <w:t>Windows 7</w:t>
      </w:r>
    </w:p>
    <w:p w14:paraId="4EDBA6A3" w14:textId="77777777" w:rsidR="00953BEB" w:rsidRDefault="00953BEB" w:rsidP="00E47A68">
      <w:pPr>
        <w:pStyle w:val="Heading2"/>
        <w:numPr>
          <w:ilvl w:val="1"/>
          <w:numId w:val="6"/>
        </w:numPr>
      </w:pPr>
      <w:bookmarkStart w:id="154" w:name="_Toc334363087"/>
      <w:r>
        <w:t>win-def:group_</w:t>
      </w:r>
      <w:r w:rsidRPr="000F377F">
        <w:t>sid_</w:t>
      </w:r>
      <w:r w:rsidRPr="00B429BF">
        <w:t>object</w:t>
      </w:r>
      <w:bookmarkEnd w:id="154"/>
    </w:p>
    <w:p w14:paraId="5B949859" w14:textId="77777777" w:rsidR="00953BEB" w:rsidRDefault="00953BEB" w:rsidP="00953BEB">
      <w:r w:rsidRPr="005F2E1E">
        <w:t xml:space="preserve">The </w:t>
      </w:r>
      <w:r>
        <w:rPr>
          <w:rFonts w:ascii="Courier New" w:hAnsi="Courier New"/>
        </w:rPr>
        <w:t>group_sid_</w:t>
      </w:r>
      <w:r w:rsidRPr="004A31A8">
        <w:rPr>
          <w:rFonts w:ascii="Courier New" w:hAnsi="Courier New"/>
        </w:rPr>
        <w:t>object</w:t>
      </w:r>
      <w:r w:rsidRPr="005F2E1E">
        <w:t xml:space="preserve"> </w:t>
      </w:r>
      <w:r w:rsidRPr="00D142D5">
        <w:t xml:space="preserve">is used by a </w:t>
      </w:r>
      <w:r>
        <w:rPr>
          <w:rFonts w:ascii="Courier New" w:hAnsi="Courier New"/>
        </w:rPr>
        <w:t>group_sid_test</w:t>
      </w:r>
      <w:r w:rsidRPr="00D142D5">
        <w:t xml:space="preserve"> to define the specific group(s) (iden</w:t>
      </w:r>
      <w:r>
        <w:t xml:space="preserve">tified by SID) to be evaluated and represented as </w:t>
      </w:r>
      <w:r>
        <w:rPr>
          <w:rFonts w:ascii="Courier New" w:hAnsi="Courier New"/>
        </w:rPr>
        <w:t>group_sid_</w:t>
      </w:r>
      <w:r w:rsidRPr="004A31A8">
        <w:rPr>
          <w:rFonts w:ascii="Courier New" w:hAnsi="Courier New"/>
        </w:rPr>
        <w:t>items</w:t>
      </w:r>
      <w:r w:rsidRPr="005F2E1E">
        <w:t>.</w:t>
      </w:r>
    </w:p>
    <w:p w14:paraId="6EA58611" w14:textId="77777777" w:rsidR="00953BEB" w:rsidRDefault="00953BEB" w:rsidP="00953BEB">
      <w:r>
        <w:t xml:space="preserve"> </w:t>
      </w:r>
      <w:r w:rsidRPr="005F2E1E">
        <w:t xml:space="preserve"> </w:t>
      </w:r>
    </w:p>
    <w:p w14:paraId="5F151E0E" w14:textId="77777777" w:rsidR="00953BEB" w:rsidRDefault="00953BEB" w:rsidP="00953BEB">
      <w:r>
        <w:object w:dxaOrig="5199" w:dyaOrig="4064" w14:anchorId="385405AC">
          <v:shape id="_x0000_i1094" type="#_x0000_t75" style="width:259pt;height:203pt" o:ole="">
            <v:imagedata r:id="rId151" o:title=""/>
          </v:shape>
          <o:OLEObject Type="Embed" ProgID="Visio.Drawing.11" ShapeID="_x0000_i1094" DrawAspect="Content" ObjectID="_1408543191" r:id="rId152"/>
        </w:object>
      </w:r>
    </w:p>
    <w:p w14:paraId="482EDDDF" w14:textId="77777777"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23"/>
        <w:gridCol w:w="2280"/>
        <w:gridCol w:w="1264"/>
        <w:gridCol w:w="915"/>
        <w:gridCol w:w="3994"/>
      </w:tblGrid>
      <w:tr w:rsidR="00953BEB" w14:paraId="14DA8DB3"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02853C" w14:textId="77777777" w:rsidR="00953BEB" w:rsidRDefault="00953BEB" w:rsidP="00953BEB">
            <w:pPr>
              <w:jc w:val="center"/>
              <w:rPr>
                <w:b w:val="0"/>
                <w:bCs w:val="0"/>
              </w:rPr>
            </w:pPr>
            <w:r>
              <w:t>Property</w:t>
            </w:r>
          </w:p>
        </w:tc>
        <w:tc>
          <w:tcPr>
            <w:tcW w:w="0" w:type="auto"/>
          </w:tcPr>
          <w:p w14:paraId="00BE24B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19944D9D"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6972498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607C1FBD"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EF029BB"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1F7ABF0E" w14:textId="77777777" w:rsidR="00953BEB" w:rsidRDefault="00953BEB" w:rsidP="00953BEB">
            <w:r>
              <w:t>set</w:t>
            </w:r>
          </w:p>
        </w:tc>
        <w:tc>
          <w:tcPr>
            <w:tcW w:w="0" w:type="auto"/>
          </w:tcPr>
          <w:p w14:paraId="43004A5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7D2FAAD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28B8DFE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577281F3" w14:textId="77777777"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objects</w:t>
            </w:r>
            <w:r w:rsidRPr="00634E48">
              <w:t xml:space="preserve"> that are the result of logically combining and filtering the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items</w:t>
            </w:r>
            <w:r w:rsidRPr="00634E48">
              <w:t xml:space="preserve"> that are identified by one or more </w:t>
            </w:r>
            <w:r>
              <w:rPr>
                <w:rFonts w:ascii="Courier New" w:hAnsi="Courier New"/>
              </w:rPr>
              <w:t>group_sid_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14:paraId="44788F1E" w14:textId="77777777" w:rsidTr="00953BEB">
        <w:tc>
          <w:tcPr>
            <w:cnfStyle w:val="001000000000" w:firstRow="0" w:lastRow="0" w:firstColumn="1" w:lastColumn="0" w:oddVBand="0" w:evenVBand="0" w:oddHBand="0" w:evenHBand="0" w:firstRowFirstColumn="0" w:firstRowLastColumn="0" w:lastRowFirstColumn="0" w:lastRowLastColumn="0"/>
            <w:tcW w:w="0" w:type="auto"/>
          </w:tcPr>
          <w:p w14:paraId="3E7DDEB3" w14:textId="77777777" w:rsidR="00953BEB" w:rsidRDefault="00953BEB" w:rsidP="00953BEB">
            <w:r>
              <w:t>group_sid</w:t>
            </w:r>
          </w:p>
        </w:tc>
        <w:tc>
          <w:tcPr>
            <w:tcW w:w="0" w:type="auto"/>
          </w:tcPr>
          <w:p w14:paraId="7DD544DA"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79BF5880"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3CB329B3"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405393F7"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61603FB3"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5302">
              <w:rPr>
                <w:rFonts w:cstheme="minorHAnsi"/>
                <w:color w:val="000000"/>
              </w:rPr>
              <w:t>The</w:t>
            </w:r>
            <w:r>
              <w:rPr>
                <w:rFonts w:ascii="Times New Roman" w:hAnsi="Times New Roman" w:cs="Times New Roman"/>
                <w:color w:val="000000"/>
                <w:sz w:val="24"/>
                <w:szCs w:val="24"/>
              </w:rPr>
              <w:t xml:space="preserve"> </w:t>
            </w:r>
            <w:r w:rsidRPr="00354E3C">
              <w:rPr>
                <w:rFonts w:ascii="Courier New" w:hAnsi="Courier New" w:cs="Courier New"/>
                <w:color w:val="000000"/>
                <w:sz w:val="24"/>
                <w:szCs w:val="24"/>
              </w:rPr>
              <w:t>group_sid</w:t>
            </w:r>
            <w:r>
              <w:rPr>
                <w:rFonts w:ascii="Times New Roman" w:hAnsi="Times New Roman" w:cs="Times New Roman"/>
                <w:color w:val="000000"/>
                <w:sz w:val="24"/>
                <w:szCs w:val="24"/>
              </w:rPr>
              <w:t xml:space="preserve"> </w:t>
            </w:r>
            <w:r w:rsidRPr="00F75302">
              <w:rPr>
                <w:rFonts w:cstheme="minorHAnsi"/>
                <w:color w:val="000000"/>
              </w:rPr>
              <w:t>attribute holds a string that represents the SID of a particular group.</w:t>
            </w:r>
          </w:p>
        </w:tc>
      </w:tr>
      <w:tr w:rsidR="00953BEB" w:rsidRPr="009F2226" w14:paraId="0490C72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174A9D" w14:textId="77777777" w:rsidR="00953BEB" w:rsidRDefault="00953BEB" w:rsidP="00953BEB">
            <w:r>
              <w:t>filter</w:t>
            </w:r>
          </w:p>
        </w:tc>
        <w:tc>
          <w:tcPr>
            <w:tcW w:w="0" w:type="auto"/>
          </w:tcPr>
          <w:p w14:paraId="7896454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37EC58E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011BAB67"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1D8B5035"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object</w:t>
            </w:r>
            <w:r w:rsidRPr="00E74797">
              <w:rPr>
                <w:rFonts w:cstheme="minorHAnsi"/>
              </w:rPr>
              <w:t>.  Please see the OVAL Language Specification for additional information.</w:t>
            </w:r>
          </w:p>
        </w:tc>
      </w:tr>
    </w:tbl>
    <w:p w14:paraId="4135674B" w14:textId="77777777" w:rsidR="00953BEB" w:rsidRDefault="00953BEB" w:rsidP="00953BEB"/>
    <w:p w14:paraId="38C87FF3" w14:textId="77777777" w:rsidR="00953BEB" w:rsidRDefault="00953BEB" w:rsidP="00953BEB"/>
    <w:p w14:paraId="7EE16B62" w14:textId="77777777" w:rsidR="00953BEB" w:rsidRDefault="00953BEB" w:rsidP="00E47A68">
      <w:pPr>
        <w:pStyle w:val="Heading2"/>
        <w:numPr>
          <w:ilvl w:val="1"/>
          <w:numId w:val="6"/>
        </w:numPr>
      </w:pPr>
      <w:bookmarkStart w:id="155" w:name="_Toc334363088"/>
      <w:r>
        <w:t>win-def:group_</w:t>
      </w:r>
      <w:r w:rsidRPr="000F377F">
        <w:t>sid_</w:t>
      </w:r>
      <w:r>
        <w:t>state</w:t>
      </w:r>
      <w:bookmarkEnd w:id="155"/>
    </w:p>
    <w:p w14:paraId="28E19433" w14:textId="77777777" w:rsidR="00953BEB" w:rsidRPr="00033F7F"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Pr>
          <w:rFonts w:ascii="Courier New" w:hAnsi="Courier New"/>
        </w:rPr>
        <w:t>sid_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rPr>
        <w:t>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 xml:space="preserve">.  </w:t>
      </w:r>
      <w:r w:rsidRPr="00033F7F">
        <w:rPr>
          <w:rFonts w:cstheme="minorHAnsi"/>
        </w:rPr>
        <w:t xml:space="preserve">This test </w:t>
      </w:r>
      <w:r w:rsidRPr="00033F7F">
        <w:rPr>
          <w:rFonts w:cstheme="minorHAnsi"/>
          <w:color w:val="000000"/>
        </w:rPr>
        <w:t>enumerates the different users and subgroups directly associated with a Windows group.</w:t>
      </w:r>
    </w:p>
    <w:p w14:paraId="70FF3D45" w14:textId="77777777" w:rsidR="00953BEB" w:rsidRDefault="00953BEB" w:rsidP="00953BEB"/>
    <w:p w14:paraId="0ADE6A9E" w14:textId="77777777" w:rsidR="00953BEB" w:rsidRDefault="00953BEB" w:rsidP="00953BEB">
      <w:r>
        <w:object w:dxaOrig="3705" w:dyaOrig="4003" w14:anchorId="0A6A6F87">
          <v:shape id="_x0000_i1095" type="#_x0000_t75" style="width:186pt;height:200pt" o:ole="">
            <v:imagedata r:id="rId153" o:title=""/>
          </v:shape>
          <o:OLEObject Type="Embed" ProgID="Visio.Drawing.11" ShapeID="_x0000_i1095" DrawAspect="Content" ObjectID="_1408543192" r:id="rId154"/>
        </w:object>
      </w:r>
    </w:p>
    <w:p w14:paraId="11ACEE44" w14:textId="77777777"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14:paraId="50BD4799"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23D6964" w14:textId="77777777" w:rsidR="00953BEB" w:rsidRDefault="00953BEB" w:rsidP="00DD4209">
            <w:pPr>
              <w:spacing w:after="200" w:line="276" w:lineRule="auto"/>
              <w:jc w:val="center"/>
              <w:rPr>
                <w:rFonts w:eastAsiaTheme="minorHAnsi"/>
                <w:b w:val="0"/>
                <w:bCs w:val="0"/>
                <w:color w:val="auto"/>
                <w:lang w:bidi="ar-SA"/>
              </w:rPr>
            </w:pPr>
            <w:r>
              <w:t>Property</w:t>
            </w:r>
          </w:p>
        </w:tc>
        <w:tc>
          <w:tcPr>
            <w:tcW w:w="1550" w:type="pct"/>
            <w:gridSpan w:val="2"/>
          </w:tcPr>
          <w:p w14:paraId="7900EE2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33BC48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594187A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41FE382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285B9D80"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08709619" w14:textId="77777777" w:rsidR="00953BEB" w:rsidRPr="009676C4" w:rsidRDefault="00953BEB" w:rsidP="00953BEB">
            <w:r>
              <w:t>group_sid</w:t>
            </w:r>
          </w:p>
        </w:tc>
        <w:tc>
          <w:tcPr>
            <w:tcW w:w="1504" w:type="pct"/>
          </w:tcPr>
          <w:p w14:paraId="623AE491"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085F8451"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5363D1A5"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376E85F4"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615A16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group_sid</w:t>
            </w:r>
            <w:r w:rsidR="00DD4209">
              <w:rPr>
                <w:rFonts w:ascii="Courier New" w:hAnsi="Courier New" w:cs="Courier New"/>
                <w:color w:val="000000"/>
              </w:rPr>
              <w:t xml:space="preserve"> </w:t>
            </w:r>
            <w:r w:rsidR="00DD4209">
              <w:rPr>
                <w:rFonts w:cstheme="minorHAnsi"/>
                <w:color w:val="000000"/>
              </w:rPr>
              <w:t>property</w:t>
            </w:r>
            <w:r w:rsidRPr="003D19DB">
              <w:rPr>
                <w:rFonts w:cstheme="minorHAnsi"/>
                <w:color w:val="000000"/>
              </w:rPr>
              <w:t xml:space="preserve"> holds </w:t>
            </w:r>
            <w:r>
              <w:rPr>
                <w:rFonts w:cstheme="minorHAnsi"/>
                <w:color w:val="000000"/>
              </w:rPr>
              <w:t xml:space="preserve">a </w:t>
            </w:r>
            <w:r w:rsidRPr="003D19DB">
              <w:rPr>
                <w:rFonts w:cstheme="minorHAnsi"/>
                <w:color w:val="000000"/>
              </w:rPr>
              <w:t xml:space="preserve">string </w:t>
            </w:r>
            <w:r>
              <w:rPr>
                <w:rFonts w:cstheme="minorHAnsi"/>
                <w:color w:val="000000"/>
              </w:rPr>
              <w:t xml:space="preserve">attribute </w:t>
            </w:r>
            <w:r w:rsidRPr="003D19DB">
              <w:rPr>
                <w:rFonts w:cstheme="minorHAnsi"/>
                <w:color w:val="000000"/>
              </w:rPr>
              <w:t>that rep</w:t>
            </w:r>
            <w:r>
              <w:rPr>
                <w:rFonts w:cstheme="minorHAnsi"/>
                <w:color w:val="000000"/>
              </w:rPr>
              <w:t>resents the SID of a particular</w:t>
            </w:r>
            <w:r w:rsidRPr="003D19DB">
              <w:rPr>
                <w:rFonts w:cstheme="minorHAnsi"/>
                <w:color w:val="000000"/>
              </w:rPr>
              <w:t xml:space="preserve"> group. </w:t>
            </w:r>
          </w:p>
          <w:p w14:paraId="26DDDC5D"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14:paraId="7CCAF24A" w14:textId="77777777" w:rsidTr="00953BEB">
        <w:tc>
          <w:tcPr>
            <w:cnfStyle w:val="001000000000" w:firstRow="0" w:lastRow="0" w:firstColumn="1" w:lastColumn="0" w:oddVBand="0" w:evenVBand="0" w:oddHBand="0" w:evenHBand="0" w:firstRowFirstColumn="0" w:firstRowLastColumn="0" w:lastRowFirstColumn="0" w:lastRowLastColumn="0"/>
            <w:tcW w:w="1044" w:type="pct"/>
          </w:tcPr>
          <w:p w14:paraId="5DB5F670" w14:textId="77777777" w:rsidR="00953BEB" w:rsidRPr="009676C4" w:rsidRDefault="00953BEB" w:rsidP="00953BEB">
            <w:r>
              <w:t>user_sid</w:t>
            </w:r>
          </w:p>
        </w:tc>
        <w:tc>
          <w:tcPr>
            <w:tcW w:w="1504" w:type="pct"/>
          </w:tcPr>
          <w:p w14:paraId="28BC16B5"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14:paraId="52BFE66F"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14:paraId="26F81182"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15C47242"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C601323" w14:textId="77777777" w:rsidR="00953BEB" w:rsidRPr="002952DC" w:rsidRDefault="00953BEB" w:rsidP="00DD420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sidR="00DD4209">
              <w:rPr>
                <w:rFonts w:cstheme="minorHAnsi"/>
                <w:color w:val="000000"/>
              </w:rPr>
              <w:t>property</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14:paraId="2303A993"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10BDF327" w14:textId="77777777" w:rsidR="00953BEB" w:rsidRPr="009676C4" w:rsidRDefault="00953BEB" w:rsidP="00953BEB">
            <w:r>
              <w:t>subgroup_sid</w:t>
            </w:r>
          </w:p>
        </w:tc>
        <w:tc>
          <w:tcPr>
            <w:tcW w:w="1504" w:type="pct"/>
          </w:tcPr>
          <w:p w14:paraId="6225D2CB"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6014955A"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10B2953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2E12E13B"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5575925" w14:textId="77777777"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w:t>
            </w:r>
            <w:r w:rsidR="00DD4209">
              <w:rPr>
                <w:rFonts w:cstheme="minorHAnsi"/>
                <w:color w:val="000000"/>
              </w:rPr>
              <w:t>property</w:t>
            </w:r>
            <w:r w:rsidRPr="002952DC">
              <w:rPr>
                <w:rFonts w:cstheme="minorHAnsi"/>
                <w:color w:val="000000"/>
              </w:rPr>
              <w:t xml:space="preserve"> holds a string that represents the SID of particular subgroup in the specified group.</w:t>
            </w:r>
          </w:p>
        </w:tc>
      </w:tr>
    </w:tbl>
    <w:p w14:paraId="5E8D2AAB" w14:textId="77777777" w:rsidR="00E47A68" w:rsidRPr="00E47A68" w:rsidRDefault="00E47A68" w:rsidP="00E47A68"/>
    <w:p w14:paraId="68AAB9C9" w14:textId="77777777" w:rsidR="00953BEB" w:rsidRDefault="00953BEB" w:rsidP="00E47A68">
      <w:pPr>
        <w:pStyle w:val="Heading2"/>
        <w:numPr>
          <w:ilvl w:val="1"/>
          <w:numId w:val="6"/>
        </w:numPr>
      </w:pPr>
      <w:bookmarkStart w:id="156" w:name="_Toc334363089"/>
      <w:r>
        <w:t>win-sc:group_sid_item</w:t>
      </w:r>
      <w:bookmarkEnd w:id="156"/>
    </w:p>
    <w:p w14:paraId="78A641C9" w14:textId="77777777" w:rsidR="00953BEB" w:rsidRPr="00033F7F" w:rsidRDefault="00953BEB" w:rsidP="00953BEB">
      <w:pPr>
        <w:rPr>
          <w:rFonts w:cstheme="minorHAnsi"/>
          <w:highlight w:val="red"/>
        </w:rPr>
      </w:pPr>
      <w:r w:rsidRPr="00DD4209">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w:t>
      </w:r>
      <w:r>
        <w:rPr>
          <w:rFonts w:ascii="Courier New" w:hAnsi="Courier New"/>
        </w:rPr>
        <w:t>sid_</w:t>
      </w:r>
      <w:r w:rsidRPr="00DF3D8E">
        <w:rPr>
          <w:rFonts w:ascii="Courier New" w:hAnsi="Courier New" w:cs="Courier New"/>
          <w:color w:val="000000"/>
        </w:rPr>
        <w:t>item</w:t>
      </w:r>
      <w:r>
        <w:rPr>
          <w:rFonts w:ascii="Times New Roman" w:hAnsi="Times New Roman" w:cs="Times New Roman"/>
          <w:color w:val="000000"/>
          <w:sz w:val="24"/>
          <w:szCs w:val="24"/>
        </w:rPr>
        <w:t xml:space="preserve"> </w:t>
      </w:r>
      <w:r w:rsidRPr="00033F7F">
        <w:rPr>
          <w:rFonts w:cstheme="minorHAnsi"/>
          <w:color w:val="000000"/>
        </w:rPr>
        <w:t xml:space="preserve">allows the different users and subgroups, that directly belong to specific groups (identified by </w:t>
      </w:r>
      <w:r w:rsidR="00DD4209">
        <w:rPr>
          <w:rFonts w:cstheme="minorHAnsi"/>
          <w:color w:val="000000"/>
        </w:rPr>
        <w:t>SID</w:t>
      </w:r>
      <w:r w:rsidRPr="00033F7F">
        <w:rPr>
          <w:rFonts w:cstheme="minorHAnsi"/>
          <w:color w:val="000000"/>
        </w:rPr>
        <w:t>), to be collected. The collected subgroups will not be resolved to find indirect user or subgroup members. If the subgroups need to be resolved, it should be done using the</w:t>
      </w:r>
      <w:r w:rsidRPr="00033F7F">
        <w:rPr>
          <w:rFonts w:cstheme="minorHAnsi"/>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r w:rsidRPr="00033F7F">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w:t>
      </w:r>
    </w:p>
    <w:p w14:paraId="1D36C032" w14:textId="77777777" w:rsidR="00953BEB" w:rsidRDefault="00953BEB" w:rsidP="00953BEB">
      <w:r>
        <w:object w:dxaOrig="3497" w:dyaOrig="2759" w14:anchorId="304551EE">
          <v:shape id="_x0000_i1096" type="#_x0000_t75" style="width:173pt;height:139pt" o:ole="">
            <v:imagedata r:id="rId155" o:title=""/>
          </v:shape>
          <o:OLEObject Type="Embed" ProgID="Visio.Drawing.11" ShapeID="_x0000_i1096" DrawAspect="Content" ObjectID="_1408543193" r:id="rId156"/>
        </w:object>
      </w:r>
    </w:p>
    <w:p w14:paraId="58780186" w14:textId="77777777" w:rsidR="00953BEB" w:rsidRDefault="00953BEB" w:rsidP="00953BEB"/>
    <w:p w14:paraId="0EDF56D6" w14:textId="77777777" w:rsidR="00485FAF" w:rsidRPr="00025742" w:rsidRDefault="00485FAF"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14:paraId="5E53DDF1"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9130B76" w14:textId="77777777" w:rsidR="00953BEB" w:rsidRDefault="00953BEB" w:rsidP="00953BEB">
            <w:pPr>
              <w:jc w:val="center"/>
              <w:rPr>
                <w:b w:val="0"/>
                <w:bCs w:val="0"/>
              </w:rPr>
            </w:pPr>
            <w:r>
              <w:t>Property</w:t>
            </w:r>
          </w:p>
        </w:tc>
        <w:tc>
          <w:tcPr>
            <w:tcW w:w="2880" w:type="dxa"/>
          </w:tcPr>
          <w:p w14:paraId="5AAB7EC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002BEBD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3002820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6B420201"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414156BC"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27650E0" w14:textId="77777777" w:rsidR="00953BEB" w:rsidRPr="009676C4" w:rsidRDefault="00953BEB" w:rsidP="00953BEB">
            <w:r>
              <w:t>group_sid</w:t>
            </w:r>
          </w:p>
        </w:tc>
        <w:tc>
          <w:tcPr>
            <w:tcW w:w="2880" w:type="dxa"/>
          </w:tcPr>
          <w:p w14:paraId="2009718D"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2555EF5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6CCB8A29"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7803184"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BF88113"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 xml:space="preserve">group_sid </w:t>
            </w:r>
            <w:r>
              <w:rPr>
                <w:rFonts w:cstheme="minorHAnsi"/>
                <w:color w:val="000000"/>
              </w:rPr>
              <w:t>construct</w:t>
            </w:r>
            <w:r w:rsidRPr="003D19DB">
              <w:rPr>
                <w:rFonts w:cstheme="minorHAnsi"/>
                <w:color w:val="000000"/>
              </w:rPr>
              <w:t xml:space="preserve"> holds string that rep</w:t>
            </w:r>
            <w:r>
              <w:rPr>
                <w:rFonts w:cstheme="minorHAnsi"/>
                <w:color w:val="000000"/>
              </w:rPr>
              <w:t>resents the SID of a particular</w:t>
            </w:r>
            <w:r w:rsidRPr="003D19DB">
              <w:rPr>
                <w:rFonts w:cstheme="minorHAnsi"/>
                <w:color w:val="000000"/>
              </w:rPr>
              <w:t xml:space="preserve"> group. </w:t>
            </w:r>
          </w:p>
          <w:p w14:paraId="377C93DD"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14:paraId="2E5061E5" w14:textId="77777777" w:rsidTr="00953BEB">
        <w:tc>
          <w:tcPr>
            <w:cnfStyle w:val="001000000000" w:firstRow="0" w:lastRow="0" w:firstColumn="1" w:lastColumn="0" w:oddVBand="0" w:evenVBand="0" w:oddHBand="0" w:evenHBand="0" w:firstRowFirstColumn="0" w:firstRowLastColumn="0" w:lastRowFirstColumn="0" w:lastRowLastColumn="0"/>
            <w:tcW w:w="1998" w:type="dxa"/>
          </w:tcPr>
          <w:p w14:paraId="02A92EC9" w14:textId="77777777" w:rsidR="00953BEB" w:rsidRPr="009676C4" w:rsidRDefault="00953BEB" w:rsidP="00953BEB">
            <w:r>
              <w:t>user_sid</w:t>
            </w:r>
          </w:p>
        </w:tc>
        <w:tc>
          <w:tcPr>
            <w:tcW w:w="2880" w:type="dxa"/>
          </w:tcPr>
          <w:p w14:paraId="2F74893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14:paraId="24C20085"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419AB58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14:paraId="6731B867"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7C3D80" w14:textId="77777777" w:rsidR="00953BEB" w:rsidRPr="002952DC"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Pr>
                <w:rFonts w:cstheme="minorHAnsi"/>
                <w:color w:val="000000"/>
              </w:rPr>
              <w:t>construct</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14:paraId="7B0368BC"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CC8548C" w14:textId="77777777" w:rsidR="00953BEB" w:rsidRPr="009676C4" w:rsidRDefault="00953BEB" w:rsidP="00953BEB">
            <w:r>
              <w:t>subgroup_sid</w:t>
            </w:r>
          </w:p>
        </w:tc>
        <w:tc>
          <w:tcPr>
            <w:tcW w:w="2880" w:type="dxa"/>
          </w:tcPr>
          <w:p w14:paraId="0C606E3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6A70979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7C740F0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0B71B94B"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4DE30D0" w14:textId="77777777"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entity holds a string that represents the SID of particular subgroup in the specified group.</w:t>
            </w:r>
          </w:p>
        </w:tc>
      </w:tr>
    </w:tbl>
    <w:p w14:paraId="4CD5F7F2" w14:textId="77777777" w:rsidR="00953BEB" w:rsidRDefault="00953BEB" w:rsidP="00953BEB"/>
    <w:p w14:paraId="4795DE4C" w14:textId="77777777" w:rsidR="00953BEB" w:rsidRPr="00A94FBB" w:rsidRDefault="00953BEB" w:rsidP="00953BEB"/>
    <w:p w14:paraId="5B7DEC37" w14:textId="77777777" w:rsidR="00953BEB" w:rsidRDefault="00953BEB" w:rsidP="00953BEB"/>
    <w:p w14:paraId="08DBD552" w14:textId="77777777" w:rsidR="00953BEB" w:rsidRDefault="00953BEB" w:rsidP="00953BEB"/>
    <w:p w14:paraId="74936E5F" w14:textId="77777777" w:rsidR="00953BEB" w:rsidRDefault="00953BEB" w:rsidP="00953BEB"/>
    <w:p w14:paraId="56FE2C92" w14:textId="77777777" w:rsidR="00953BEB" w:rsidRDefault="00953BEB" w:rsidP="00953BEB"/>
    <w:p w14:paraId="7000B2D4" w14:textId="77777777" w:rsidR="00953BEB" w:rsidRDefault="00953BEB" w:rsidP="00953BEB"/>
    <w:p w14:paraId="65D96E64" w14:textId="77777777" w:rsidR="00953BEB" w:rsidRDefault="00953BEB" w:rsidP="00953BEB"/>
    <w:p w14:paraId="616CEA70" w14:textId="77777777" w:rsidR="00953BEB" w:rsidRDefault="00953BEB" w:rsidP="00953BEB"/>
    <w:p w14:paraId="2A6AAB0C" w14:textId="77777777" w:rsidR="00953BEB" w:rsidRDefault="00953BEB" w:rsidP="00953BEB"/>
    <w:p w14:paraId="5930B576" w14:textId="77777777" w:rsidR="004527B8" w:rsidRDefault="004527B8" w:rsidP="00953BEB"/>
    <w:p w14:paraId="3CAE625C" w14:textId="77777777" w:rsidR="004527B8" w:rsidRDefault="004527B8" w:rsidP="00953BEB"/>
    <w:p w14:paraId="09002BE2" w14:textId="77777777" w:rsidR="004527B8" w:rsidRDefault="004527B8" w:rsidP="00953BEB"/>
    <w:p w14:paraId="66A02303" w14:textId="77777777" w:rsidR="004527B8" w:rsidRDefault="004527B8" w:rsidP="00953BEB"/>
    <w:p w14:paraId="286C26D9" w14:textId="77777777" w:rsidR="004527B8" w:rsidRDefault="004527B8" w:rsidP="00953BEB"/>
    <w:p w14:paraId="581B16DE" w14:textId="77777777" w:rsidR="00953BEB" w:rsidRPr="004508C2" w:rsidRDefault="00953BEB" w:rsidP="00BE7B76">
      <w:pPr>
        <w:pStyle w:val="Heading2"/>
        <w:numPr>
          <w:ilvl w:val="1"/>
          <w:numId w:val="6"/>
        </w:numPr>
      </w:pPr>
      <w:bookmarkStart w:id="157" w:name="_Toc334363090"/>
      <w:r w:rsidRPr="004508C2">
        <w:t>win-def:metabase_test</w:t>
      </w:r>
      <w:bookmarkEnd w:id="157"/>
    </w:p>
    <w:p w14:paraId="224919CB" w14:textId="77777777" w:rsidR="00953BEB" w:rsidRDefault="00953BEB" w:rsidP="00953BEB">
      <w:r w:rsidRPr="004508C2">
        <w:t xml:space="preserve">The </w:t>
      </w:r>
      <w:r w:rsidRPr="004508C2">
        <w:rPr>
          <w:rFonts w:ascii="Courier New" w:hAnsi="Courier New" w:cs="Courier New"/>
        </w:rPr>
        <w:t xml:space="preserve">metabase_test </w:t>
      </w:r>
      <w:r w:rsidRPr="004508C2">
        <w:t>is used to make assertions about information</w:t>
      </w:r>
      <w:r w:rsidR="00DB237F" w:rsidRPr="004508C2">
        <w:rPr>
          <w:rStyle w:val="FootnoteReference"/>
        </w:rPr>
        <w:footnoteReference w:id="310"/>
      </w:r>
      <w:r w:rsidRPr="004508C2">
        <w:t xml:space="preserve"> found in the Windows metabase</w:t>
      </w:r>
      <w:r w:rsidR="00076D86" w:rsidRPr="004508C2">
        <w:rPr>
          <w:rStyle w:val="FootnoteReference"/>
        </w:rPr>
        <w:footnoteReference w:id="311"/>
      </w:r>
      <w:r w:rsidRPr="004508C2">
        <w:t xml:space="preserve">. </w:t>
      </w:r>
      <w:r w:rsidRPr="004508C2">
        <w:rPr>
          <w:rStyle w:val="apple-style-span"/>
          <w:rFonts w:cstheme="minorHAnsi"/>
          <w:color w:val="000000"/>
          <w:shd w:val="clear" w:color="auto" w:fill="FFFFFF"/>
        </w:rPr>
        <w:t xml:space="preserve"> </w:t>
      </w:r>
      <w:r w:rsidRPr="004508C2">
        <w:rPr>
          <w:rFonts w:cstheme="minorHAnsi"/>
        </w:rPr>
        <w:t>T</w:t>
      </w:r>
      <w:r w:rsidRPr="004508C2">
        <w:t xml:space="preserve">he </w:t>
      </w:r>
      <w:r w:rsidRPr="004508C2">
        <w:rPr>
          <w:rFonts w:ascii="Courier New" w:hAnsi="Courier New" w:cs="Courier New"/>
        </w:rPr>
        <w:t>metabase</w:t>
      </w:r>
      <w:r w:rsidRPr="004508C2">
        <w:rPr>
          <w:rFonts w:ascii="Courier New" w:hAnsi="Courier New"/>
        </w:rPr>
        <w:t>_test</w:t>
      </w:r>
      <w:r w:rsidRPr="004508C2">
        <w:t xml:space="preserve"> MUST reference one </w:t>
      </w:r>
      <w:r w:rsidRPr="004508C2">
        <w:rPr>
          <w:rFonts w:ascii="Courier New" w:hAnsi="Courier New" w:cs="Courier New"/>
        </w:rPr>
        <w:t>metabase</w:t>
      </w:r>
      <w:r w:rsidRPr="004508C2">
        <w:rPr>
          <w:rFonts w:ascii="Courier New" w:hAnsi="Courier New"/>
        </w:rPr>
        <w:t>_object</w:t>
      </w:r>
      <w:r w:rsidRPr="004508C2">
        <w:t xml:space="preserve"> and zero or more </w:t>
      </w:r>
      <w:r w:rsidRPr="004508C2">
        <w:rPr>
          <w:rFonts w:ascii="Courier New" w:hAnsi="Courier New" w:cs="Courier New"/>
        </w:rPr>
        <w:t>metabase</w:t>
      </w:r>
      <w:r w:rsidRPr="004508C2">
        <w:rPr>
          <w:rFonts w:ascii="Courier New" w:hAnsi="Courier New"/>
        </w:rPr>
        <w:t>_states</w:t>
      </w:r>
      <w:r w:rsidRPr="004508C2">
        <w:t>.</w:t>
      </w:r>
      <w:r>
        <w:br/>
      </w:r>
      <w:r w:rsidR="00E577CC">
        <w:object w:dxaOrig="6533" w:dyaOrig="3597" w14:anchorId="6E64E0AA">
          <v:shape id="_x0000_i1097" type="#_x0000_t75" style="width:324pt;height:180pt" o:ole="">
            <v:imagedata r:id="rId157" o:title=""/>
          </v:shape>
          <o:OLEObject Type="Embed" ProgID="Visio.Drawing.11" ShapeID="_x0000_i1097" DrawAspect="Content" ObjectID="_1408543194" r:id="rId158"/>
        </w:object>
      </w:r>
    </w:p>
    <w:p w14:paraId="696F3DBC" w14:textId="77777777" w:rsidR="00953BEB" w:rsidRDefault="00953BEB" w:rsidP="00E47A68">
      <w:pPr>
        <w:pStyle w:val="Heading3"/>
        <w:numPr>
          <w:ilvl w:val="2"/>
          <w:numId w:val="6"/>
        </w:numPr>
        <w:rPr>
          <w:rStyle w:val="Emphasis"/>
          <w:i w:val="0"/>
        </w:rPr>
      </w:pPr>
      <w:bookmarkStart w:id="158" w:name="_Toc334363091"/>
      <w:commentRangeStart w:id="159"/>
      <w:r w:rsidRPr="00143ED0">
        <w:rPr>
          <w:rStyle w:val="Emphasis"/>
          <w:i w:val="0"/>
        </w:rPr>
        <w:t xml:space="preserve">Known </w:t>
      </w:r>
      <w:r>
        <w:rPr>
          <w:rStyle w:val="Emphasis"/>
          <w:i w:val="0"/>
        </w:rPr>
        <w:t>Supported Platforms</w:t>
      </w:r>
      <w:commentRangeEnd w:id="159"/>
      <w:r>
        <w:rPr>
          <w:rStyle w:val="CommentReference"/>
          <w:b w:val="0"/>
          <w:bCs w:val="0"/>
        </w:rPr>
        <w:commentReference w:id="159"/>
      </w:r>
      <w:bookmarkEnd w:id="158"/>
    </w:p>
    <w:p w14:paraId="6BA04FF4" w14:textId="77777777" w:rsidR="00953BEB" w:rsidRDefault="00953BEB" w:rsidP="00BE7B76">
      <w:pPr>
        <w:pStyle w:val="ListParagraph"/>
        <w:numPr>
          <w:ilvl w:val="0"/>
          <w:numId w:val="3"/>
        </w:numPr>
      </w:pPr>
      <w:r>
        <w:t>Windows XP</w:t>
      </w:r>
    </w:p>
    <w:p w14:paraId="00282ABF" w14:textId="77777777" w:rsidR="00953BEB" w:rsidRDefault="00953BEB" w:rsidP="00BE7B76">
      <w:pPr>
        <w:pStyle w:val="ListParagraph"/>
        <w:numPr>
          <w:ilvl w:val="0"/>
          <w:numId w:val="3"/>
        </w:numPr>
      </w:pPr>
      <w:r>
        <w:t>Windows Vista</w:t>
      </w:r>
    </w:p>
    <w:p w14:paraId="1FFC9278" w14:textId="77777777" w:rsidR="00953BEB" w:rsidRPr="00CD0931" w:rsidRDefault="00953BEB" w:rsidP="00BE7B76">
      <w:pPr>
        <w:pStyle w:val="ListParagraph"/>
        <w:numPr>
          <w:ilvl w:val="0"/>
          <w:numId w:val="3"/>
        </w:numPr>
      </w:pPr>
      <w:r>
        <w:t>Windows 7</w:t>
      </w:r>
    </w:p>
    <w:p w14:paraId="378BB819" w14:textId="77777777" w:rsidR="00953BEB" w:rsidRDefault="00953BEB" w:rsidP="00BE7B76">
      <w:pPr>
        <w:pStyle w:val="Heading2"/>
        <w:numPr>
          <w:ilvl w:val="1"/>
          <w:numId w:val="6"/>
        </w:numPr>
      </w:pPr>
      <w:bookmarkStart w:id="160" w:name="_Toc334363092"/>
      <w:r>
        <w:t>win-def:metabase_object</w:t>
      </w:r>
      <w:bookmarkEnd w:id="160"/>
      <w:r w:rsidDel="00341AB3">
        <w:t xml:space="preserve"> </w:t>
      </w:r>
    </w:p>
    <w:p w14:paraId="06226948" w14:textId="77777777" w:rsidR="00953BEB" w:rsidRPr="005D2804" w:rsidRDefault="00953BEB" w:rsidP="00953BEB">
      <w:pPr>
        <w:shd w:val="clear" w:color="auto" w:fill="FFFFFF" w:themeFill="background1"/>
      </w:pPr>
      <w:r w:rsidRPr="005D2804">
        <w:t xml:space="preserve">The </w:t>
      </w:r>
      <w:r>
        <w:rPr>
          <w:rFonts w:ascii="Courier New" w:hAnsi="Courier New" w:cs="Courier New"/>
        </w:rPr>
        <w:t>metabase</w:t>
      </w:r>
      <w:r w:rsidRPr="005D2804">
        <w:rPr>
          <w:rFonts w:ascii="Courier New" w:hAnsi="Courier New" w:cs="Courier New"/>
        </w:rPr>
        <w:t>_object</w:t>
      </w:r>
      <w:r w:rsidRPr="005D2804">
        <w:t xml:space="preserve"> construct defines the applicable </w:t>
      </w:r>
      <w:r>
        <w:t xml:space="preserve">metabase </w:t>
      </w:r>
      <w:r w:rsidRPr="005D2804">
        <w:t xml:space="preserve">information that should be collected and represented as </w:t>
      </w:r>
      <w:r>
        <w:rPr>
          <w:rFonts w:ascii="Courier New" w:hAnsi="Courier New" w:cs="Courier New"/>
        </w:rPr>
        <w:t>metabase</w:t>
      </w:r>
      <w:r w:rsidRPr="005D2804">
        <w:rPr>
          <w:rFonts w:ascii="Courier New" w:hAnsi="Courier New" w:cs="Courier New"/>
        </w:rPr>
        <w:t>_items</w:t>
      </w:r>
      <w:r w:rsidR="00076D86" w:rsidRPr="00076D86">
        <w:rPr>
          <w:rStyle w:val="FootnoteReference"/>
        </w:rPr>
        <w:footnoteReference w:id="312"/>
      </w:r>
      <w:r w:rsidRPr="00076D86">
        <w:t>.</w:t>
      </w:r>
      <w:r w:rsidRPr="005D2804">
        <w:t xml:space="preserve"> </w:t>
      </w:r>
    </w:p>
    <w:p w14:paraId="712DAC98" w14:textId="77777777" w:rsidR="00953BEB" w:rsidRDefault="00E577CC" w:rsidP="00953BEB">
      <w:r>
        <w:object w:dxaOrig="5424" w:dyaOrig="3957" w14:anchorId="2F0BC55B">
          <v:shape id="_x0000_i1098" type="#_x0000_t75" style="width:271pt;height:199pt" o:ole="">
            <v:imagedata r:id="rId159" o:title=""/>
          </v:shape>
          <o:OLEObject Type="Embed" ProgID="Visio.Drawing.11" ShapeID="_x0000_i1098" DrawAspect="Content" ObjectID="_1408543195" r:id="rId160"/>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14:paraId="10CDA0FD"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00434154" w14:textId="77777777" w:rsidR="00953BEB" w:rsidRDefault="00953BEB" w:rsidP="00953BEB">
            <w:pPr>
              <w:jc w:val="center"/>
              <w:rPr>
                <w:b w:val="0"/>
                <w:bCs w:val="0"/>
              </w:rPr>
            </w:pPr>
            <w:r>
              <w:t>Property</w:t>
            </w:r>
          </w:p>
        </w:tc>
        <w:tc>
          <w:tcPr>
            <w:tcW w:w="1662" w:type="pct"/>
          </w:tcPr>
          <w:p w14:paraId="2F2DDB9B"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14:paraId="0D4E839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14:paraId="181B9F5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14:paraId="76BB76E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491FE62C"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14:paraId="3BA5C361" w14:textId="77777777" w:rsidR="00953BEB" w:rsidRDefault="00953BEB" w:rsidP="00953BEB">
            <w:r>
              <w:t>set</w:t>
            </w:r>
          </w:p>
        </w:tc>
        <w:tc>
          <w:tcPr>
            <w:tcW w:w="1662" w:type="pct"/>
          </w:tcPr>
          <w:p w14:paraId="6145464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14:paraId="39A66DDC"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40D156C1"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14:paraId="39FA0F0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634E48">
              <w:t>.</w:t>
            </w:r>
          </w:p>
        </w:tc>
      </w:tr>
      <w:tr w:rsidR="00953BEB" w:rsidRPr="009F2226" w14:paraId="35BAC50B"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67CE0345" w14:textId="77777777" w:rsidR="00953BEB" w:rsidRPr="009676C4" w:rsidRDefault="00953BEB" w:rsidP="00953BEB">
            <w:r>
              <w:t>key</w:t>
            </w:r>
          </w:p>
        </w:tc>
        <w:tc>
          <w:tcPr>
            <w:tcW w:w="1662" w:type="pct"/>
          </w:tcPr>
          <w:p w14:paraId="65604D60"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14:paraId="3A853783"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14:paraId="23AF7C0D"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1E36C1F0" w14:textId="77777777" w:rsidR="00953BEB" w:rsidRPr="009967D6" w:rsidRDefault="00953BEB" w:rsidP="000A352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metabase key</w:t>
            </w:r>
            <w:r w:rsidR="006754AD">
              <w:rPr>
                <w:rStyle w:val="FootnoteReference"/>
                <w:rFonts w:cstheme="minorHAnsi"/>
                <w:color w:val="000000"/>
              </w:rPr>
              <w:footnoteReference w:id="313"/>
            </w:r>
            <w:r>
              <w:rPr>
                <w:rFonts w:cstheme="minorHAnsi"/>
                <w:color w:val="000000"/>
              </w:rPr>
              <w:t>.</w:t>
            </w:r>
          </w:p>
        </w:tc>
      </w:tr>
      <w:tr w:rsidR="00953BEB" w:rsidRPr="009F2226" w14:paraId="0CC66285"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5925FAF4" w14:textId="77777777" w:rsidR="00953BEB" w:rsidRDefault="00953BEB" w:rsidP="00953BEB">
            <w:r>
              <w:t>id</w:t>
            </w:r>
          </w:p>
        </w:tc>
        <w:tc>
          <w:tcPr>
            <w:tcW w:w="1662" w:type="pct"/>
          </w:tcPr>
          <w:p w14:paraId="2119592E"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oval-def:EntityObjectIntType</w:t>
            </w:r>
          </w:p>
        </w:tc>
        <w:tc>
          <w:tcPr>
            <w:tcW w:w="624" w:type="pct"/>
          </w:tcPr>
          <w:p w14:paraId="647EFAD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76694492"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31" w:type="pct"/>
          </w:tcPr>
          <w:p w14:paraId="3F787FAA" w14:textId="77777777" w:rsidR="00953BEB" w:rsidRPr="00E74797" w:rsidRDefault="00953BEB" w:rsidP="000A352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sidR="00DB237F">
              <w:rPr>
                <w:rStyle w:val="FootnoteReference"/>
                <w:rFonts w:cstheme="minorHAnsi"/>
                <w:color w:val="000000"/>
              </w:rPr>
              <w:t xml:space="preserve"> </w:t>
            </w:r>
            <w:r w:rsidR="00DB237F">
              <w:rPr>
                <w:rStyle w:val="FootnoteReference"/>
                <w:rFonts w:cstheme="minorHAnsi"/>
                <w:color w:val="000000"/>
              </w:rPr>
              <w:footnoteReference w:id="314"/>
            </w:r>
            <w:r>
              <w:rPr>
                <w:rFonts w:cstheme="minorHAnsi"/>
                <w:color w:val="000000"/>
              </w:rPr>
              <w:t xml:space="preserve">. If </w:t>
            </w:r>
            <w:r>
              <w:rPr>
                <w:rFonts w:cstheme="minorHAnsi"/>
                <w:b/>
                <w:color w:val="000000"/>
              </w:rPr>
              <w:t>xsi:nil</w:t>
            </w:r>
            <w:r w:rsidRPr="0059744F">
              <w:rPr>
                <w:rFonts w:cstheme="minorHAnsi"/>
                <w:b/>
                <w:color w:val="000000"/>
              </w:rPr>
              <w:t>=true</w:t>
            </w:r>
            <w:r>
              <w:rPr>
                <w:rFonts w:cstheme="minorHAnsi"/>
                <w:color w:val="000000"/>
              </w:rPr>
              <w:t>, then the object being specified is the higher level key. In this case, the id element SHOULD NOT be collected or used in analysis.</w:t>
            </w:r>
          </w:p>
        </w:tc>
      </w:tr>
      <w:tr w:rsidR="00953BEB" w:rsidRPr="009F2226" w14:paraId="5B54C3F1"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31BE3FEA" w14:textId="77777777" w:rsidR="00953BEB" w:rsidRDefault="00953BEB" w:rsidP="00953BEB">
            <w:r>
              <w:t>filter</w:t>
            </w:r>
          </w:p>
        </w:tc>
        <w:tc>
          <w:tcPr>
            <w:tcW w:w="1662" w:type="pct"/>
          </w:tcPr>
          <w:p w14:paraId="6AA6C54D"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14:paraId="1AEC1E4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14:paraId="6F5139B7"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14:paraId="1A2011BA"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metabase</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metabase</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metabase</w:t>
            </w:r>
            <w:r w:rsidRPr="005E098C">
              <w:rPr>
                <w:rFonts w:ascii="Courier New" w:hAnsi="Courier New" w:cs="Courier New"/>
              </w:rPr>
              <w:t xml:space="preserve"> </w:t>
            </w:r>
            <w:r>
              <w:rPr>
                <w:rFonts w:ascii="Courier New" w:hAnsi="Courier New" w:cs="Courier New"/>
              </w:rPr>
              <w:t>_</w:t>
            </w:r>
            <w:r w:rsidRPr="005E098C">
              <w:rPr>
                <w:rFonts w:ascii="Courier New" w:hAnsi="Courier New" w:cs="Courier New"/>
              </w:rPr>
              <w:t>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5DEDD74E" w14:textId="77777777" w:rsidR="00953BEB" w:rsidRDefault="00953BEB" w:rsidP="00953BEB"/>
    <w:p w14:paraId="0869B49D" w14:textId="77777777" w:rsidR="00953BEB" w:rsidRDefault="00953BEB" w:rsidP="00BE7B76">
      <w:pPr>
        <w:pStyle w:val="Heading2"/>
        <w:numPr>
          <w:ilvl w:val="1"/>
          <w:numId w:val="6"/>
        </w:numPr>
      </w:pPr>
      <w:bookmarkStart w:id="161" w:name="_Toc334363093"/>
      <w:r>
        <w:t>win-def:metabase_state</w:t>
      </w:r>
      <w:bookmarkEnd w:id="161"/>
    </w:p>
    <w:p w14:paraId="5A42A661" w14:textId="77777777" w:rsidR="00953BEB" w:rsidRPr="007863BA" w:rsidRDefault="00953BEB" w:rsidP="00953BEB">
      <w:r w:rsidRPr="005D2804">
        <w:t xml:space="preserve">The </w:t>
      </w:r>
      <w:r>
        <w:rPr>
          <w:rFonts w:ascii="Courier New" w:hAnsi="Courier New"/>
        </w:rPr>
        <w:t>metabase</w:t>
      </w:r>
      <w:r w:rsidRPr="00DE6F69">
        <w:rPr>
          <w:rFonts w:ascii="Courier New" w:hAnsi="Courier New"/>
        </w:rPr>
        <w:t>_state</w:t>
      </w:r>
      <w:r w:rsidRPr="005D2804">
        <w:t xml:space="preserve"> construct </w:t>
      </w:r>
      <w:r>
        <w:t xml:space="preserve">is used by a </w:t>
      </w:r>
      <w:r>
        <w:rPr>
          <w:rFonts w:ascii="Courier New" w:hAnsi="Courier New"/>
        </w:rPr>
        <w:t>metabase_t</w:t>
      </w:r>
      <w:r w:rsidRPr="00DE6F69">
        <w:rPr>
          <w:rFonts w:ascii="Courier New" w:hAnsi="Courier New"/>
        </w:rPr>
        <w: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Pr>
          <w:rFonts w:ascii="Courier New" w:hAnsi="Courier New"/>
        </w:rPr>
        <w:t>metabase</w:t>
      </w:r>
      <w:r w:rsidRPr="005D2804">
        <w:rPr>
          <w:rFonts w:ascii="Courier New" w:hAnsi="Courier New" w:cs="Courier New"/>
        </w:rPr>
        <w:t>_object</w:t>
      </w:r>
      <w:r w:rsidRPr="005D2804">
        <w:t xml:space="preserve"> under Microsoft Windows platforms.</w:t>
      </w:r>
      <w:r>
        <w:t xml:space="preserve"> </w:t>
      </w:r>
      <w:r w:rsidR="000A3527">
        <w:t>Some metabase properties can be found via the METADATA_RECORD</w:t>
      </w:r>
      <w:r w:rsidR="000A3527" w:rsidRPr="000A3527">
        <w:rPr>
          <w:rStyle w:val="FootnoteReference"/>
          <w:color w:val="000000" w:themeColor="text1"/>
        </w:rPr>
        <w:footnoteReference w:id="315"/>
      </w:r>
      <w:r w:rsidR="000A3527" w:rsidRPr="000A3527">
        <w:rPr>
          <w:color w:val="000000" w:themeColor="text1"/>
        </w:rPr>
        <w:t xml:space="preserve">. </w:t>
      </w:r>
      <w:r w:rsidR="000A3527" w:rsidRPr="000A3527">
        <w:rPr>
          <w:color w:val="FF0000"/>
        </w:rPr>
        <w:t xml:space="preserve"> </w:t>
      </w:r>
      <w:r>
        <w:t>The alternate names refer to the variables used in the METADATA_RECORD</w:t>
      </w:r>
      <w:r w:rsidR="000A3527" w:rsidRPr="000A3527">
        <w:rPr>
          <w:rStyle w:val="FootnoteReference"/>
          <w:color w:val="000000" w:themeColor="text1"/>
        </w:rPr>
        <w:footnoteReference w:id="316"/>
      </w:r>
      <w:r>
        <w:t xml:space="preserve"> structure corresponding to </w:t>
      </w:r>
      <w:r w:rsidR="000A3527">
        <w:t>specific</w:t>
      </w:r>
      <w:r>
        <w:t xml:space="preserve"> </w:t>
      </w:r>
      <w:r w:rsidR="000A3527">
        <w:t xml:space="preserve">properties </w:t>
      </w:r>
      <w:r>
        <w:t>used here.</w:t>
      </w:r>
    </w:p>
    <w:p w14:paraId="49F5ABAF" w14:textId="77777777" w:rsidR="00953BEB" w:rsidRDefault="00E145D4" w:rsidP="00953BEB">
      <w:r>
        <w:object w:dxaOrig="3705" w:dyaOrig="3529" w14:anchorId="719F079A">
          <v:shape id="_x0000_i1099" type="#_x0000_t75" style="width:186pt;height:175pt" o:ole="">
            <v:imagedata r:id="rId161" o:title=""/>
          </v:shape>
          <o:OLEObject Type="Embed" ProgID="Visio.Drawing.11" ShapeID="_x0000_i1099" DrawAspect="Content" ObjectID="_1408543196" r:id="rId16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598BD848"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C8273F" w14:textId="77777777" w:rsidR="00953BEB" w:rsidRDefault="00953BEB" w:rsidP="00953BEB">
            <w:pPr>
              <w:jc w:val="center"/>
              <w:rPr>
                <w:b w:val="0"/>
                <w:bCs w:val="0"/>
              </w:rPr>
            </w:pPr>
            <w:r>
              <w:t>Property</w:t>
            </w:r>
          </w:p>
        </w:tc>
        <w:tc>
          <w:tcPr>
            <w:tcW w:w="1431" w:type="pct"/>
          </w:tcPr>
          <w:p w14:paraId="4996917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056C27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B6F3955"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4F72D2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B237F" w:rsidRPr="00E74797" w14:paraId="18EB396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4F514F3" w14:textId="77777777" w:rsidR="00DB237F" w:rsidRDefault="00DB237F" w:rsidP="00953BEB">
            <w:r>
              <w:t>key</w:t>
            </w:r>
          </w:p>
        </w:tc>
        <w:tc>
          <w:tcPr>
            <w:tcW w:w="1431" w:type="pct"/>
          </w:tcPr>
          <w:p w14:paraId="2931A378" w14:textId="77777777" w:rsidR="00DB237F" w:rsidRDefault="00DB237F" w:rsidP="00953BEB">
            <w:pPr>
              <w:cnfStyle w:val="000000100000" w:firstRow="0" w:lastRow="0" w:firstColumn="0" w:lastColumn="0" w:oddVBand="0" w:evenVBand="0" w:oddHBand="1" w:evenHBand="0" w:firstRowFirstColumn="0" w:firstRowLastColumn="0" w:lastRowFirstColumn="0" w:lastRowLastColumn="0"/>
            </w:pPr>
            <w:r>
              <w:t>oval-def:</w:t>
            </w:r>
          </w:p>
          <w:p w14:paraId="7058E95D" w14:textId="77777777" w:rsidR="00DB237F" w:rsidRPr="0031429A" w:rsidRDefault="00DB237F"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1DFD8C86" w14:textId="77777777" w:rsidR="00DB237F" w:rsidRDefault="00DB237F"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304AE59" w14:textId="77777777" w:rsidR="00DB237F" w:rsidRDefault="00DB237F"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5A1529E" w14:textId="77777777" w:rsidR="00DB237F" w:rsidRPr="009967D6" w:rsidRDefault="00DB237F"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17"/>
            </w:r>
            <w:r>
              <w:rPr>
                <w:rFonts w:cstheme="minorHAnsi"/>
                <w:color w:val="000000"/>
              </w:rPr>
              <w:t>.</w:t>
            </w:r>
          </w:p>
        </w:tc>
      </w:tr>
      <w:tr w:rsidR="00DB237F" w:rsidRPr="00E74797" w14:paraId="2FEF7D4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3064BF6" w14:textId="77777777" w:rsidR="00DB237F" w:rsidRDefault="00DB237F" w:rsidP="00953BEB">
            <w:r>
              <w:t>id</w:t>
            </w:r>
          </w:p>
        </w:tc>
        <w:tc>
          <w:tcPr>
            <w:tcW w:w="1431" w:type="pct"/>
          </w:tcPr>
          <w:p w14:paraId="739CD589" w14:textId="77777777" w:rsidR="00DB237F" w:rsidRDefault="00DB237F" w:rsidP="00953BEB">
            <w:pPr>
              <w:cnfStyle w:val="000000000000" w:firstRow="0" w:lastRow="0" w:firstColumn="0" w:lastColumn="0" w:oddVBand="0" w:evenVBand="0" w:oddHBand="0" w:evenHBand="0" w:firstRowFirstColumn="0" w:firstRowLastColumn="0" w:lastRowFirstColumn="0" w:lastRowLastColumn="0"/>
            </w:pPr>
            <w:r>
              <w:t>oval-def:</w:t>
            </w:r>
          </w:p>
          <w:p w14:paraId="62B8D94F" w14:textId="77777777" w:rsidR="00DB237F" w:rsidRPr="0031429A" w:rsidRDefault="00DB237F" w:rsidP="00953BEB">
            <w:pPr>
              <w:cnfStyle w:val="000000000000" w:firstRow="0" w:lastRow="0" w:firstColumn="0" w:lastColumn="0" w:oddVBand="0" w:evenVBand="0" w:oddHBand="0" w:evenHBand="0" w:firstRowFirstColumn="0" w:firstRowLastColumn="0" w:lastRowFirstColumn="0" w:lastRowLastColumn="0"/>
            </w:pPr>
            <w:r>
              <w:t>EntityStateIntType</w:t>
            </w:r>
          </w:p>
        </w:tc>
        <w:tc>
          <w:tcPr>
            <w:tcW w:w="584" w:type="pct"/>
          </w:tcPr>
          <w:p w14:paraId="6875A54E" w14:textId="77777777" w:rsidR="00DB237F" w:rsidRDefault="00DB237F"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5399F9" w14:textId="77777777" w:rsidR="00DB237F" w:rsidRPr="00E74797" w:rsidRDefault="00DB237F"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646A9DF" w14:textId="77777777" w:rsidR="00DB237F" w:rsidRPr="00E74797" w:rsidRDefault="00DB237F" w:rsidP="00DB237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18"/>
            </w:r>
            <w:r>
              <w:rPr>
                <w:rFonts w:cstheme="minorHAnsi"/>
                <w:color w:val="000000"/>
              </w:rPr>
              <w:t>.</w:t>
            </w:r>
          </w:p>
        </w:tc>
      </w:tr>
      <w:tr w:rsidR="00953BEB" w:rsidRPr="00E74797" w14:paraId="1F94790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1A58ED2" w14:textId="77777777" w:rsidR="00953BEB" w:rsidRDefault="00953BEB" w:rsidP="00953BEB">
            <w:r>
              <w:t>name</w:t>
            </w:r>
          </w:p>
        </w:tc>
        <w:tc>
          <w:tcPr>
            <w:tcW w:w="1431" w:type="pct"/>
          </w:tcPr>
          <w:p w14:paraId="1764BE19"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0EDD7437"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60C01F1F"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576CA7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94322A1" w14:textId="7395D720" w:rsidR="00953BEB" w:rsidRPr="00E74797" w:rsidRDefault="00953BEB" w:rsidP="00A247D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A3527">
              <w:rPr>
                <w:rFonts w:cstheme="minorHAnsi"/>
                <w:color w:val="000000"/>
              </w:rPr>
              <w:t xml:space="preserve">This attribute describes the name of the </w:t>
            </w:r>
            <w:r w:rsidR="000A3527">
              <w:rPr>
                <w:rFonts w:cstheme="minorHAnsi"/>
                <w:color w:val="000000"/>
              </w:rPr>
              <w:t>specified metabase object</w:t>
            </w:r>
            <w:r w:rsidRPr="000A3527">
              <w:rPr>
                <w:rFonts w:cstheme="minorHAnsi"/>
                <w:color w:val="000000"/>
              </w:rPr>
              <w:t>.</w:t>
            </w:r>
            <w:r w:rsidR="00A247D5">
              <w:rPr>
                <w:rFonts w:cstheme="minorHAnsi"/>
                <w:color w:val="000000"/>
              </w:rPr>
              <w:t xml:space="preserve">  This MUST correspond to the name of the corresponding constant definition in the file IIScnfg.h, included in the Windows SDK.  For example, </w:t>
            </w:r>
            <w:r w:rsidR="00A247D5" w:rsidRPr="00A247D5">
              <w:rPr>
                <w:rFonts w:cstheme="minorHAnsi"/>
                <w:i/>
                <w:color w:val="000000"/>
              </w:rPr>
              <w:t>MD_KEY_TYPE</w:t>
            </w:r>
            <w:r w:rsidR="00A247D5">
              <w:rPr>
                <w:rFonts w:cstheme="minorHAnsi"/>
                <w:color w:val="000000"/>
              </w:rPr>
              <w:t>.</w:t>
            </w:r>
          </w:p>
        </w:tc>
      </w:tr>
      <w:tr w:rsidR="00953BEB" w:rsidRPr="00E74797" w14:paraId="7C36C0C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DF46CE5" w14:textId="77777777" w:rsidR="00953BEB" w:rsidRDefault="00953BEB" w:rsidP="00953BEB">
            <w:r>
              <w:t>user_type</w:t>
            </w:r>
          </w:p>
        </w:tc>
        <w:tc>
          <w:tcPr>
            <w:tcW w:w="1431" w:type="pct"/>
          </w:tcPr>
          <w:p w14:paraId="4502551F"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05886E7E"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5E037E49"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7109E4C"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395930A"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lastRenderedPageBreak/>
              <w:t>that speci</w:t>
            </w:r>
            <w:r>
              <w:rPr>
                <w:rFonts w:cstheme="minorHAnsi"/>
                <w:color w:val="000000"/>
              </w:rPr>
              <w:t>fies the user type of the data</w:t>
            </w:r>
            <w:r w:rsidR="0049422B">
              <w:rPr>
                <w:rStyle w:val="FootnoteReference"/>
                <w:rFonts w:cstheme="minorHAnsi"/>
                <w:color w:val="000000"/>
              </w:rPr>
              <w:footnoteReference w:id="319"/>
            </w:r>
            <w:r>
              <w:rPr>
                <w:rFonts w:cstheme="minorHAnsi"/>
                <w:color w:val="000000"/>
              </w:rPr>
              <w:t xml:space="preserve">. </w:t>
            </w:r>
          </w:p>
        </w:tc>
      </w:tr>
      <w:tr w:rsidR="00953BEB" w:rsidRPr="00E74797" w14:paraId="50F7283E"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8E331C" w14:textId="77777777" w:rsidR="00953BEB" w:rsidRDefault="00953BEB" w:rsidP="00953BEB">
            <w:r>
              <w:lastRenderedPageBreak/>
              <w:t>data_type</w:t>
            </w:r>
          </w:p>
        </w:tc>
        <w:tc>
          <w:tcPr>
            <w:tcW w:w="1431" w:type="pct"/>
          </w:tcPr>
          <w:p w14:paraId="794BA896"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668F8684"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2B2851E4"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4DA6CCC"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A8CA734" w14:textId="77777777" w:rsidR="00953BEB" w:rsidRPr="00E74797" w:rsidRDefault="00953BEB" w:rsidP="009F743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sidR="009F7431">
              <w:rPr>
                <w:rFonts w:cstheme="minorHAnsi"/>
                <w:color w:val="000000"/>
              </w:rPr>
              <w:t xml:space="preserve"> of data in the metabase entry</w:t>
            </w:r>
            <w:r w:rsidR="0049422B">
              <w:rPr>
                <w:rStyle w:val="FootnoteReference"/>
                <w:rFonts w:cstheme="minorHAnsi"/>
                <w:color w:val="000000"/>
              </w:rPr>
              <w:footnoteReference w:id="320"/>
            </w:r>
            <w:r w:rsidR="009F7431">
              <w:rPr>
                <w:rFonts w:cstheme="minorHAnsi"/>
                <w:color w:val="000000"/>
              </w:rPr>
              <w:t>.</w:t>
            </w:r>
          </w:p>
        </w:tc>
      </w:tr>
      <w:tr w:rsidR="00953BEB" w:rsidRPr="00E74797" w14:paraId="1B12522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34CFAEC3" w14:textId="77777777" w:rsidR="00953BEB" w:rsidRDefault="00953BEB" w:rsidP="00953BEB">
            <w:r>
              <w:t>data</w:t>
            </w:r>
          </w:p>
        </w:tc>
        <w:tc>
          <w:tcPr>
            <w:tcW w:w="1431" w:type="pct"/>
          </w:tcPr>
          <w:p w14:paraId="1E703952"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5253C765"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EntityStateAnySimpleType</w:t>
            </w:r>
          </w:p>
        </w:tc>
        <w:tc>
          <w:tcPr>
            <w:tcW w:w="584" w:type="pct"/>
          </w:tcPr>
          <w:p w14:paraId="731547E7"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2745D6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313030" w14:textId="77777777" w:rsidR="00953BEB" w:rsidRPr="001A0C2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sidR="009F7431">
              <w:rPr>
                <w:rFonts w:cstheme="minorHAnsi"/>
                <w:color w:val="000000"/>
              </w:rPr>
              <w:t>he specified metabase key</w:t>
            </w:r>
            <w:r w:rsidR="00DD6D0B">
              <w:rPr>
                <w:rStyle w:val="FootnoteReference"/>
                <w:rFonts w:cstheme="minorHAnsi"/>
                <w:color w:val="000000"/>
              </w:rPr>
              <w:footnoteReference w:id="321"/>
            </w:r>
            <w:r w:rsidR="00DD6D0B">
              <w:rPr>
                <w:rFonts w:cstheme="minorHAnsi"/>
                <w:color w:val="000000"/>
              </w:rPr>
              <w:t>. This includes property attributes, usertype, datatype number of data entries, and others that can be obtained via the GetAllData method</w:t>
            </w:r>
            <w:r w:rsidR="00DD6D0B">
              <w:rPr>
                <w:rStyle w:val="FootnoteReference"/>
                <w:rFonts w:cstheme="minorHAnsi"/>
                <w:color w:val="000000"/>
              </w:rPr>
              <w:footnoteReference w:id="322"/>
            </w:r>
            <w:r w:rsidR="00DD6D0B">
              <w:rPr>
                <w:rFonts w:cstheme="minorHAnsi"/>
                <w:color w:val="000000"/>
              </w:rPr>
              <w:t xml:space="preserve"> </w:t>
            </w:r>
            <w:r w:rsidRPr="009F7431">
              <w:rPr>
                <w:rFonts w:cstheme="minorHAnsi"/>
                <w:color w:val="000000"/>
              </w:rPr>
              <w:t>.</w:t>
            </w:r>
          </w:p>
        </w:tc>
      </w:tr>
    </w:tbl>
    <w:p w14:paraId="28E60B77" w14:textId="77777777" w:rsidR="00953BEB" w:rsidRDefault="00953BEB" w:rsidP="00953BEB"/>
    <w:p w14:paraId="1C52ACA6" w14:textId="77777777" w:rsidR="00953BEB" w:rsidRPr="008B05C1" w:rsidRDefault="00953BEB" w:rsidP="00BE7B76">
      <w:pPr>
        <w:pStyle w:val="Heading2"/>
        <w:numPr>
          <w:ilvl w:val="1"/>
          <w:numId w:val="6"/>
        </w:numPr>
      </w:pPr>
      <w:bookmarkStart w:id="162" w:name="_Toc334363094"/>
      <w:r w:rsidRPr="008B05C1">
        <w:t>win-sc:</w:t>
      </w:r>
      <w:r>
        <w:t>metabase_item</w:t>
      </w:r>
      <w:bookmarkEnd w:id="162"/>
    </w:p>
    <w:p w14:paraId="2AB61CAB" w14:textId="77777777"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metabase_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metabase keys</w:t>
      </w:r>
      <w:r w:rsidR="009F7431" w:rsidRPr="000A3527">
        <w:rPr>
          <w:rStyle w:val="FootnoteReference"/>
          <w:color w:val="000000" w:themeColor="text1"/>
        </w:rPr>
        <w:footnoteReference w:id="323"/>
      </w:r>
      <w:r w:rsidR="009F7431" w:rsidRPr="000A3527">
        <w:rPr>
          <w:color w:val="000000" w:themeColor="text1"/>
        </w:rPr>
        <w:t>.</w:t>
      </w:r>
    </w:p>
    <w:p w14:paraId="2776A716" w14:textId="77777777" w:rsidR="00953BEB" w:rsidRDefault="00CE5F05" w:rsidP="00953BEB">
      <w:r>
        <w:object w:dxaOrig="3430" w:dyaOrig="3133" w14:anchorId="7CF38D16">
          <v:shape id="_x0000_i1100" type="#_x0000_t75" style="width:173pt;height:157pt" o:ole="">
            <v:imagedata r:id="rId163" o:title=""/>
          </v:shape>
          <o:OLEObject Type="Embed" ProgID="Visio.Drawing.11" ShapeID="_x0000_i1100" DrawAspect="Content" ObjectID="_1408543197" r:id="rId164"/>
        </w:object>
      </w:r>
    </w:p>
    <w:p w14:paraId="0DF4BE1A" w14:textId="77777777" w:rsidR="00953BEB"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62E31FB4"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12DAD63" w14:textId="77777777" w:rsidR="00953BEB" w:rsidRDefault="00953BEB" w:rsidP="00953BEB">
            <w:pPr>
              <w:jc w:val="center"/>
              <w:rPr>
                <w:b w:val="0"/>
                <w:bCs w:val="0"/>
              </w:rPr>
            </w:pPr>
            <w:r>
              <w:t>Property</w:t>
            </w:r>
          </w:p>
        </w:tc>
        <w:tc>
          <w:tcPr>
            <w:tcW w:w="1431" w:type="pct"/>
          </w:tcPr>
          <w:p w14:paraId="50615C7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4224651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94638D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5FE2B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9422B" w:rsidRPr="00E74797" w14:paraId="2367378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E441A20" w14:textId="77777777" w:rsidR="0049422B" w:rsidRDefault="0049422B" w:rsidP="00953BEB">
            <w:r>
              <w:t>key</w:t>
            </w:r>
          </w:p>
        </w:tc>
        <w:tc>
          <w:tcPr>
            <w:tcW w:w="1431" w:type="pct"/>
          </w:tcPr>
          <w:p w14:paraId="55AB2061"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14:paraId="21061284" w14:textId="77777777"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01010D4D"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067F10E"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9774C3" w14:textId="77777777" w:rsidR="0049422B" w:rsidRPr="009967D6"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24"/>
            </w:r>
            <w:r>
              <w:rPr>
                <w:rFonts w:cstheme="minorHAnsi"/>
                <w:color w:val="000000"/>
              </w:rPr>
              <w:t>.</w:t>
            </w:r>
          </w:p>
        </w:tc>
      </w:tr>
      <w:tr w:rsidR="0049422B" w:rsidRPr="00E74797" w14:paraId="35C5CFFB"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49CA916F" w14:textId="77777777" w:rsidR="0049422B" w:rsidRDefault="0049422B" w:rsidP="00953BEB">
            <w:r>
              <w:lastRenderedPageBreak/>
              <w:t>id</w:t>
            </w:r>
          </w:p>
        </w:tc>
        <w:tc>
          <w:tcPr>
            <w:tcW w:w="1431" w:type="pct"/>
          </w:tcPr>
          <w:p w14:paraId="7B3A232A" w14:textId="77777777"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14:paraId="00640C48"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937C9C0"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p w14:paraId="0C4388F2" w14:textId="77777777" w:rsidR="0049422B" w:rsidRPr="00062F53"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3" w:type="pct"/>
          </w:tcPr>
          <w:p w14:paraId="15E9649E" w14:textId="77777777"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25"/>
            </w:r>
            <w:r>
              <w:rPr>
                <w:rFonts w:cstheme="minorHAnsi"/>
                <w:color w:val="000000"/>
              </w:rPr>
              <w:t>.</w:t>
            </w:r>
          </w:p>
        </w:tc>
      </w:tr>
      <w:tr w:rsidR="0049422B" w:rsidRPr="00E74797" w14:paraId="79250566"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0C8A044" w14:textId="77777777" w:rsidR="0049422B" w:rsidRDefault="0049422B" w:rsidP="00953BEB">
            <w:r>
              <w:t>name</w:t>
            </w:r>
          </w:p>
        </w:tc>
        <w:tc>
          <w:tcPr>
            <w:tcW w:w="1431" w:type="pct"/>
          </w:tcPr>
          <w:p w14:paraId="2BB912B7"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14:paraId="760FD14B" w14:textId="77777777"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57DD1548"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7864418"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4EF3DDC" w14:textId="36B43CF0"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A3527">
              <w:rPr>
                <w:rFonts w:cstheme="minorHAnsi"/>
                <w:color w:val="000000"/>
              </w:rPr>
              <w:t xml:space="preserve">This attribute describes the name of the </w:t>
            </w:r>
            <w:r>
              <w:rPr>
                <w:rFonts w:cstheme="minorHAnsi"/>
                <w:color w:val="000000"/>
              </w:rPr>
              <w:t>specified metabase object</w:t>
            </w:r>
            <w:r w:rsidRPr="000A3527">
              <w:rPr>
                <w:rFonts w:cstheme="minorHAnsi"/>
                <w:color w:val="000000"/>
              </w:rPr>
              <w:t>.</w:t>
            </w:r>
            <w:r w:rsidR="00A247D5">
              <w:rPr>
                <w:rFonts w:cstheme="minorHAnsi"/>
                <w:color w:val="000000"/>
              </w:rPr>
              <w:t xml:space="preserve"> This MUST correspond to the name of the corresponding constant definition in the file IIScnfg.h, included in the Windows SDK.  For example, </w:t>
            </w:r>
            <w:r w:rsidR="00A247D5" w:rsidRPr="00A247D5">
              <w:rPr>
                <w:rFonts w:cstheme="minorHAnsi"/>
                <w:i/>
                <w:color w:val="000000"/>
              </w:rPr>
              <w:t>MD_KEY_TYPE</w:t>
            </w:r>
            <w:r w:rsidR="00A247D5">
              <w:rPr>
                <w:rFonts w:cstheme="minorHAnsi"/>
                <w:color w:val="000000"/>
              </w:rPr>
              <w:t>.</w:t>
            </w:r>
          </w:p>
        </w:tc>
      </w:tr>
      <w:tr w:rsidR="0049422B" w:rsidRPr="00E74797" w14:paraId="728CD77B"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C4D0A26" w14:textId="77777777" w:rsidR="0049422B" w:rsidRDefault="0049422B" w:rsidP="00953BEB">
            <w:r>
              <w:t>user_type</w:t>
            </w:r>
          </w:p>
        </w:tc>
        <w:tc>
          <w:tcPr>
            <w:tcW w:w="1431" w:type="pct"/>
          </w:tcPr>
          <w:p w14:paraId="528B2374"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14:paraId="3EDBF634" w14:textId="77777777"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1780F34C"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9026C3F"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CFF8B38" w14:textId="77777777"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Pr>
                <w:rStyle w:val="FootnoteReference"/>
                <w:rFonts w:cstheme="minorHAnsi"/>
                <w:color w:val="000000"/>
              </w:rPr>
              <w:footnoteReference w:id="326"/>
            </w:r>
            <w:r>
              <w:rPr>
                <w:rFonts w:cstheme="minorHAnsi"/>
                <w:color w:val="000000"/>
              </w:rPr>
              <w:t xml:space="preserve">. </w:t>
            </w:r>
          </w:p>
        </w:tc>
      </w:tr>
      <w:tr w:rsidR="0049422B" w:rsidRPr="00E74797" w14:paraId="7C096EA1"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0337881" w14:textId="77777777" w:rsidR="0049422B" w:rsidRDefault="0049422B" w:rsidP="00953BEB">
            <w:r>
              <w:t>data_type</w:t>
            </w:r>
          </w:p>
        </w:tc>
        <w:tc>
          <w:tcPr>
            <w:tcW w:w="1431" w:type="pct"/>
          </w:tcPr>
          <w:p w14:paraId="71A2B936"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14:paraId="0AA85058" w14:textId="77777777"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761F0008"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E51185D"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820592A" w14:textId="77777777"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Pr>
                <w:rFonts w:cstheme="minorHAnsi"/>
                <w:color w:val="000000"/>
              </w:rPr>
              <w:t xml:space="preserve"> of data in the metabase entry</w:t>
            </w:r>
            <w:r>
              <w:rPr>
                <w:rStyle w:val="FootnoteReference"/>
                <w:rFonts w:cstheme="minorHAnsi"/>
                <w:color w:val="000000"/>
              </w:rPr>
              <w:footnoteReference w:id="327"/>
            </w:r>
            <w:r>
              <w:rPr>
                <w:rFonts w:cstheme="minorHAnsi"/>
                <w:color w:val="000000"/>
              </w:rPr>
              <w:t>.</w:t>
            </w:r>
          </w:p>
        </w:tc>
      </w:tr>
      <w:tr w:rsidR="0049422B" w:rsidRPr="00E74797" w14:paraId="5B333C04"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0E6168B" w14:textId="77777777" w:rsidR="0049422B" w:rsidRDefault="0049422B" w:rsidP="00953BEB">
            <w:r>
              <w:t>data</w:t>
            </w:r>
          </w:p>
        </w:tc>
        <w:tc>
          <w:tcPr>
            <w:tcW w:w="1431" w:type="pct"/>
          </w:tcPr>
          <w:p w14:paraId="65FB964E"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14:paraId="7FC216EF"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EntityItemAnySimpleType</w:t>
            </w:r>
          </w:p>
        </w:tc>
        <w:tc>
          <w:tcPr>
            <w:tcW w:w="584" w:type="pct"/>
          </w:tcPr>
          <w:p w14:paraId="53F6BE8B"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0..*</w:t>
            </w:r>
          </w:p>
        </w:tc>
        <w:tc>
          <w:tcPr>
            <w:tcW w:w="386" w:type="pct"/>
          </w:tcPr>
          <w:p w14:paraId="3BF8ADBE"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2E244B" w14:textId="77777777" w:rsidR="0049422B" w:rsidRPr="001A0C2B"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Pr>
                <w:rFonts w:cstheme="minorHAnsi"/>
                <w:color w:val="000000"/>
              </w:rPr>
              <w:t>he specified metabase key</w:t>
            </w:r>
            <w:r>
              <w:rPr>
                <w:rStyle w:val="FootnoteReference"/>
                <w:rFonts w:cstheme="minorHAnsi"/>
                <w:color w:val="000000"/>
              </w:rPr>
              <w:footnoteReference w:id="328"/>
            </w:r>
            <w:r>
              <w:rPr>
                <w:rFonts w:cstheme="minorHAnsi"/>
                <w:color w:val="000000"/>
              </w:rPr>
              <w:t>. This includes property attributes, usertype, datatype number of data entries, and others that can be obtained via the GetAllData method</w:t>
            </w:r>
            <w:r>
              <w:rPr>
                <w:rStyle w:val="FootnoteReference"/>
                <w:rFonts w:cstheme="minorHAnsi"/>
                <w:color w:val="000000"/>
              </w:rPr>
              <w:footnoteReference w:id="329"/>
            </w:r>
            <w:r>
              <w:rPr>
                <w:rFonts w:cstheme="minorHAnsi"/>
                <w:color w:val="000000"/>
              </w:rPr>
              <w:t xml:space="preserve"> </w:t>
            </w:r>
            <w:r w:rsidRPr="009F7431">
              <w:rPr>
                <w:rFonts w:cstheme="minorHAnsi"/>
                <w:color w:val="000000"/>
              </w:rPr>
              <w:t>.</w:t>
            </w:r>
          </w:p>
        </w:tc>
      </w:tr>
    </w:tbl>
    <w:p w14:paraId="57925F6F" w14:textId="77777777" w:rsidR="00953BEB" w:rsidRDefault="00953BEB" w:rsidP="00953BEB"/>
    <w:p w14:paraId="25641A70" w14:textId="77777777" w:rsidR="00953BEB" w:rsidRDefault="00953BEB" w:rsidP="00953BEB"/>
    <w:p w14:paraId="0C5710DC" w14:textId="77777777" w:rsidR="00953BEB" w:rsidRDefault="00953BEB" w:rsidP="00953BEB"/>
    <w:p w14:paraId="032E770E" w14:textId="77777777" w:rsidR="00953BEB" w:rsidRDefault="00953BEB" w:rsidP="00953BEB"/>
    <w:p w14:paraId="289A113B" w14:textId="77777777" w:rsidR="00953BEB" w:rsidRDefault="00953BEB" w:rsidP="00953BEB"/>
    <w:p w14:paraId="3993C04E" w14:textId="77777777" w:rsidR="00953BEB" w:rsidRDefault="00953BEB" w:rsidP="00953BEB"/>
    <w:p w14:paraId="74453FD5" w14:textId="77777777" w:rsidR="00953BEB" w:rsidRPr="009F7431" w:rsidRDefault="00953BEB" w:rsidP="00BE7B76">
      <w:pPr>
        <w:pStyle w:val="Heading2"/>
        <w:numPr>
          <w:ilvl w:val="1"/>
          <w:numId w:val="6"/>
        </w:numPr>
      </w:pPr>
      <w:bookmarkStart w:id="163" w:name="_Toc334363095"/>
      <w:r w:rsidRPr="009F7431">
        <w:lastRenderedPageBreak/>
        <w:t>win-def:process_test</w:t>
      </w:r>
      <w:bookmarkEnd w:id="163"/>
    </w:p>
    <w:p w14:paraId="1FAEC3DE" w14:textId="77777777" w:rsidR="00953BEB" w:rsidRDefault="00953BEB" w:rsidP="00953BEB">
      <w:r w:rsidRPr="009F7431">
        <w:t xml:space="preserve">The </w:t>
      </w:r>
      <w:r w:rsidRPr="009F7431">
        <w:rPr>
          <w:rFonts w:ascii="Courier New" w:hAnsi="Courier New" w:cs="Courier New"/>
        </w:rPr>
        <w:t xml:space="preserve">process_test </w:t>
      </w:r>
      <w:r w:rsidRPr="009F7431">
        <w:t>is used to make assertions about information found in Windows processes</w:t>
      </w:r>
      <w:r w:rsidR="009F7431" w:rsidRPr="009F7431">
        <w:rPr>
          <w:rStyle w:val="FootnoteReference"/>
        </w:rPr>
        <w:footnoteReference w:id="330"/>
      </w:r>
      <w:r w:rsidR="009F7431" w:rsidRPr="009F7431">
        <w:t xml:space="preserve">. </w:t>
      </w:r>
      <w:r w:rsidRPr="009F7431">
        <w:rPr>
          <w:rFonts w:cstheme="minorHAnsi"/>
        </w:rPr>
        <w:t>T</w:t>
      </w:r>
      <w:r w:rsidRPr="009F7431">
        <w:t xml:space="preserve">he </w:t>
      </w:r>
      <w:r w:rsidRPr="009F7431">
        <w:rPr>
          <w:rFonts w:ascii="Courier New" w:hAnsi="Courier New" w:cs="Courier New"/>
        </w:rPr>
        <w:t>process</w:t>
      </w:r>
      <w:r w:rsidRPr="009F7431">
        <w:rPr>
          <w:rFonts w:ascii="Courier New" w:hAnsi="Courier New"/>
        </w:rPr>
        <w:t>_test</w:t>
      </w:r>
      <w:r w:rsidRPr="009F7431">
        <w:t xml:space="preserve"> MUST reference one </w:t>
      </w:r>
      <w:r w:rsidRPr="009F7431">
        <w:rPr>
          <w:rFonts w:ascii="Courier New" w:hAnsi="Courier New" w:cs="Courier New"/>
        </w:rPr>
        <w:t>process</w:t>
      </w:r>
      <w:r w:rsidRPr="00DE6F69">
        <w:rPr>
          <w:rFonts w:ascii="Courier New" w:hAnsi="Courier New"/>
        </w:rPr>
        <w:t>_object</w:t>
      </w:r>
      <w:r w:rsidRPr="009F7431">
        <w:t xml:space="preserve"> and zero or more </w:t>
      </w:r>
      <w:r w:rsidRPr="009F7431">
        <w:rPr>
          <w:rFonts w:ascii="Courier New" w:hAnsi="Courier New" w:cs="Courier New"/>
        </w:rPr>
        <w:t>process</w:t>
      </w:r>
      <w:r w:rsidRPr="00DE6F69">
        <w:rPr>
          <w:rFonts w:ascii="Courier New" w:hAnsi="Courier New"/>
        </w:rPr>
        <w:t>_states</w:t>
      </w:r>
      <w:r w:rsidRPr="009F7431">
        <w:t>.</w:t>
      </w:r>
      <w:r>
        <w:t xml:space="preserve"> </w:t>
      </w:r>
      <w:r>
        <w:br/>
      </w:r>
      <w:r w:rsidR="00B07B9C">
        <w:object w:dxaOrig="6347" w:dyaOrig="3597" w14:anchorId="267885CC">
          <v:shape id="_x0000_i1101" type="#_x0000_t75" style="width:317pt;height:180pt" o:ole="">
            <v:imagedata r:id="rId165" o:title=""/>
          </v:shape>
          <o:OLEObject Type="Embed" ProgID="Visio.Drawing.11" ShapeID="_x0000_i1101" DrawAspect="Content" ObjectID="_1408543198" r:id="rId166"/>
        </w:object>
      </w:r>
    </w:p>
    <w:p w14:paraId="0E9CEE4C" w14:textId="77777777" w:rsidR="00953BEB" w:rsidRPr="00E47A68" w:rsidRDefault="00953BEB" w:rsidP="00E47A68">
      <w:pPr>
        <w:pStyle w:val="Heading3"/>
        <w:numPr>
          <w:ilvl w:val="2"/>
          <w:numId w:val="6"/>
        </w:numPr>
        <w:rPr>
          <w:rStyle w:val="Emphasis"/>
          <w:i w:val="0"/>
        </w:rPr>
      </w:pPr>
      <w:bookmarkStart w:id="164" w:name="_Toc334363096"/>
      <w:commentRangeStart w:id="165"/>
      <w:r w:rsidRPr="00E47A68">
        <w:rPr>
          <w:rStyle w:val="Emphasis"/>
          <w:i w:val="0"/>
        </w:rPr>
        <w:t>Known Supported Platforms</w:t>
      </w:r>
      <w:commentRangeEnd w:id="165"/>
      <w:r>
        <w:rPr>
          <w:rStyle w:val="CommentReference"/>
          <w:b w:val="0"/>
          <w:bCs w:val="0"/>
        </w:rPr>
        <w:commentReference w:id="165"/>
      </w:r>
      <w:bookmarkEnd w:id="164"/>
    </w:p>
    <w:p w14:paraId="356E9A80" w14:textId="77777777" w:rsidR="00953BEB" w:rsidRDefault="00953BEB" w:rsidP="00BE7B76">
      <w:pPr>
        <w:pStyle w:val="ListParagraph"/>
        <w:numPr>
          <w:ilvl w:val="0"/>
          <w:numId w:val="3"/>
        </w:numPr>
      </w:pPr>
      <w:r>
        <w:t>Windows XP</w:t>
      </w:r>
    </w:p>
    <w:p w14:paraId="6F29DF83" w14:textId="77777777" w:rsidR="00953BEB" w:rsidRDefault="00953BEB" w:rsidP="00BE7B76">
      <w:pPr>
        <w:pStyle w:val="ListParagraph"/>
        <w:numPr>
          <w:ilvl w:val="0"/>
          <w:numId w:val="3"/>
        </w:numPr>
      </w:pPr>
      <w:r>
        <w:t>Windows Vista</w:t>
      </w:r>
    </w:p>
    <w:p w14:paraId="34709B94" w14:textId="77777777" w:rsidR="00953BEB" w:rsidRPr="00CD0931" w:rsidRDefault="00953BEB" w:rsidP="00BE7B76">
      <w:pPr>
        <w:pStyle w:val="ListParagraph"/>
        <w:numPr>
          <w:ilvl w:val="0"/>
          <w:numId w:val="3"/>
        </w:numPr>
      </w:pPr>
      <w:r>
        <w:t>Windows 7</w:t>
      </w:r>
    </w:p>
    <w:p w14:paraId="5F0D4153" w14:textId="77777777" w:rsidR="00953BEB" w:rsidRDefault="00953BEB" w:rsidP="00BE7B76">
      <w:pPr>
        <w:pStyle w:val="Heading2"/>
        <w:numPr>
          <w:ilvl w:val="1"/>
          <w:numId w:val="6"/>
        </w:numPr>
      </w:pPr>
      <w:bookmarkStart w:id="166" w:name="_Toc334363097"/>
      <w:r>
        <w:t>win-def:process_object</w:t>
      </w:r>
      <w:bookmarkEnd w:id="166"/>
      <w:r w:rsidDel="00341AB3">
        <w:t xml:space="preserve"> </w:t>
      </w:r>
    </w:p>
    <w:p w14:paraId="1A8FEEB6" w14:textId="77777777" w:rsidR="00953BEB" w:rsidRPr="005D2804" w:rsidRDefault="00953BEB" w:rsidP="00953BEB">
      <w:pPr>
        <w:shd w:val="clear" w:color="auto" w:fill="FFFFFF" w:themeFill="background1"/>
      </w:pPr>
      <w:r w:rsidRPr="005D2804">
        <w:t xml:space="preserve">The </w:t>
      </w:r>
      <w:r>
        <w:rPr>
          <w:rFonts w:ascii="Courier New" w:hAnsi="Courier New" w:cs="Courier New"/>
        </w:rPr>
        <w:t>process</w:t>
      </w:r>
      <w:r w:rsidRPr="005D2804">
        <w:rPr>
          <w:rFonts w:ascii="Courier New" w:hAnsi="Courier New" w:cs="Courier New"/>
        </w:rPr>
        <w:t>_object</w:t>
      </w:r>
      <w:r w:rsidRPr="005D2804">
        <w:t xml:space="preserve"> construct defines the applicable </w:t>
      </w:r>
      <w:r>
        <w:t xml:space="preserve">process </w:t>
      </w:r>
      <w:r w:rsidRPr="005D2804">
        <w:t xml:space="preserve">information that should be collected and represented as </w:t>
      </w:r>
      <w:r>
        <w:rPr>
          <w:rFonts w:ascii="Courier New" w:hAnsi="Courier New" w:cs="Courier New"/>
        </w:rPr>
        <w:t>process</w:t>
      </w:r>
      <w:r w:rsidRPr="005D2804">
        <w:rPr>
          <w:rFonts w:ascii="Courier New" w:hAnsi="Courier New" w:cs="Courier New"/>
        </w:rPr>
        <w:t>_items</w:t>
      </w:r>
      <w:r w:rsidRPr="005D2804">
        <w:t xml:space="preserve">. </w:t>
      </w:r>
    </w:p>
    <w:p w14:paraId="1EC582A1" w14:textId="77777777" w:rsidR="00953BEB" w:rsidRDefault="00B07B9C" w:rsidP="00953BEB">
      <w:r>
        <w:object w:dxaOrig="5709" w:dyaOrig="3966" w14:anchorId="78B19FE0">
          <v:shape id="_x0000_i1102" type="#_x0000_t75" style="width:283pt;height:197pt" o:ole="">
            <v:imagedata r:id="rId167" o:title=""/>
          </v:shape>
          <o:OLEObject Type="Embed" ProgID="Visio.Drawing.11" ShapeID="_x0000_i1102" DrawAspect="Content" ObjectID="_1408543199" r:id="rId168"/>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953BEB" w14:paraId="50551552"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14:paraId="1A310B0B" w14:textId="77777777" w:rsidR="00953BEB" w:rsidRDefault="00953BEB" w:rsidP="00953BEB">
            <w:pPr>
              <w:jc w:val="center"/>
              <w:rPr>
                <w:b w:val="0"/>
                <w:bCs w:val="0"/>
              </w:rPr>
            </w:pPr>
            <w:r>
              <w:t>Property</w:t>
            </w:r>
          </w:p>
        </w:tc>
        <w:tc>
          <w:tcPr>
            <w:tcW w:w="1585" w:type="pct"/>
          </w:tcPr>
          <w:p w14:paraId="6681737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14:paraId="0F36BD1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14:paraId="42004184"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14:paraId="1EDE46F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904E9E1"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14:paraId="6B1FCF57" w14:textId="77777777" w:rsidR="00953BEB" w:rsidRDefault="00953BEB" w:rsidP="00953BEB">
            <w:r>
              <w:lastRenderedPageBreak/>
              <w:t>set</w:t>
            </w:r>
          </w:p>
        </w:tc>
        <w:tc>
          <w:tcPr>
            <w:tcW w:w="1585" w:type="pct"/>
          </w:tcPr>
          <w:p w14:paraId="3E6233A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14:paraId="5864F2B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33C0879D"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14:paraId="7C1F54C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634E48">
              <w:t>.</w:t>
            </w:r>
          </w:p>
        </w:tc>
      </w:tr>
      <w:tr w:rsidR="00953BEB" w:rsidRPr="009F2226" w14:paraId="502B2F9E" w14:textId="77777777" w:rsidTr="00953BEB">
        <w:tc>
          <w:tcPr>
            <w:cnfStyle w:val="001000000000" w:firstRow="0" w:lastRow="0" w:firstColumn="1" w:lastColumn="0" w:oddVBand="0" w:evenVBand="0" w:oddHBand="0" w:evenHBand="0" w:firstRowFirstColumn="0" w:firstRowLastColumn="0" w:lastRowFirstColumn="0" w:lastRowLastColumn="0"/>
            <w:tcW w:w="823" w:type="pct"/>
          </w:tcPr>
          <w:p w14:paraId="2C8D3993" w14:textId="77777777" w:rsidR="00953BEB" w:rsidRPr="009676C4" w:rsidRDefault="00953BEB" w:rsidP="00953BEB">
            <w:r>
              <w:t>command_line</w:t>
            </w:r>
          </w:p>
        </w:tc>
        <w:tc>
          <w:tcPr>
            <w:tcW w:w="1585" w:type="pct"/>
          </w:tcPr>
          <w:p w14:paraId="40E69844"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696C36B4"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14:paraId="777B7499"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56351049"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14:paraId="4CBEA05A" w14:textId="77777777" w:rsidR="00953BE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93A61">
              <w:rPr>
                <w:rFonts w:cstheme="minorHAnsi"/>
                <w:color w:val="000000"/>
              </w:rPr>
              <w:t>The string used to start the process</w:t>
            </w:r>
            <w:r w:rsidR="00354CDE">
              <w:rPr>
                <w:rStyle w:val="FootnoteReference"/>
                <w:rFonts w:cstheme="minorHAnsi"/>
                <w:color w:val="000000"/>
              </w:rPr>
              <w:footnoteReference w:id="331"/>
            </w:r>
            <w:r>
              <w:rPr>
                <w:rFonts w:cstheme="minorHAnsi"/>
                <w:color w:val="000000"/>
              </w:rPr>
              <w:t>.</w:t>
            </w:r>
          </w:p>
          <w:p w14:paraId="481A82BF" w14:textId="77777777" w:rsidR="00F343A8"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C16C25D" w14:textId="77777777" w:rsidR="00F343A8" w:rsidRPr="009967D6"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343A8">
              <w:rPr>
                <w:rFonts w:cstheme="minorHAnsi"/>
                <w:color w:val="000000"/>
              </w:rPr>
              <w:t>This includes any parameters that are part of the command line.</w:t>
            </w:r>
          </w:p>
        </w:tc>
      </w:tr>
      <w:tr w:rsidR="00953BEB" w:rsidRPr="009F2226" w14:paraId="6A7A4804"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14:paraId="23CEA554" w14:textId="77777777" w:rsidR="00953BEB" w:rsidRPr="009F7431" w:rsidRDefault="00953BEB" w:rsidP="00953BEB">
            <w:r w:rsidRPr="009F7431">
              <w:t>filter</w:t>
            </w:r>
          </w:p>
        </w:tc>
        <w:tc>
          <w:tcPr>
            <w:tcW w:w="1585" w:type="pct"/>
          </w:tcPr>
          <w:p w14:paraId="49A954B1"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 xml:space="preserve">oval-def:filter </w:t>
            </w:r>
            <w:r w:rsidR="00F22018">
              <w:t>[2]</w:t>
            </w:r>
          </w:p>
        </w:tc>
        <w:tc>
          <w:tcPr>
            <w:tcW w:w="660" w:type="pct"/>
          </w:tcPr>
          <w:p w14:paraId="0022E797"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14:paraId="561B44CD"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54" w:type="pct"/>
          </w:tcPr>
          <w:p w14:paraId="6F2B481C"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Pr="009F7431">
              <w:rPr>
                <w:rFonts w:ascii="Courier New" w:hAnsi="Courier New" w:cs="Courier New"/>
              </w:rPr>
              <w:t>process_items</w:t>
            </w:r>
            <w:r w:rsidRPr="009F7431">
              <w:t xml:space="preserve"> </w:t>
            </w:r>
            <w:r w:rsidR="00420ACA">
              <w:rPr>
                <w:rFonts w:cstheme="minorHAnsi"/>
              </w:rPr>
              <w:t>from the set of</w:t>
            </w:r>
            <w:r w:rsidRPr="009F7431">
              <w:rPr>
                <w:rFonts w:cstheme="minorHAnsi"/>
              </w:rPr>
              <w:t xml:space="preserve"> </w:t>
            </w:r>
            <w:r w:rsidRPr="009F7431">
              <w:rPr>
                <w:rFonts w:ascii="Courier New" w:hAnsi="Courier New" w:cs="Courier New"/>
              </w:rPr>
              <w:t>process_items</w:t>
            </w:r>
            <w:r w:rsidRPr="009F7431">
              <w:t xml:space="preserve"> </w:t>
            </w:r>
            <w:r w:rsidRPr="009F7431">
              <w:rPr>
                <w:rFonts w:cstheme="minorHAnsi"/>
              </w:rPr>
              <w:t xml:space="preserve">collected by a </w:t>
            </w:r>
            <w:r w:rsidRPr="009F7431">
              <w:rPr>
                <w:rFonts w:ascii="Courier New" w:hAnsi="Courier New" w:cs="Courier New"/>
              </w:rPr>
              <w:t>process _object</w:t>
            </w:r>
            <w:r w:rsidRPr="009F7431">
              <w:rPr>
                <w:rFonts w:cstheme="minorHAnsi"/>
              </w:rPr>
              <w:t xml:space="preserve">.  Please see the OVAL Language Specification </w:t>
            </w:r>
            <w:r w:rsidR="00F22018">
              <w:rPr>
                <w:rFonts w:cstheme="minorHAnsi"/>
              </w:rPr>
              <w:t>[2]</w:t>
            </w:r>
            <w:r w:rsidRPr="009F7431">
              <w:rPr>
                <w:rFonts w:cstheme="minorHAnsi"/>
              </w:rPr>
              <w:t xml:space="preserve"> for additional information.</w:t>
            </w:r>
          </w:p>
        </w:tc>
      </w:tr>
    </w:tbl>
    <w:p w14:paraId="7029A661" w14:textId="77777777" w:rsidR="00953BEB" w:rsidRDefault="00953BEB" w:rsidP="00953BEB"/>
    <w:p w14:paraId="08E0CAC8" w14:textId="77777777" w:rsidR="00953BEB" w:rsidRDefault="00953BEB" w:rsidP="00BE7B76">
      <w:pPr>
        <w:pStyle w:val="Heading2"/>
        <w:numPr>
          <w:ilvl w:val="1"/>
          <w:numId w:val="6"/>
        </w:numPr>
      </w:pPr>
      <w:bookmarkStart w:id="167" w:name="_Toc334363098"/>
      <w:r>
        <w:t>win-def:process_state</w:t>
      </w:r>
      <w:bookmarkEnd w:id="167"/>
    </w:p>
    <w:p w14:paraId="32D011BB" w14:textId="77777777" w:rsidR="00953BEB" w:rsidRPr="007863BA" w:rsidRDefault="00953BEB" w:rsidP="00953BEB">
      <w:r w:rsidRPr="005D2804">
        <w:t xml:space="preserve">The </w:t>
      </w:r>
      <w:r>
        <w:rPr>
          <w:rFonts w:ascii="Courier New" w:hAnsi="Courier New"/>
        </w:rPr>
        <w:t>process</w:t>
      </w:r>
      <w:r w:rsidRPr="00DE6F69">
        <w:rPr>
          <w:rFonts w:ascii="Courier New" w:hAnsi="Courier New"/>
        </w:rPr>
        <w:t>_state</w:t>
      </w:r>
      <w:r w:rsidRPr="005D2804">
        <w:t xml:space="preserve"> construct </w:t>
      </w:r>
      <w:r>
        <w:t xml:space="preserve">is used by a </w:t>
      </w:r>
      <w:r>
        <w:rPr>
          <w:rFonts w:ascii="Courier New" w:hAnsi="Courier New"/>
        </w:rPr>
        <w:t>process_t</w:t>
      </w:r>
      <w:r w:rsidRPr="00DE6F69">
        <w:rPr>
          <w:rFonts w:ascii="Courier New" w:hAnsi="Courier New"/>
        </w:rPr>
        <w:t>est</w:t>
      </w:r>
      <w:r w:rsidRPr="005D2804">
        <w:t xml:space="preserve"> to outline information </w:t>
      </w:r>
      <w:r w:rsidR="009F7431">
        <w:t>about Windows processes</w:t>
      </w:r>
      <w:r w:rsidR="009F7431" w:rsidRPr="009F7431">
        <w:rPr>
          <w:rStyle w:val="FootnoteReference"/>
        </w:rPr>
        <w:footnoteReference w:id="332"/>
      </w:r>
      <w:r w:rsidR="009F7431" w:rsidRPr="009F7431">
        <w:t xml:space="preserve">. </w:t>
      </w:r>
      <w:r>
        <w:t xml:space="preserve"> By hitting CTRL-ALT-DELETE and clicking </w:t>
      </w:r>
      <w:r w:rsidR="00336F22">
        <w:t>"</w:t>
      </w:r>
      <w:r>
        <w:t>Start Task Manager,</w:t>
      </w:r>
      <w:r w:rsidR="00336F22">
        <w:t>"</w:t>
      </w:r>
      <w:r>
        <w:t xml:space="preserve"> a system administrator can view th</w:t>
      </w:r>
      <w:r w:rsidR="009F7431">
        <w:t>e contents of the properties specified here</w:t>
      </w:r>
      <w:r>
        <w:t xml:space="preserve">. If they are not shown, go to View-&gt;Select Columns… and select the fields corresponding to the </w:t>
      </w:r>
      <w:r w:rsidR="00336F22">
        <w:t>"</w:t>
      </w:r>
      <w:r>
        <w:t>alternate names</w:t>
      </w:r>
      <w:r w:rsidR="00336F22">
        <w:t>"</w:t>
      </w:r>
      <w:r>
        <w:t xml:space="preserve"> mentioned here.</w:t>
      </w:r>
    </w:p>
    <w:p w14:paraId="7344F9D0" w14:textId="77777777" w:rsidR="00953BEB" w:rsidRDefault="0058334A" w:rsidP="00953BEB">
      <w:r>
        <w:object w:dxaOrig="3705" w:dyaOrig="3529" w14:anchorId="514F3A20">
          <v:shape id="_x0000_i1103" type="#_x0000_t75" style="width:186pt;height:175pt" o:ole="">
            <v:imagedata r:id="rId169" o:title=""/>
          </v:shape>
          <o:OLEObject Type="Embed" ProgID="Visio.Drawing.11" ShapeID="_x0000_i1103" DrawAspect="Content" ObjectID="_1408543200" r:id="rId170"/>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55EF1806"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8309A52" w14:textId="77777777" w:rsidR="00953BEB" w:rsidRDefault="00953BEB" w:rsidP="00953BEB">
            <w:pPr>
              <w:jc w:val="center"/>
              <w:rPr>
                <w:b w:val="0"/>
                <w:bCs w:val="0"/>
              </w:rPr>
            </w:pPr>
            <w:r w:rsidDel="00C858A5">
              <w:t xml:space="preserve"> </w:t>
            </w:r>
            <w:r>
              <w:t>Property</w:t>
            </w:r>
          </w:p>
        </w:tc>
        <w:tc>
          <w:tcPr>
            <w:tcW w:w="1431" w:type="pct"/>
          </w:tcPr>
          <w:p w14:paraId="3B9D1C1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54AC80B"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0E8F7E1"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347A612F"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14:paraId="6CF001C0"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07970C0" w14:textId="77777777" w:rsidR="00953BEB" w:rsidRDefault="00953BEB" w:rsidP="00953BEB">
            <w:r>
              <w:t>command_line</w:t>
            </w:r>
          </w:p>
        </w:tc>
        <w:tc>
          <w:tcPr>
            <w:tcW w:w="1431" w:type="pct"/>
          </w:tcPr>
          <w:p w14:paraId="5DE75608"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0EDC5A69"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3685180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AF7B2FD"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B9A63B5" w14:textId="77777777" w:rsidR="00953BEB" w:rsidRPr="009967D6" w:rsidRDefault="00330470" w:rsidP="0033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Line. </w:t>
            </w:r>
            <w:r w:rsidR="00725D4E">
              <w:rPr>
                <w:rFonts w:cstheme="minorHAnsi"/>
                <w:color w:val="000000"/>
              </w:rPr>
              <w:t>Th</w:t>
            </w:r>
            <w:r>
              <w:rPr>
                <w:rFonts w:cstheme="minorHAnsi"/>
                <w:color w:val="000000"/>
              </w:rPr>
              <w:t>e string used to start the process</w:t>
            </w:r>
            <w:r w:rsidR="00DC2D13">
              <w:rPr>
                <w:rStyle w:val="FootnoteReference"/>
                <w:rFonts w:cstheme="minorHAnsi"/>
                <w:color w:val="000000"/>
              </w:rPr>
              <w:footnoteReference w:id="333"/>
            </w:r>
            <w:r>
              <w:rPr>
                <w:rFonts w:cstheme="minorHAnsi"/>
                <w:color w:val="000000"/>
              </w:rPr>
              <w:t>. This includes any parameters that are part of the command line.</w:t>
            </w:r>
          </w:p>
        </w:tc>
      </w:tr>
      <w:tr w:rsidR="00953BEB" w:rsidRPr="00E74797" w14:paraId="01E5C1D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4E800B46" w14:textId="77777777" w:rsidR="00953BEB" w:rsidRDefault="00953BEB" w:rsidP="00953BEB">
            <w:r>
              <w:t>pid</w:t>
            </w:r>
          </w:p>
        </w:tc>
        <w:tc>
          <w:tcPr>
            <w:tcW w:w="1431" w:type="pct"/>
          </w:tcPr>
          <w:p w14:paraId="213D6542"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4B624CD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52BF42F"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437B80"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953BEB" w:rsidRPr="00E74797" w14:paraId="5848E3B0"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649C42B" w14:textId="77777777" w:rsidR="00953BEB" w:rsidRDefault="00953BEB" w:rsidP="00953BEB">
            <w:r>
              <w:t>ppid</w:t>
            </w:r>
          </w:p>
        </w:tc>
        <w:tc>
          <w:tcPr>
            <w:tcW w:w="1431" w:type="pct"/>
          </w:tcPr>
          <w:p w14:paraId="36F7A3E1"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14:paraId="5556BBB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B6B3DA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2A27E2"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953BEB" w:rsidRPr="00E74797" w14:paraId="793D968E"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7F53C7ED" w14:textId="77777777" w:rsidR="00953BEB" w:rsidRDefault="00953BEB" w:rsidP="00953BEB">
            <w:r>
              <w:t>priority</w:t>
            </w:r>
          </w:p>
        </w:tc>
        <w:tc>
          <w:tcPr>
            <w:tcW w:w="1431" w:type="pct"/>
          </w:tcPr>
          <w:p w14:paraId="4C29CC01"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7A841468"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380FD603"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2921139"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8AB9345"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953BEB" w:rsidRPr="00E74797" w14:paraId="22C412D3"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AC5B348" w14:textId="77777777" w:rsidR="00953BEB" w:rsidRDefault="00953BEB" w:rsidP="00953BEB">
            <w:r>
              <w:t>image_path</w:t>
            </w:r>
          </w:p>
        </w:tc>
        <w:tc>
          <w:tcPr>
            <w:tcW w:w="1431" w:type="pct"/>
          </w:tcPr>
          <w:p w14:paraId="1D7BA800"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2BE8CF7C"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1D6C8677"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76F427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255DB1F"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w:t>
            </w:r>
            <w:r w:rsidR="00336F22">
              <w:rPr>
                <w:rFonts w:cstheme="minorHAnsi"/>
                <w:color w:val="000000"/>
              </w:rPr>
              <w:t>"</w:t>
            </w:r>
            <w:r>
              <w:rPr>
                <w:rFonts w:cstheme="minorHAnsi"/>
                <w:color w:val="000000"/>
              </w:rPr>
              <w:t>Image Name</w:t>
            </w:r>
            <w:r w:rsidR="00336F22">
              <w:rPr>
                <w:rFonts w:cstheme="minorHAnsi"/>
                <w:color w:val="000000"/>
              </w:rPr>
              <w:t>"</w:t>
            </w:r>
            <w:r>
              <w:rPr>
                <w:rFonts w:cstheme="minorHAnsi"/>
                <w:color w:val="000000"/>
              </w:rPr>
              <w:t xml:space="preserve"> does not contain the </w:t>
            </w:r>
            <w:r w:rsidR="00336F22">
              <w:rPr>
                <w:rFonts w:cstheme="minorHAnsi"/>
                <w:color w:val="000000"/>
              </w:rPr>
              <w:t>"</w:t>
            </w:r>
            <w:r>
              <w:rPr>
                <w:rFonts w:cstheme="minorHAnsi"/>
                <w:color w:val="000000"/>
              </w:rPr>
              <w:t>* 32</w:t>
            </w:r>
            <w:r w:rsidR="00336F22">
              <w:rPr>
                <w:rFonts w:cstheme="minorHAnsi"/>
                <w:color w:val="000000"/>
              </w:rPr>
              <w:t>"</w:t>
            </w:r>
            <w:r>
              <w:rPr>
                <w:rFonts w:cstheme="minorHAnsi"/>
                <w:color w:val="000000"/>
              </w:rPr>
              <w:t xml:space="preserve"> part of the name.</w:t>
            </w:r>
          </w:p>
        </w:tc>
      </w:tr>
      <w:tr w:rsidR="00953BEB" w:rsidRPr="00E74797" w14:paraId="5BEDF952"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5712E4F8" w14:textId="77777777" w:rsidR="00953BEB" w:rsidRDefault="00953BEB" w:rsidP="00953BEB">
            <w:r>
              <w:t>current_dir</w:t>
            </w:r>
          </w:p>
        </w:tc>
        <w:tc>
          <w:tcPr>
            <w:tcW w:w="1431" w:type="pct"/>
          </w:tcPr>
          <w:p w14:paraId="0AE6E067"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563B8EE2"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45E5482C"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0E922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20AD284" w14:textId="77777777" w:rsidR="00243C50"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14:paraId="643AE9B1" w14:textId="77777777" w:rsidR="00243C50" w:rsidRDefault="00243C5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324200A" w14:textId="77777777" w:rsidR="00953BEB" w:rsidRPr="001A0C2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other words, if y.exe was found in path x:\, then </w:t>
            </w:r>
            <w:r>
              <w:rPr>
                <w:rFonts w:cstheme="minorHAnsi"/>
                <w:color w:val="000000"/>
              </w:rPr>
              <w:lastRenderedPageBreak/>
              <w:t>image_path would return y.exe and current_dir would return x:\. Image Path Name returns x:\y.exe in Task Manager.</w:t>
            </w:r>
          </w:p>
        </w:tc>
      </w:tr>
    </w:tbl>
    <w:p w14:paraId="5382A8E3" w14:textId="77777777" w:rsidR="00953BEB" w:rsidRDefault="00953BEB" w:rsidP="00953BEB"/>
    <w:p w14:paraId="5695EE18" w14:textId="77777777" w:rsidR="00953BEB" w:rsidRPr="008B05C1" w:rsidRDefault="00953BEB" w:rsidP="00BE7B76">
      <w:pPr>
        <w:pStyle w:val="Heading2"/>
        <w:numPr>
          <w:ilvl w:val="1"/>
          <w:numId w:val="6"/>
        </w:numPr>
      </w:pPr>
      <w:bookmarkStart w:id="168" w:name="_Toc334363099"/>
      <w:r w:rsidRPr="008B05C1">
        <w:t>win-sc:</w:t>
      </w:r>
      <w:r>
        <w:t>process_item</w:t>
      </w:r>
      <w:bookmarkEnd w:id="168"/>
    </w:p>
    <w:p w14:paraId="50DC028F" w14:textId="77777777" w:rsidR="00725D4E" w:rsidRPr="007863BA" w:rsidRDefault="00953BEB" w:rsidP="00725D4E">
      <w:r w:rsidRPr="009156DE">
        <w:rPr>
          <w:rFonts w:cstheme="minorHAnsi"/>
          <w:color w:val="000000"/>
        </w:rPr>
        <w:t xml:space="preserve">The </w:t>
      </w:r>
      <w:r>
        <w:rPr>
          <w:rFonts w:ascii="Courier New" w:hAnsi="Courier New" w:cs="Courier New"/>
          <w:color w:val="000000"/>
        </w:rPr>
        <w:t>process_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Windows processes</w:t>
      </w:r>
      <w:r w:rsidR="00725D4E" w:rsidRPr="009F7431">
        <w:rPr>
          <w:rStyle w:val="FootnoteReference"/>
        </w:rPr>
        <w:footnoteReference w:id="334"/>
      </w:r>
      <w:r w:rsidR="00725D4E" w:rsidRPr="009F7431">
        <w:t xml:space="preserve">. </w:t>
      </w:r>
      <w:r w:rsidR="00725D4E">
        <w:t xml:space="preserve"> By hitting CTRL-ALT-DELETE and clicking "Start Task Manager," a system administrator can view the contents of most of the properties specified here (not including command line). If they are not shown, go to View-&gt;Select Columns… and select the fields corresponding to the "alternate names" mentioned here.</w:t>
      </w:r>
    </w:p>
    <w:p w14:paraId="235AFABF" w14:textId="77777777" w:rsidR="00953BEB" w:rsidRDefault="003F06A7" w:rsidP="00953BEB">
      <w:r>
        <w:object w:dxaOrig="3576" w:dyaOrig="2881" w14:anchorId="6775D13D">
          <v:shape id="_x0000_i1104" type="#_x0000_t75" style="width:180pt;height:2in" o:ole="">
            <v:imagedata r:id="rId171" o:title=""/>
          </v:shape>
          <o:OLEObject Type="Embed" ProgID="Visio.Drawing.11" ShapeID="_x0000_i1104" DrawAspect="Content" ObjectID="_1408543201" r:id="rId17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48CA16A8"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4524035" w14:textId="77777777" w:rsidR="00953BEB" w:rsidRDefault="00953BEB" w:rsidP="00953BEB">
            <w:pPr>
              <w:jc w:val="center"/>
              <w:rPr>
                <w:b w:val="0"/>
                <w:bCs w:val="0"/>
              </w:rPr>
            </w:pPr>
            <w:r>
              <w:t>Property</w:t>
            </w:r>
          </w:p>
        </w:tc>
        <w:tc>
          <w:tcPr>
            <w:tcW w:w="1431" w:type="pct"/>
          </w:tcPr>
          <w:p w14:paraId="127634C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5BD2A18F"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3A8CD5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7F2CDB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25D4E" w:rsidRPr="00E74797" w14:paraId="2BC6AB3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BD40194" w14:textId="77777777" w:rsidR="00725D4E" w:rsidRDefault="00725D4E" w:rsidP="00953BEB">
            <w:r>
              <w:t>command_line</w:t>
            </w:r>
          </w:p>
        </w:tc>
        <w:tc>
          <w:tcPr>
            <w:tcW w:w="1431" w:type="pct"/>
          </w:tcPr>
          <w:p w14:paraId="5F4D365F" w14:textId="77777777"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14:paraId="302BCFC7" w14:textId="77777777"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1BCEC309"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1CFD85"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36BB93" w14:textId="77777777" w:rsidR="00725D4E" w:rsidRPr="009967D6" w:rsidRDefault="00330470"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Alternate name: Command Line. The string used to start the process</w:t>
            </w:r>
            <w:r w:rsidR="00FC7FD8">
              <w:rPr>
                <w:rStyle w:val="FootnoteReference"/>
                <w:rFonts w:cstheme="minorHAnsi"/>
                <w:color w:val="000000"/>
              </w:rPr>
              <w:footnoteReference w:id="335"/>
            </w:r>
            <w:r>
              <w:rPr>
                <w:rFonts w:cstheme="minorHAnsi"/>
                <w:color w:val="000000"/>
              </w:rPr>
              <w:t>. This includes any parameters that are part of the command line.</w:t>
            </w:r>
          </w:p>
        </w:tc>
      </w:tr>
      <w:tr w:rsidR="00725D4E" w:rsidRPr="00E74797" w14:paraId="4FFE8D71"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7FA3AC14" w14:textId="77777777" w:rsidR="00725D4E" w:rsidRDefault="00725D4E" w:rsidP="00953BEB">
            <w:r>
              <w:t>pid</w:t>
            </w:r>
          </w:p>
        </w:tc>
        <w:tc>
          <w:tcPr>
            <w:tcW w:w="1431" w:type="pct"/>
          </w:tcPr>
          <w:p w14:paraId="450D8911" w14:textId="77777777"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14:paraId="335034E8"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70A790E" w14:textId="77777777" w:rsidR="00725D4E" w:rsidRPr="00E74797"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7D2E095" w14:textId="77777777"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725D4E" w:rsidRPr="00E74797" w14:paraId="59E7C4C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38515AB" w14:textId="77777777" w:rsidR="00725D4E" w:rsidRDefault="00725D4E" w:rsidP="00953BEB">
            <w:r>
              <w:t>ppid</w:t>
            </w:r>
          </w:p>
        </w:tc>
        <w:tc>
          <w:tcPr>
            <w:tcW w:w="1431" w:type="pct"/>
          </w:tcPr>
          <w:p w14:paraId="539D375B" w14:textId="77777777"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14:paraId="5161902C"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6E4DA54"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4988309" w14:textId="77777777"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725D4E" w:rsidRPr="00E74797" w14:paraId="79F97029"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2B754F07" w14:textId="77777777" w:rsidR="00725D4E" w:rsidRDefault="00725D4E" w:rsidP="00953BEB">
            <w:r>
              <w:t>priority</w:t>
            </w:r>
          </w:p>
        </w:tc>
        <w:tc>
          <w:tcPr>
            <w:tcW w:w="1431" w:type="pct"/>
          </w:tcPr>
          <w:p w14:paraId="4E658A9F" w14:textId="77777777"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14:paraId="2883CFC1" w14:textId="77777777"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63C5D85B"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80A1292"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5773A03" w14:textId="77777777"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725D4E" w:rsidRPr="00E74797" w14:paraId="1EE19FAD"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150C476" w14:textId="77777777" w:rsidR="00725D4E" w:rsidRDefault="00725D4E" w:rsidP="00953BEB">
            <w:r>
              <w:t>image_path</w:t>
            </w:r>
          </w:p>
        </w:tc>
        <w:tc>
          <w:tcPr>
            <w:tcW w:w="1431" w:type="pct"/>
          </w:tcPr>
          <w:p w14:paraId="428DCE8A" w14:textId="77777777"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14:paraId="55395EB8" w14:textId="77777777"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EntityItemStringType</w:t>
            </w:r>
          </w:p>
        </w:tc>
        <w:tc>
          <w:tcPr>
            <w:tcW w:w="584" w:type="pct"/>
          </w:tcPr>
          <w:p w14:paraId="14F3A9D7"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14:paraId="62C74D48"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2ECBB7F" w14:textId="77777777"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 xml:space="preserve">Alternate name: Image </w:t>
            </w:r>
            <w:r w:rsidRPr="00880CA8">
              <w:rPr>
                <w:rFonts w:cstheme="minorHAnsi"/>
                <w:color w:val="000000"/>
              </w:rPr>
              <w:lastRenderedPageBreak/>
              <w:t>Name.  The name of the executable</w:t>
            </w:r>
            <w:r>
              <w:rPr>
                <w:rFonts w:cstheme="minorHAnsi"/>
                <w:color w:val="000000"/>
              </w:rPr>
              <w:t xml:space="preserve"> file in question. If it is 32-bit, the "Image Name" does not contain the "* 32" part of the name.</w:t>
            </w:r>
          </w:p>
        </w:tc>
      </w:tr>
      <w:tr w:rsidR="00725D4E" w:rsidRPr="00E74797" w14:paraId="0BC03DEE"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50B76D96" w14:textId="77777777" w:rsidR="00725D4E" w:rsidRDefault="00725D4E" w:rsidP="00953BEB">
            <w:r>
              <w:lastRenderedPageBreak/>
              <w:t>current_dir</w:t>
            </w:r>
          </w:p>
        </w:tc>
        <w:tc>
          <w:tcPr>
            <w:tcW w:w="1431" w:type="pct"/>
          </w:tcPr>
          <w:p w14:paraId="27F4071C" w14:textId="77777777"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14:paraId="57C17B10"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349AF000"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6F60C03"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37AB08" w14:textId="77777777" w:rsidR="00243C50"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14:paraId="2AA90083" w14:textId="77777777" w:rsidR="00243C50" w:rsidRDefault="00243C50"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0857AAE" w14:textId="77777777" w:rsidR="00725D4E" w:rsidRPr="001A0C2B"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14:paraId="69148955" w14:textId="77777777" w:rsidR="00953BEB" w:rsidRDefault="00953BEB" w:rsidP="00953BEB"/>
    <w:p w14:paraId="53E572B8" w14:textId="77777777" w:rsidR="000D2CFD" w:rsidRDefault="00725D4E" w:rsidP="00107243">
      <w:pPr>
        <w:pStyle w:val="Heading1"/>
      </w:pPr>
      <w:bookmarkStart w:id="169" w:name="_Toc308163879"/>
      <w:bookmarkStart w:id="170" w:name="_Toc308440429"/>
      <w:bookmarkStart w:id="171" w:name="_Toc308440757"/>
      <w:bookmarkStart w:id="172" w:name="_Toc308440991"/>
      <w:bookmarkStart w:id="173" w:name="_Toc308532672"/>
      <w:bookmarkStart w:id="174" w:name="_Toc308557162"/>
      <w:bookmarkStart w:id="175" w:name="_Toc308163880"/>
      <w:bookmarkStart w:id="176" w:name="_Toc308440430"/>
      <w:bookmarkStart w:id="177" w:name="_Toc308440758"/>
      <w:bookmarkStart w:id="178" w:name="_Toc308440992"/>
      <w:bookmarkStart w:id="179" w:name="_Toc308532673"/>
      <w:bookmarkStart w:id="180" w:name="_Toc308557163"/>
      <w:bookmarkStart w:id="181" w:name="_Toc334363100"/>
      <w:bookmarkEnd w:id="169"/>
      <w:bookmarkEnd w:id="170"/>
      <w:bookmarkEnd w:id="171"/>
      <w:bookmarkEnd w:id="172"/>
      <w:bookmarkEnd w:id="173"/>
      <w:bookmarkEnd w:id="174"/>
      <w:bookmarkEnd w:id="175"/>
      <w:bookmarkEnd w:id="176"/>
      <w:bookmarkEnd w:id="177"/>
      <w:bookmarkEnd w:id="178"/>
      <w:bookmarkEnd w:id="179"/>
      <w:bookmarkEnd w:id="180"/>
      <w:r>
        <w:t>A</w:t>
      </w:r>
      <w:r w:rsidR="00B71DB3">
        <w:t>ppendix A</w:t>
      </w:r>
      <w:r w:rsidR="00561E3D">
        <w:t xml:space="preserve"> – Normative References</w:t>
      </w:r>
      <w:bookmarkEnd w:id="181"/>
    </w:p>
    <w:bookmarkEnd w:id="12"/>
    <w:p w14:paraId="246EEBD1" w14:textId="77777777" w:rsidR="00561E3D" w:rsidRDefault="00561E3D" w:rsidP="00732400">
      <w:pPr>
        <w:pStyle w:val="NoSpacing"/>
      </w:pPr>
    </w:p>
    <w:p w14:paraId="4E5964C7" w14:textId="77777777" w:rsidR="00732400" w:rsidRDefault="0037448E" w:rsidP="00732400">
      <w:pPr>
        <w:pStyle w:val="NoSpacing"/>
      </w:pPr>
      <w:r>
        <w:t>[</w:t>
      </w:r>
      <w:r w:rsidR="00B77F02">
        <w:t>1</w:t>
      </w:r>
      <w:r w:rsidR="00732400">
        <w:t xml:space="preserve">] RFC 2119 – </w:t>
      </w:r>
      <w:r w:rsidR="00732400" w:rsidRPr="005F16EC">
        <w:t>Key words for use in RFCs to Indicate Requirement Levels</w:t>
      </w:r>
    </w:p>
    <w:p w14:paraId="567BF471" w14:textId="77777777" w:rsidR="00732400" w:rsidRDefault="0056784E" w:rsidP="00732400">
      <w:pPr>
        <w:pStyle w:val="NoSpacing"/>
      </w:pPr>
      <w:hyperlink r:id="rId173" w:history="1">
        <w:r w:rsidR="00732400">
          <w:rPr>
            <w:rStyle w:val="Hyperlink"/>
          </w:rPr>
          <w:t>http://www.ietf.org/rfc/rfc2119.txt</w:t>
        </w:r>
      </w:hyperlink>
    </w:p>
    <w:p w14:paraId="6C5D7E32" w14:textId="77777777" w:rsidR="00732400" w:rsidRDefault="00732400" w:rsidP="00E74797">
      <w:pPr>
        <w:pStyle w:val="NoSpacing"/>
      </w:pPr>
    </w:p>
    <w:p w14:paraId="59BF3AA0" w14:textId="77777777" w:rsidR="00E74797" w:rsidRDefault="00E74797" w:rsidP="00E74797">
      <w:pPr>
        <w:pStyle w:val="NoSpacing"/>
      </w:pPr>
      <w:r>
        <w:t>[</w:t>
      </w:r>
      <w:r w:rsidR="00446C17">
        <w:t>2</w:t>
      </w:r>
      <w:r>
        <w:t>] The OVAL Language Specification</w:t>
      </w:r>
    </w:p>
    <w:p w14:paraId="1838ECB6" w14:textId="77777777" w:rsidR="000D2CFD" w:rsidRDefault="0056784E" w:rsidP="00E74797">
      <w:pPr>
        <w:pStyle w:val="NoSpacing"/>
        <w:rPr>
          <w:rStyle w:val="Hyperlink"/>
        </w:rPr>
      </w:pPr>
      <w:hyperlink r:id="rId174" w:anchor="specification" w:history="1">
        <w:r w:rsidR="00E74797" w:rsidRPr="002C742E">
          <w:rPr>
            <w:rStyle w:val="Hyperlink"/>
          </w:rPr>
          <w:t>http://oval.mitre.org/language/version5.10#specification</w:t>
        </w:r>
      </w:hyperlink>
    </w:p>
    <w:p w14:paraId="5ADDBAC3" w14:textId="77777777" w:rsidR="00591B85" w:rsidRDefault="00591B85" w:rsidP="00E74797">
      <w:pPr>
        <w:pStyle w:val="NoSpacing"/>
        <w:rPr>
          <w:rStyle w:val="Hyperlink"/>
        </w:rPr>
      </w:pPr>
    </w:p>
    <w:p w14:paraId="0752B0F9" w14:textId="77777777" w:rsidR="00B71DB3" w:rsidRDefault="00B71DB3" w:rsidP="00561E3D">
      <w:pPr>
        <w:pStyle w:val="Heading1"/>
      </w:pPr>
      <w:bookmarkStart w:id="182" w:name="_Toc278864777"/>
      <w:bookmarkStart w:id="183" w:name="_Toc334363101"/>
      <w:r>
        <w:t xml:space="preserve">Appendix B - </w:t>
      </w:r>
      <w:r w:rsidRPr="004E5F03">
        <w:t>Change Log</w:t>
      </w:r>
      <w:bookmarkEnd w:id="182"/>
      <w:bookmarkEnd w:id="183"/>
    </w:p>
    <w:p w14:paraId="1665EA8A" w14:textId="4CB12846" w:rsidR="006B136B" w:rsidRDefault="006B136B" w:rsidP="006B136B">
      <w:pPr>
        <w:spacing w:line="240" w:lineRule="auto"/>
        <w:rPr>
          <w:b/>
        </w:rPr>
      </w:pPr>
      <w:r>
        <w:rPr>
          <w:b/>
        </w:rPr>
        <w:t>Version 5.11 .2Revision 1 – August 30, 2016</w:t>
      </w:r>
    </w:p>
    <w:p w14:paraId="5EE3718B" w14:textId="66C14912" w:rsidR="006B136B" w:rsidRPr="006B136B" w:rsidRDefault="006B136B" w:rsidP="006B136B">
      <w:pPr>
        <w:pStyle w:val="ListParagraph"/>
        <w:numPr>
          <w:ilvl w:val="0"/>
          <w:numId w:val="23"/>
        </w:numPr>
        <w:spacing w:line="240" w:lineRule="auto"/>
        <w:rPr>
          <w:b/>
        </w:rPr>
      </w:pPr>
      <w:r>
        <w:t xml:space="preserve">Updated version and date information for the Official 5.11.2 Release. </w:t>
      </w:r>
    </w:p>
    <w:p w14:paraId="201D30C6" w14:textId="5C1A1F38" w:rsidR="006B136B" w:rsidRPr="00E30755" w:rsidRDefault="006B136B" w:rsidP="006B136B">
      <w:pPr>
        <w:pStyle w:val="ListParagraph"/>
        <w:numPr>
          <w:ilvl w:val="0"/>
          <w:numId w:val="23"/>
        </w:numPr>
        <w:spacing w:line="240" w:lineRule="auto"/>
        <w:rPr>
          <w:b/>
        </w:rPr>
      </w:pPr>
      <w:r>
        <w:t>Added section and cross-references on Windows Account Name formatting</w:t>
      </w:r>
    </w:p>
    <w:p w14:paraId="2DFDF9DB" w14:textId="77A2AEA2" w:rsidR="00160C22" w:rsidRDefault="00160C22" w:rsidP="00160C22">
      <w:pPr>
        <w:spacing w:line="240" w:lineRule="auto"/>
        <w:rPr>
          <w:b/>
        </w:rPr>
      </w:pPr>
      <w:r>
        <w:rPr>
          <w:b/>
        </w:rPr>
        <w:t xml:space="preserve">Version 5.11 Revision </w:t>
      </w:r>
      <w:r w:rsidR="00E30755">
        <w:rPr>
          <w:b/>
        </w:rPr>
        <w:t>5</w:t>
      </w:r>
      <w:r w:rsidR="00087C69">
        <w:rPr>
          <w:b/>
        </w:rPr>
        <w:t xml:space="preserve"> – December 18</w:t>
      </w:r>
      <w:r>
        <w:rPr>
          <w:b/>
        </w:rPr>
        <w:t>, 2014</w:t>
      </w:r>
    </w:p>
    <w:p w14:paraId="118D42B1" w14:textId="3EA15DF6" w:rsidR="00160C22" w:rsidRPr="00E30755" w:rsidRDefault="00160C22" w:rsidP="003950DF">
      <w:pPr>
        <w:pStyle w:val="ListParagraph"/>
        <w:numPr>
          <w:ilvl w:val="0"/>
          <w:numId w:val="23"/>
        </w:numPr>
        <w:spacing w:line="240" w:lineRule="auto"/>
        <w:rPr>
          <w:b/>
        </w:rPr>
      </w:pPr>
      <w:r>
        <w:t xml:space="preserve">Updated version and date information for </w:t>
      </w:r>
      <w:r w:rsidR="00E30755">
        <w:t xml:space="preserve">the Official </w:t>
      </w:r>
      <w:r>
        <w:t xml:space="preserve">5.11 Release. </w:t>
      </w:r>
    </w:p>
    <w:p w14:paraId="60758F46" w14:textId="77777777" w:rsidR="00E30755" w:rsidRDefault="00E30755" w:rsidP="00E30755">
      <w:pPr>
        <w:spacing w:line="240" w:lineRule="auto"/>
        <w:rPr>
          <w:b/>
        </w:rPr>
      </w:pPr>
      <w:r>
        <w:rPr>
          <w:b/>
        </w:rPr>
        <w:t>Version 5.11 Revision 4 – December 01, 2014</w:t>
      </w:r>
    </w:p>
    <w:p w14:paraId="751FCFD8" w14:textId="27C9486E" w:rsidR="00E30755" w:rsidRPr="00E30755" w:rsidRDefault="00E30755" w:rsidP="00E30755">
      <w:pPr>
        <w:pStyle w:val="ListParagraph"/>
        <w:numPr>
          <w:ilvl w:val="0"/>
          <w:numId w:val="23"/>
        </w:numPr>
        <w:spacing w:line="240" w:lineRule="auto"/>
        <w:rPr>
          <w:b/>
        </w:rPr>
      </w:pPr>
      <w:r>
        <w:t xml:space="preserve">Updated version and date information for 5.11 Release Candidate 2. </w:t>
      </w:r>
    </w:p>
    <w:p w14:paraId="39CE3028" w14:textId="0418F33F" w:rsidR="003950DF" w:rsidRDefault="003950DF" w:rsidP="003950DF">
      <w:pPr>
        <w:spacing w:line="240" w:lineRule="auto"/>
        <w:rPr>
          <w:b/>
        </w:rPr>
      </w:pPr>
      <w:r>
        <w:rPr>
          <w:b/>
        </w:rPr>
        <w:t>Version 5.11 Revision 3 – November 1</w:t>
      </w:r>
      <w:r w:rsidR="00F402C1">
        <w:rPr>
          <w:b/>
        </w:rPr>
        <w:t>8</w:t>
      </w:r>
      <w:r>
        <w:rPr>
          <w:b/>
        </w:rPr>
        <w:t>, 2014</w:t>
      </w:r>
    </w:p>
    <w:p w14:paraId="361A4D77" w14:textId="77777777" w:rsidR="003950DF" w:rsidRPr="003950DF" w:rsidRDefault="003950DF" w:rsidP="003950DF">
      <w:pPr>
        <w:pStyle w:val="ListParagraph"/>
        <w:numPr>
          <w:ilvl w:val="0"/>
          <w:numId w:val="22"/>
        </w:numPr>
        <w:spacing w:line="240" w:lineRule="auto"/>
        <w:rPr>
          <w:b/>
        </w:rPr>
      </w:pPr>
      <w:r>
        <w:t xml:space="preserve">Updated version and date information for 5.11 Release Candidate 1. </w:t>
      </w:r>
    </w:p>
    <w:p w14:paraId="2A1AAD64" w14:textId="7AB2B1FC" w:rsidR="003950DF" w:rsidRDefault="003950DF" w:rsidP="003950DF">
      <w:pPr>
        <w:pStyle w:val="ListParagraph"/>
        <w:numPr>
          <w:ilvl w:val="0"/>
          <w:numId w:val="22"/>
        </w:numPr>
        <w:spacing w:line="240" w:lineRule="auto"/>
        <w:rPr>
          <w:b/>
        </w:rPr>
      </w:pPr>
      <w:r>
        <w:lastRenderedPageBreak/>
        <w:t xml:space="preserve">Added deprecation messages to the </w:t>
      </w:r>
      <w:r w:rsidRPr="003950DF">
        <w:t>accesstoken_test</w:t>
      </w:r>
      <w:r>
        <w:t xml:space="preserve">, </w:t>
      </w:r>
      <w:r w:rsidRPr="003950DF">
        <w:t>user_test</w:t>
      </w:r>
      <w:r>
        <w:t xml:space="preserve">, </w:t>
      </w:r>
      <w:r w:rsidRPr="003950DF">
        <w:t>group_test</w:t>
      </w:r>
      <w:r>
        <w:t>, and their related objects, states, items, and behaviors.</w:t>
      </w:r>
    </w:p>
    <w:p w14:paraId="0A5BE3AD" w14:textId="77777777" w:rsidR="00813735" w:rsidRDefault="00813735" w:rsidP="00813735">
      <w:pPr>
        <w:spacing w:line="240" w:lineRule="auto"/>
        <w:contextualSpacing/>
        <w:rPr>
          <w:b/>
        </w:rPr>
      </w:pPr>
      <w:r w:rsidRPr="00455837">
        <w:rPr>
          <w:b/>
        </w:rPr>
        <w:t xml:space="preserve">Version 5.11 Revision </w:t>
      </w:r>
      <w:r>
        <w:rPr>
          <w:b/>
        </w:rPr>
        <w:t>2</w:t>
      </w:r>
      <w:r w:rsidRPr="00455837">
        <w:rPr>
          <w:b/>
        </w:rPr>
        <w:t xml:space="preserve"> – </w:t>
      </w:r>
      <w:r>
        <w:rPr>
          <w:b/>
        </w:rPr>
        <w:t>September</w:t>
      </w:r>
      <w:r w:rsidRPr="00455837">
        <w:rPr>
          <w:b/>
        </w:rPr>
        <w:t xml:space="preserve"> </w:t>
      </w:r>
      <w:r>
        <w:rPr>
          <w:b/>
        </w:rPr>
        <w:t>25, 2013</w:t>
      </w:r>
    </w:p>
    <w:p w14:paraId="023A2590" w14:textId="77777777" w:rsidR="00E805F1" w:rsidRDefault="00E805F1" w:rsidP="0080185B">
      <w:pPr>
        <w:pStyle w:val="ListParagraph"/>
        <w:numPr>
          <w:ilvl w:val="0"/>
          <w:numId w:val="21"/>
        </w:numPr>
      </w:pPr>
      <w:r>
        <w:t>Added last_logon entity to user_sid55_state and user_sid_item. (Section 2.89, 2.90)</w:t>
      </w:r>
    </w:p>
    <w:p w14:paraId="0BBFC441" w14:textId="77777777" w:rsidR="00E805F1" w:rsidRDefault="00E805F1" w:rsidP="0080185B">
      <w:pPr>
        <w:pStyle w:val="ListParagraph"/>
        <w:numPr>
          <w:ilvl w:val="0"/>
          <w:numId w:val="21"/>
        </w:numPr>
      </w:pPr>
      <w:r>
        <w:t>Corrected spelling errors on last_logon entities for user_state and user_item elements. (Section 2.86)</w:t>
      </w:r>
    </w:p>
    <w:p w14:paraId="56D8BB45" w14:textId="77777777" w:rsidR="00813735" w:rsidRDefault="0080185B" w:rsidP="0080185B">
      <w:pPr>
        <w:pStyle w:val="ListParagraph"/>
        <w:numPr>
          <w:ilvl w:val="0"/>
          <w:numId w:val="21"/>
        </w:numPr>
      </w:pPr>
      <w:r>
        <w:t xml:space="preserve">Added a sentence to the win-def:group_test documentation that defines </w:t>
      </w:r>
      <w:r w:rsidR="001660BD">
        <w:t xml:space="preserve">the </w:t>
      </w:r>
      <w:r>
        <w:t xml:space="preserve">subgroup display type and clarifies </w:t>
      </w:r>
      <w:r w:rsidR="000607DA">
        <w:t xml:space="preserve">the </w:t>
      </w:r>
      <w:r>
        <w:t xml:space="preserve">API used to obtain it. This addresses </w:t>
      </w:r>
      <w:hyperlink r:id="rId175" w:history="1">
        <w:r w:rsidRPr="006128D8">
          <w:rPr>
            <w:rStyle w:val="Hyperlink"/>
          </w:rPr>
          <w:t>https://github.com/OVALProject/Language/issues/132</w:t>
        </w:r>
      </w:hyperlink>
      <w:r>
        <w:t>. (Section 2.95)</w:t>
      </w:r>
    </w:p>
    <w:p w14:paraId="539525BD" w14:textId="77777777" w:rsidR="001F7886" w:rsidRDefault="001F7886" w:rsidP="001F7886">
      <w:pPr>
        <w:pStyle w:val="ListParagraph"/>
        <w:numPr>
          <w:ilvl w:val="0"/>
          <w:numId w:val="21"/>
        </w:numPr>
      </w:pPr>
      <w:r>
        <w:t>Added new reg type entries into:</w:t>
      </w:r>
    </w:p>
    <w:p w14:paraId="1BD5B2DB" w14:textId="77777777" w:rsidR="001F7886" w:rsidRDefault="001F7886" w:rsidP="001F7886">
      <w:pPr>
        <w:pStyle w:val="ListParagraph"/>
        <w:numPr>
          <w:ilvl w:val="1"/>
          <w:numId w:val="21"/>
        </w:numPr>
      </w:pPr>
      <w:r>
        <w:t>win-def:entityStateRegistryTypetype description table (Section 2.22)</w:t>
      </w:r>
    </w:p>
    <w:p w14:paraId="703B4450" w14:textId="77777777" w:rsidR="001F7886" w:rsidRDefault="001F7886" w:rsidP="001F7886">
      <w:pPr>
        <w:pStyle w:val="ListParagraph"/>
        <w:numPr>
          <w:ilvl w:val="1"/>
          <w:numId w:val="21"/>
        </w:numPr>
      </w:pPr>
      <w:r>
        <w:t>win-sc:EntityItemRegistryTypeType description table  (Section 2.23)</w:t>
      </w:r>
    </w:p>
    <w:p w14:paraId="2CB89937" w14:textId="77777777" w:rsidR="001F7886" w:rsidRPr="0080185B" w:rsidRDefault="0056784E" w:rsidP="001F7886">
      <w:pPr>
        <w:pStyle w:val="ListParagraph"/>
        <w:numPr>
          <w:ilvl w:val="1"/>
          <w:numId w:val="21"/>
        </w:numPr>
      </w:pPr>
      <w:hyperlink r:id="rId176" w:history="1">
        <w:r w:rsidR="001F7886" w:rsidRPr="00296C43">
          <w:rPr>
            <w:rStyle w:val="Hyperlink"/>
          </w:rPr>
          <w:t>https://github.com/OVALProject/Language/issues/102</w:t>
        </w:r>
      </w:hyperlink>
      <w:r w:rsidR="001F7886">
        <w:t xml:space="preserve"> </w:t>
      </w:r>
    </w:p>
    <w:p w14:paraId="40DA990A" w14:textId="77777777" w:rsidR="0016371C" w:rsidRDefault="0016371C" w:rsidP="0016371C">
      <w:pPr>
        <w:spacing w:line="240" w:lineRule="auto"/>
        <w:contextualSpacing/>
        <w:rPr>
          <w:b/>
        </w:rPr>
      </w:pPr>
      <w:r w:rsidRPr="00455837">
        <w:rPr>
          <w:b/>
        </w:rPr>
        <w:t xml:space="preserve">Version 5.11 Revision 1 – </w:t>
      </w:r>
      <w:r>
        <w:rPr>
          <w:b/>
        </w:rPr>
        <w:t>February</w:t>
      </w:r>
      <w:r w:rsidRPr="00455837">
        <w:rPr>
          <w:b/>
        </w:rPr>
        <w:t xml:space="preserve"> </w:t>
      </w:r>
      <w:r>
        <w:rPr>
          <w:b/>
        </w:rPr>
        <w:t>20, 2013</w:t>
      </w:r>
    </w:p>
    <w:p w14:paraId="1D2DE81B" w14:textId="77777777" w:rsidR="0056206F" w:rsidRDefault="0056206F" w:rsidP="0056206F">
      <w:pPr>
        <w:pStyle w:val="ListParagraph"/>
        <w:numPr>
          <w:ilvl w:val="0"/>
          <w:numId w:val="18"/>
        </w:numPr>
        <w:spacing w:line="240" w:lineRule="auto"/>
      </w:pPr>
      <w:r>
        <w:t xml:space="preserve">Removed the restriction that required the name entity in the win-def:registry_test to be nilled when the key entity was nilled. This addresses </w:t>
      </w:r>
      <w:hyperlink r:id="rId177" w:history="1">
        <w:r w:rsidRPr="001B034D">
          <w:rPr>
            <w:rStyle w:val="Hyperlink"/>
          </w:rPr>
          <w:t>https://github.com/OVALProject/Language/issues/1</w:t>
        </w:r>
      </w:hyperlink>
      <w:r>
        <w:t xml:space="preserve">. </w:t>
      </w:r>
    </w:p>
    <w:p w14:paraId="052E14A0" w14:textId="77777777" w:rsidR="004431CB" w:rsidRPr="004431CB" w:rsidRDefault="004431CB" w:rsidP="004431CB">
      <w:pPr>
        <w:pStyle w:val="ListParagraph"/>
        <w:numPr>
          <w:ilvl w:val="0"/>
          <w:numId w:val="18"/>
        </w:numPr>
        <w:spacing w:line="240" w:lineRule="auto"/>
      </w:pPr>
      <w:r w:rsidRPr="008E2538">
        <w:t>Added</w:t>
      </w:r>
      <w:r>
        <w:t xml:space="preserve"> documentation clarifying that the last_write_time entity in the win-def:registry_test only represents the last time a key or any of its values were modified. This addresses </w:t>
      </w:r>
      <w:hyperlink r:id="rId178" w:history="1">
        <w:r w:rsidRPr="009579A3">
          <w:rPr>
            <w:rStyle w:val="Hyperlink"/>
          </w:rPr>
          <w:t>https://github.com/OVALProject/Language/issues/15</w:t>
        </w:r>
      </w:hyperlink>
      <w:r>
        <w:t>.</w:t>
      </w:r>
    </w:p>
    <w:p w14:paraId="53D9F62C" w14:textId="77777777" w:rsidR="0016371C" w:rsidRPr="006552DB" w:rsidRDefault="0016371C" w:rsidP="0016371C">
      <w:pPr>
        <w:pStyle w:val="ListParagraph"/>
        <w:numPr>
          <w:ilvl w:val="0"/>
          <w:numId w:val="18"/>
        </w:numPr>
        <w:spacing w:line="240" w:lineRule="auto"/>
        <w:rPr>
          <w:b/>
        </w:rPr>
      </w:pPr>
      <w:r>
        <w:t xml:space="preserve">Updated version and date information for 5.11 Draft 1. </w:t>
      </w:r>
    </w:p>
    <w:p w14:paraId="6BC5CABA" w14:textId="77777777" w:rsidR="0016371C" w:rsidRDefault="0016371C" w:rsidP="0016371C">
      <w:pPr>
        <w:spacing w:line="240" w:lineRule="auto"/>
        <w:contextualSpacing/>
      </w:pPr>
      <w:r w:rsidRPr="00234A04">
        <w:rPr>
          <w:rStyle w:val="Strong"/>
        </w:rPr>
        <w:t>Version 5.10 Revision 1</w:t>
      </w:r>
      <w:r>
        <w:rPr>
          <w:rStyle w:val="Strong"/>
        </w:rPr>
        <w:t xml:space="preserve"> – January 19, 2012</w:t>
      </w:r>
    </w:p>
    <w:p w14:paraId="1DFF2C1F" w14:textId="77777777" w:rsidR="0016371C" w:rsidRPr="00234A04" w:rsidRDefault="0016371C" w:rsidP="0016371C">
      <w:pPr>
        <w:pStyle w:val="ListParagraph"/>
        <w:numPr>
          <w:ilvl w:val="0"/>
          <w:numId w:val="19"/>
        </w:numPr>
        <w:spacing w:line="240" w:lineRule="auto"/>
      </w:pPr>
      <w:r w:rsidRPr="00234A04">
        <w:t xml:space="preserve">Published </w:t>
      </w:r>
      <w:r>
        <w:t>initial revision of the version 5.10.1 Windows extension specification.</w:t>
      </w:r>
    </w:p>
    <w:p w14:paraId="614C6020" w14:textId="77777777" w:rsidR="00026301" w:rsidRDefault="00026301" w:rsidP="002F25F4">
      <w:pPr>
        <w:pStyle w:val="Heading1"/>
      </w:pPr>
      <w:bookmarkStart w:id="184" w:name="_Toc334363102"/>
      <w:r>
        <w:t xml:space="preserve">Appendix </w:t>
      </w:r>
      <w:r w:rsidR="00B71DB3">
        <w:t>C</w:t>
      </w:r>
      <w:r>
        <w:t xml:space="preserve"> - Terms and Acronyms</w:t>
      </w:r>
      <w:bookmarkEnd w:id="184"/>
    </w:p>
    <w:p w14:paraId="4A1094AD" w14:textId="77777777" w:rsidR="00026301" w:rsidRPr="00026301" w:rsidRDefault="00026301" w:rsidP="00026301"/>
    <w:p w14:paraId="79247DA5" w14:textId="77777777" w:rsidR="00C837BF" w:rsidRPr="00C837BF" w:rsidRDefault="00C837BF" w:rsidP="00C837BF"/>
    <w:p w14:paraId="07F52A1E" w14:textId="77777777" w:rsidR="00C837BF" w:rsidRPr="00C837BF" w:rsidRDefault="00C837BF" w:rsidP="00C837BF"/>
    <w:sectPr w:rsidR="00C837BF" w:rsidRPr="00C837BF" w:rsidSect="00C837BF">
      <w:headerReference w:type="default" r:id="rId179"/>
      <w:headerReference w:type="first" r:id="rId180"/>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2" w:author="Haynes, Dan" w:date="2012-01-09T12:09:00Z" w:initials="DJH">
    <w:p w14:paraId="55CC44F8" w14:textId="77777777" w:rsidR="0056784E" w:rsidRDefault="0056784E" w:rsidP="00792765">
      <w:pPr>
        <w:pStyle w:val="CommentText"/>
      </w:pPr>
      <w:r>
        <w:rPr>
          <w:rStyle w:val="CommentReference"/>
        </w:rPr>
        <w:annotationRef/>
      </w:r>
      <w:r>
        <w:t>We probably want to consider adding windows 2000, windows server 2003, windows server 2008, and windows server 2008 r2.</w:t>
      </w:r>
    </w:p>
  </w:comment>
  <w:comment w:id="49" w:author="Haynes, Dan" w:date="2011-12-21T09:57:00Z" w:initials="DJH">
    <w:p w14:paraId="187EC533" w14:textId="77777777" w:rsidR="0056784E" w:rsidRDefault="0056784E" w:rsidP="00591B85">
      <w:pPr>
        <w:pStyle w:val="CommentText"/>
      </w:pPr>
      <w:r>
        <w:rPr>
          <w:rStyle w:val="CommentReference"/>
        </w:rPr>
        <w:annotationRef/>
      </w:r>
      <w:r>
        <w:t>We probably want to consider adding windows 2000, windows server 2003, windows server 2008, and windows server 2008 r2.</w:t>
      </w:r>
    </w:p>
  </w:comment>
  <w:comment w:id="56" w:author="Haynes, Dan" w:date="2011-12-21T09:57:00Z" w:initials="DJH">
    <w:p w14:paraId="525FE69B" w14:textId="77777777" w:rsidR="0056784E" w:rsidRDefault="0056784E" w:rsidP="00591B85">
      <w:pPr>
        <w:pStyle w:val="CommentText"/>
      </w:pPr>
      <w:r>
        <w:rPr>
          <w:rStyle w:val="CommentReference"/>
        </w:rPr>
        <w:annotationRef/>
      </w:r>
      <w:r>
        <w:t>We probably want to consider adding windows 2000, windows server 2003, windows server 2008, and windows server 2008 r2.</w:t>
      </w:r>
    </w:p>
  </w:comment>
  <w:comment w:id="63" w:author="Haynes, Dan" w:date="2011-12-21T09:57:00Z" w:initials="DJH">
    <w:p w14:paraId="441EA12C" w14:textId="77777777" w:rsidR="0056784E" w:rsidRDefault="0056784E" w:rsidP="00591B85">
      <w:pPr>
        <w:pStyle w:val="CommentText"/>
      </w:pPr>
      <w:r>
        <w:rPr>
          <w:rStyle w:val="CommentReference"/>
        </w:rPr>
        <w:annotationRef/>
      </w:r>
      <w:r>
        <w:t>We probably want to consider adding windows 2000, windows server 2003, windows server 2008, and windows server 2008 r2.</w:t>
      </w:r>
    </w:p>
  </w:comment>
  <w:comment w:id="66" w:author="Melachrinoudis, Stelios" w:date="2011-12-21T09:57:00Z" w:initials="MS">
    <w:p w14:paraId="6619FF28" w14:textId="77777777" w:rsidR="0056784E" w:rsidRDefault="0056784E" w:rsidP="00591B85">
      <w:pPr>
        <w:pStyle w:val="CommentText"/>
      </w:pPr>
      <w:r>
        <w:rPr>
          <w:rStyle w:val="CommentReference"/>
        </w:rPr>
        <w:annotationRef/>
      </w:r>
      <w:r>
        <w:t>Is this actually being checked or monitored in the Windows schema?</w:t>
      </w:r>
    </w:p>
  </w:comment>
  <w:comment w:id="68" w:author="Melachrinoudis, Stelios" w:date="2011-12-21T09:57:00Z" w:initials="MS">
    <w:p w14:paraId="0E5E8A22" w14:textId="77777777" w:rsidR="0056784E" w:rsidRDefault="0056784E" w:rsidP="00591B85">
      <w:pPr>
        <w:pStyle w:val="CommentText"/>
      </w:pPr>
      <w:r>
        <w:rPr>
          <w:rStyle w:val="CommentReference"/>
        </w:rPr>
        <w:annotationRef/>
      </w:r>
      <w:r>
        <w:t>Is this actually being checked or monitored in the Windows schema?</w:t>
      </w:r>
    </w:p>
  </w:comment>
  <w:comment w:id="73" w:author="Haynes, Dan" w:date="2011-12-21T09:57:00Z" w:initials="DJH">
    <w:p w14:paraId="5BE603B4" w14:textId="77777777" w:rsidR="0056784E" w:rsidRDefault="0056784E" w:rsidP="00591B85">
      <w:pPr>
        <w:pStyle w:val="CommentText"/>
      </w:pPr>
      <w:r>
        <w:rPr>
          <w:rStyle w:val="CommentReference"/>
        </w:rPr>
        <w:annotationRef/>
      </w:r>
      <w:r>
        <w:t>We probably want to consider adding windows 2000, windows server 2003, windows server 2008, and windows server 2008 r2.</w:t>
      </w:r>
    </w:p>
  </w:comment>
  <w:comment w:id="74" w:author="Melachrinoudis, Stelios" w:date="2011-12-21T09:57:00Z" w:initials="MS">
    <w:p w14:paraId="222909ED" w14:textId="77777777" w:rsidR="0056784E" w:rsidRDefault="0056784E" w:rsidP="00591B85">
      <w:pPr>
        <w:pStyle w:val="CommentText"/>
      </w:pPr>
      <w:r>
        <w:rPr>
          <w:rStyle w:val="CommentReference"/>
        </w:rPr>
        <w:annotationRef/>
      </w:r>
      <w:r>
        <w:t>The Kerberos Ticket Event category is not listed on the MSDN website.</w:t>
      </w:r>
    </w:p>
  </w:comment>
  <w:comment w:id="77" w:author="Melachrinoudis, Stelios" w:date="2012-01-19T09:20:00Z" w:initials="MS">
    <w:p w14:paraId="1B6E9467" w14:textId="77777777" w:rsidR="0056784E" w:rsidRDefault="0056784E">
      <w:pPr>
        <w:pStyle w:val="CommentText"/>
      </w:pPr>
      <w:r>
        <w:rPr>
          <w:rStyle w:val="CommentReference"/>
        </w:rPr>
        <w:annotationRef/>
      </w:r>
      <w:r>
        <w:t>Is there a reference that says what the GUID is it?</w:t>
      </w:r>
    </w:p>
  </w:comment>
  <w:comment w:id="79" w:author="Melachrinoudis, Stelios" w:date="2012-01-19T09:46:00Z" w:initials="MS">
    <w:p w14:paraId="7C3FFBF2" w14:textId="77777777" w:rsidR="0056784E" w:rsidRDefault="0056784E" w:rsidP="005B09B7">
      <w:pPr>
        <w:pStyle w:val="CommentText"/>
      </w:pPr>
      <w:r>
        <w:rPr>
          <w:rStyle w:val="CommentReference"/>
        </w:rPr>
        <w:annotationRef/>
      </w:r>
      <w:r>
        <w:t>Is there a reference that says this GUID is?</w:t>
      </w:r>
    </w:p>
  </w:comment>
  <w:comment w:id="84" w:author="Haynes, Dan" w:date="2011-12-21T09:57:00Z" w:initials="DJH">
    <w:p w14:paraId="3DB16C86" w14:textId="77777777" w:rsidR="0056784E" w:rsidRDefault="0056784E" w:rsidP="00591B85">
      <w:pPr>
        <w:pStyle w:val="CommentText"/>
      </w:pPr>
      <w:r>
        <w:rPr>
          <w:rStyle w:val="CommentReference"/>
        </w:rPr>
        <w:annotationRef/>
      </w:r>
      <w:r>
        <w:t>We probably want to consider adding windows 2000, windows server 2003, windows server 2008, and windows server 2008 r2.</w:t>
      </w:r>
    </w:p>
  </w:comment>
  <w:comment w:id="91" w:author="Haynes, Dan" w:date="2011-12-21T18:42:00Z" w:initials="DJH">
    <w:p w14:paraId="59558EEB" w14:textId="77777777" w:rsidR="0056784E" w:rsidRDefault="0056784E" w:rsidP="00D16A0D">
      <w:pPr>
        <w:pStyle w:val="CommentText"/>
      </w:pPr>
      <w:r>
        <w:rPr>
          <w:rStyle w:val="CommentReference"/>
        </w:rPr>
        <w:annotationRef/>
      </w:r>
      <w:r>
        <w:t>We probably want to consider adding windows 2000, windows server 2003, windows server 2008, and windows server 2008 r2.</w:t>
      </w:r>
    </w:p>
  </w:comment>
  <w:comment w:id="94" w:author="Melachrinoudis, Stelios" w:date="2012-01-12T17:13:00Z" w:initials="MS">
    <w:p w14:paraId="4258C33C" w14:textId="77777777" w:rsidR="0056784E" w:rsidRDefault="0056784E">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96" w:author="Melachrinoudis, Stelios" w:date="2012-01-12T17:13:00Z" w:initials="MS">
    <w:p w14:paraId="6246A3EB" w14:textId="77777777" w:rsidR="0056784E" w:rsidRDefault="0056784E">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99" w:author="Haynes, Dan" w:date="2011-12-21T18:07:00Z" w:initials="DJH">
    <w:p w14:paraId="4B0B6761" w14:textId="77777777" w:rsidR="0056784E" w:rsidRDefault="0056784E" w:rsidP="003F6455">
      <w:pPr>
        <w:pStyle w:val="CommentText"/>
      </w:pPr>
      <w:r>
        <w:rPr>
          <w:rStyle w:val="CommentReference"/>
        </w:rPr>
        <w:annotationRef/>
      </w:r>
      <w:r>
        <w:t>We probably want to consider adding windows 2000, windows server 2003, windows server 2008, and windows server 2008 r2.</w:t>
      </w:r>
    </w:p>
  </w:comment>
  <w:comment w:id="159" w:author="Haynes, Dan" w:date="2012-01-09T11:52:00Z" w:initials="DJH">
    <w:p w14:paraId="06542902" w14:textId="77777777" w:rsidR="0056784E" w:rsidRDefault="0056784E" w:rsidP="00953BEB">
      <w:pPr>
        <w:pStyle w:val="CommentText"/>
      </w:pPr>
      <w:r>
        <w:rPr>
          <w:rStyle w:val="CommentReference"/>
        </w:rPr>
        <w:annotationRef/>
      </w:r>
      <w:r>
        <w:t>We probably want to consider adding windows 2000, windows server 2003, windows server 2008, and windows server 2008 r2.</w:t>
      </w:r>
    </w:p>
  </w:comment>
  <w:comment w:id="165" w:author="Haynes, Dan" w:date="2012-01-09T11:52:00Z" w:initials="DJH">
    <w:p w14:paraId="385F35C6" w14:textId="77777777" w:rsidR="0056784E" w:rsidRDefault="0056784E" w:rsidP="00953BEB">
      <w:pPr>
        <w:pStyle w:val="CommentText"/>
      </w:pPr>
      <w:r>
        <w:rPr>
          <w:rStyle w:val="CommentReference"/>
        </w:rPr>
        <w:annotationRef/>
      </w:r>
      <w:r>
        <w:t>We probably want to consider adding windows 2000, windows server 2003, windows server 2008, and windows server 2008 r2.</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C892E91" w15:done="0"/>
  <w15:commentEx w15:paraId="55CC44F8" w15:done="0"/>
  <w15:commentEx w15:paraId="187EC533" w15:done="0"/>
  <w15:commentEx w15:paraId="525FE69B" w15:done="0"/>
  <w15:commentEx w15:paraId="441EA12C" w15:done="0"/>
  <w15:commentEx w15:paraId="6619FF28" w15:done="0"/>
  <w15:commentEx w15:paraId="0E5E8A22" w15:done="0"/>
  <w15:commentEx w15:paraId="5BE603B4" w15:done="0"/>
  <w15:commentEx w15:paraId="222909ED" w15:done="0"/>
  <w15:commentEx w15:paraId="1B6E9467" w15:done="0"/>
  <w15:commentEx w15:paraId="7C3FFBF2" w15:done="0"/>
  <w15:commentEx w15:paraId="3DB16C86" w15:done="0"/>
  <w15:commentEx w15:paraId="5A9D2306" w15:done="0"/>
  <w15:commentEx w15:paraId="59558EEB" w15:done="0"/>
  <w15:commentEx w15:paraId="4258C33C" w15:done="0"/>
  <w15:commentEx w15:paraId="6246A3EB" w15:done="0"/>
  <w15:commentEx w15:paraId="4B0B6761" w15:done="0"/>
  <w15:commentEx w15:paraId="0F89DB7E" w15:done="0"/>
  <w15:commentEx w15:paraId="36B62FCA" w15:done="0"/>
  <w15:commentEx w15:paraId="06542902" w15:done="0"/>
  <w15:commentEx w15:paraId="65B5F649" w15:done="0"/>
  <w15:commentEx w15:paraId="10B63014" w15:done="0"/>
  <w15:commentEx w15:paraId="385F35C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C497EE" w14:textId="77777777" w:rsidR="0056784E" w:rsidRDefault="0056784E" w:rsidP="00C837BF">
      <w:pPr>
        <w:spacing w:after="0" w:line="240" w:lineRule="auto"/>
      </w:pPr>
      <w:r>
        <w:separator/>
      </w:r>
    </w:p>
  </w:endnote>
  <w:endnote w:type="continuationSeparator" w:id="0">
    <w:p w14:paraId="35296C8E" w14:textId="77777777" w:rsidR="0056784E" w:rsidRDefault="0056784E" w:rsidP="00C83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MS Shell Dlg 2">
    <w:altName w:val="Arial Unicode MS"/>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049556" w14:textId="77777777" w:rsidR="0056784E" w:rsidRDefault="0056784E" w:rsidP="00C837BF">
      <w:pPr>
        <w:spacing w:after="0" w:line="240" w:lineRule="auto"/>
      </w:pPr>
      <w:r>
        <w:separator/>
      </w:r>
    </w:p>
  </w:footnote>
  <w:footnote w:type="continuationSeparator" w:id="0">
    <w:p w14:paraId="3C4B9D3F" w14:textId="77777777" w:rsidR="0056784E" w:rsidRDefault="0056784E" w:rsidP="00C837BF">
      <w:pPr>
        <w:spacing w:after="0" w:line="240" w:lineRule="auto"/>
      </w:pPr>
      <w:r>
        <w:continuationSeparator/>
      </w:r>
    </w:p>
  </w:footnote>
  <w:footnote w:id="1">
    <w:p w14:paraId="773A4853" w14:textId="58ACEF43" w:rsidR="0056784E" w:rsidRPr="00DD6637" w:rsidRDefault="0056784E"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w:t>
      </w:r>
      <w:r>
        <w:rPr>
          <w:sz w:val="20"/>
          <w:szCs w:val="20"/>
        </w:rPr>
        <w:t>more</w:t>
      </w:r>
      <w:r w:rsidRPr="00DD6637">
        <w:rPr>
          <w:sz w:val="20"/>
          <w:szCs w:val="20"/>
        </w:rPr>
        <w:t xml:space="preserve"> information see </w:t>
      </w:r>
      <w:hyperlink r:id="rId1" w:history="1">
        <w:r>
          <w:rPr>
            <w:rStyle w:val="Hyperlink"/>
          </w:rPr>
          <w:t>https://oval.cisecurity.org/terms</w:t>
        </w:r>
      </w:hyperlink>
    </w:p>
  </w:footnote>
  <w:footnote w:id="2">
    <w:p w14:paraId="11F57ECF" w14:textId="0DE60B31" w:rsidR="0056784E" w:rsidRPr="00DD6637" w:rsidRDefault="0056784E" w:rsidP="0091418B">
      <w:pPr>
        <w:pStyle w:val="FootnoteText"/>
        <w:contextualSpacing/>
      </w:pPr>
      <w:r w:rsidRPr="00DD6637">
        <w:rPr>
          <w:rStyle w:val="FootnoteReference"/>
        </w:rPr>
        <w:footnoteRef/>
      </w:r>
      <w:r w:rsidRPr="00DD6637">
        <w:t xml:space="preserve"> For more information </w:t>
      </w:r>
      <w:r>
        <w:t>see</w:t>
      </w:r>
      <w:r w:rsidRPr="00DD6637">
        <w:t xml:space="preserve"> </w:t>
      </w:r>
      <w:hyperlink r:id="rId2" w:history="1">
        <w:r>
          <w:rPr>
            <w:rStyle w:val="Hyperlink"/>
          </w:rPr>
          <w:t>https://oval.cisecurity.org/</w:t>
        </w:r>
      </w:hyperlink>
    </w:p>
    <w:p w14:paraId="120E78FC" w14:textId="77777777" w:rsidR="0056784E" w:rsidRPr="00DD6637" w:rsidRDefault="0056784E">
      <w:pPr>
        <w:pStyle w:val="FootnoteText"/>
      </w:pPr>
    </w:p>
  </w:footnote>
  <w:footnote w:id="3">
    <w:p w14:paraId="50440E59" w14:textId="77777777" w:rsidR="0056784E" w:rsidRPr="00DD6637" w:rsidRDefault="0056784E"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3" w:history="1">
        <w:r w:rsidRPr="00DD6637">
          <w:rPr>
            <w:rStyle w:val="Hyperlink"/>
            <w:sz w:val="20"/>
            <w:szCs w:val="20"/>
          </w:rPr>
          <w:t>http://en.wikipedia.org/wiki/Namespace_(computer_science)</w:t>
        </w:r>
      </w:hyperlink>
    </w:p>
  </w:footnote>
  <w:footnote w:id="4">
    <w:p w14:paraId="5DE74C04" w14:textId="77777777" w:rsidR="0056784E" w:rsidRPr="00DD6637" w:rsidRDefault="0056784E" w:rsidP="00792765">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4" w:history="1">
        <w:r w:rsidRPr="00DD6637">
          <w:rPr>
            <w:rStyle w:val="Hyperlink"/>
            <w:sz w:val="20"/>
            <w:szCs w:val="20"/>
          </w:rPr>
          <w:t>http://msdn.microsoft.com/en-us/library/aa364407(v=VS.85).aspx</w:t>
        </w:r>
      </w:hyperlink>
    </w:p>
  </w:footnote>
  <w:footnote w:id="5">
    <w:p w14:paraId="0D5C0D92" w14:textId="77777777" w:rsidR="0056784E" w:rsidRPr="00DD6637" w:rsidRDefault="0056784E"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5" w:history="1">
        <w:r w:rsidRPr="00DD6637">
          <w:rPr>
            <w:rStyle w:val="Hyperlink"/>
            <w:sz w:val="20"/>
            <w:szCs w:val="20"/>
          </w:rPr>
          <w:t>http://msdn.microsoft.com/en-us/library/aa365247.aspx</w:t>
        </w:r>
      </w:hyperlink>
      <w:r w:rsidRPr="00DD6637">
        <w:rPr>
          <w:sz w:val="20"/>
          <w:szCs w:val="20"/>
        </w:rPr>
        <w:t xml:space="preserve"> </w:t>
      </w:r>
    </w:p>
  </w:footnote>
  <w:footnote w:id="6">
    <w:p w14:paraId="1F8164E5" w14:textId="77777777" w:rsidR="0056784E" w:rsidRPr="00DD6637" w:rsidRDefault="0056784E" w:rsidP="00792765">
      <w:pPr>
        <w:pStyle w:val="FootnoteText"/>
      </w:pPr>
      <w:r w:rsidRPr="00DD6637">
        <w:rPr>
          <w:rStyle w:val="FootnoteReference"/>
        </w:rPr>
        <w:footnoteRef/>
      </w:r>
      <w:r w:rsidRPr="00DD6637">
        <w:t xml:space="preserve"> For more information see </w:t>
      </w:r>
      <w:hyperlink r:id="rId6" w:history="1">
        <w:r w:rsidRPr="00DD6637">
          <w:rPr>
            <w:rStyle w:val="Hyperlink"/>
          </w:rPr>
          <w:t>http://msdn.microsoft.com/en-us/library/aa365247.aspx</w:t>
        </w:r>
      </w:hyperlink>
    </w:p>
  </w:footnote>
  <w:footnote w:id="7">
    <w:p w14:paraId="42086A47" w14:textId="77777777" w:rsidR="0056784E" w:rsidRPr="00DD6637" w:rsidRDefault="0056784E" w:rsidP="00792765">
      <w:pPr>
        <w:pStyle w:val="FootnoteText"/>
      </w:pPr>
      <w:r w:rsidRPr="00DD6637">
        <w:rPr>
          <w:rStyle w:val="FootnoteReference"/>
        </w:rPr>
        <w:footnoteRef/>
      </w:r>
      <w:r w:rsidRPr="00DD6637">
        <w:t xml:space="preserve"> For more information see </w:t>
      </w:r>
      <w:hyperlink r:id="rId7" w:history="1">
        <w:r w:rsidRPr="00DD6637">
          <w:rPr>
            <w:rStyle w:val="Hyperlink"/>
          </w:rPr>
          <w:t>http://msdn.microsoft.com/en-us/library/aa365247.aspx</w:t>
        </w:r>
      </w:hyperlink>
    </w:p>
  </w:footnote>
  <w:footnote w:id="8">
    <w:p w14:paraId="57E1EB66" w14:textId="77777777" w:rsidR="0056784E" w:rsidRPr="00DD6637" w:rsidRDefault="0056784E" w:rsidP="00792765">
      <w:pPr>
        <w:pStyle w:val="FootnoteText"/>
      </w:pPr>
      <w:r w:rsidRPr="00DD6637">
        <w:rPr>
          <w:rStyle w:val="FootnoteReference"/>
        </w:rPr>
        <w:footnoteRef/>
      </w:r>
      <w:r w:rsidRPr="00DD6637">
        <w:t xml:space="preserve"> For more information see </w:t>
      </w:r>
      <w:hyperlink r:id="rId8" w:history="1">
        <w:r w:rsidRPr="00DD6637">
          <w:rPr>
            <w:rStyle w:val="Hyperlink"/>
          </w:rPr>
          <w:t>http://msdn.microsoft.com/en-us/library/aa384187(v=vs.85).aspx</w:t>
        </w:r>
      </w:hyperlink>
    </w:p>
  </w:footnote>
  <w:footnote w:id="9">
    <w:p w14:paraId="11109E72" w14:textId="77777777" w:rsidR="0056784E" w:rsidRPr="00DD6637" w:rsidRDefault="0056784E"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9" w:history="1">
        <w:r w:rsidRPr="00DD6637">
          <w:rPr>
            <w:rStyle w:val="Hyperlink"/>
            <w:sz w:val="20"/>
            <w:szCs w:val="20"/>
          </w:rPr>
          <w:t>http://msdn.microsoft.com/en-us/library/aa365247.aspx</w:t>
        </w:r>
      </w:hyperlink>
      <w:r w:rsidRPr="00DD6637">
        <w:rPr>
          <w:sz w:val="20"/>
          <w:szCs w:val="20"/>
        </w:rPr>
        <w:t xml:space="preserve"> </w:t>
      </w:r>
    </w:p>
  </w:footnote>
  <w:footnote w:id="10">
    <w:p w14:paraId="459B2E97" w14:textId="77777777" w:rsidR="0056784E" w:rsidRDefault="0056784E" w:rsidP="00792765">
      <w:pPr>
        <w:pStyle w:val="FootnoteText"/>
      </w:pPr>
      <w:r>
        <w:rPr>
          <w:rStyle w:val="FootnoteReference"/>
        </w:rPr>
        <w:footnoteRef/>
      </w:r>
      <w:r>
        <w:t xml:space="preserve"> </w:t>
      </w:r>
      <w:r w:rsidRPr="00DD6637">
        <w:t xml:space="preserve">For more information see </w:t>
      </w:r>
      <w:hyperlink r:id="rId10" w:history="1">
        <w:r w:rsidRPr="00DD6637">
          <w:rPr>
            <w:rStyle w:val="Hyperlink"/>
          </w:rPr>
          <w:t>http://msdn.microsoft.com/en-us/library/aa365247.aspx</w:t>
        </w:r>
      </w:hyperlink>
    </w:p>
  </w:footnote>
  <w:footnote w:id="11">
    <w:p w14:paraId="6D573304" w14:textId="77777777" w:rsidR="0056784E" w:rsidRDefault="0056784E" w:rsidP="00792765">
      <w:pPr>
        <w:pStyle w:val="FootnoteText"/>
      </w:pPr>
      <w:r>
        <w:rPr>
          <w:rStyle w:val="FootnoteReference"/>
        </w:rPr>
        <w:footnoteRef/>
      </w:r>
      <w:r>
        <w:t xml:space="preserve"> </w:t>
      </w:r>
      <w:r w:rsidRPr="00DD6637">
        <w:t xml:space="preserve">For more information see </w:t>
      </w:r>
      <w:hyperlink r:id="rId11" w:history="1">
        <w:r w:rsidRPr="00DD6637">
          <w:rPr>
            <w:rStyle w:val="Hyperlink"/>
          </w:rPr>
          <w:t>http://msdn.microsoft.com/en-us/library/aa365247.aspx</w:t>
        </w:r>
      </w:hyperlink>
    </w:p>
  </w:footnote>
  <w:footnote w:id="12">
    <w:p w14:paraId="454D0A54" w14:textId="77777777" w:rsidR="0056784E" w:rsidRPr="004D4DED" w:rsidRDefault="0056784E" w:rsidP="00792765">
      <w:pPr>
        <w:spacing w:line="240" w:lineRule="auto"/>
        <w:contextualSpacing/>
        <w:rPr>
          <w:sz w:val="20"/>
          <w:szCs w:val="20"/>
        </w:rPr>
      </w:pPr>
      <w:r w:rsidRPr="004D4DED">
        <w:rPr>
          <w:rStyle w:val="FootnoteReference"/>
          <w:sz w:val="20"/>
          <w:szCs w:val="20"/>
        </w:rPr>
        <w:footnoteRef/>
      </w:r>
      <w:r w:rsidRPr="004D4DED">
        <w:rPr>
          <w:sz w:val="20"/>
          <w:szCs w:val="20"/>
        </w:rPr>
        <w:t xml:space="preserve"> For more information see </w:t>
      </w:r>
      <w:hyperlink r:id="rId12" w:history="1">
        <w:r w:rsidRPr="004D4DED">
          <w:rPr>
            <w:rStyle w:val="Hyperlink"/>
            <w:sz w:val="20"/>
            <w:szCs w:val="20"/>
          </w:rPr>
          <w:t>http://msdn.microsoft.com/en-us/library/windows/desktop/aa446654(v=vs.85).aspx</w:t>
        </w:r>
      </w:hyperlink>
    </w:p>
    <w:p w14:paraId="37920551" w14:textId="77777777" w:rsidR="0056784E" w:rsidRPr="00B10F13" w:rsidRDefault="0056784E" w:rsidP="00792765">
      <w:pPr>
        <w:pStyle w:val="FootnoteText"/>
        <w:contextualSpacing/>
      </w:pPr>
      <w:r w:rsidRPr="00B10F13">
        <w:t xml:space="preserve"> </w:t>
      </w:r>
    </w:p>
  </w:footnote>
  <w:footnote w:id="13">
    <w:p w14:paraId="77E2D53B" w14:textId="77777777" w:rsidR="0056784E" w:rsidRPr="00731CF6" w:rsidRDefault="0056784E"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3" w:history="1">
        <w:r w:rsidRPr="00731CF6">
          <w:rPr>
            <w:rStyle w:val="Hyperlink"/>
            <w:sz w:val="20"/>
            <w:szCs w:val="20"/>
          </w:rPr>
          <w:t>http://msdn.microsoft.com/en-us/library/windows/desktop/aa379166(v=vs.85).aspx</w:t>
        </w:r>
      </w:hyperlink>
    </w:p>
  </w:footnote>
  <w:footnote w:id="14">
    <w:p w14:paraId="541B2C59" w14:textId="77777777" w:rsidR="0056784E" w:rsidRPr="00731CF6" w:rsidRDefault="0056784E" w:rsidP="00792765">
      <w:pPr>
        <w:pStyle w:val="FootnoteText"/>
        <w:contextualSpacing/>
      </w:pPr>
      <w:r w:rsidRPr="00731CF6">
        <w:rPr>
          <w:rStyle w:val="FootnoteReference"/>
        </w:rPr>
        <w:footnoteRef/>
      </w:r>
      <w:r w:rsidRPr="00731CF6">
        <w:t xml:space="preserve"> For more information see </w:t>
      </w:r>
      <w:hyperlink r:id="rId14" w:history="1">
        <w:r w:rsidRPr="00731CF6">
          <w:rPr>
            <w:rStyle w:val="Hyperlink"/>
          </w:rPr>
          <w:t>http://msdn.microsoft.com/en-us/library/14h5k7ff(v=vs.71).aspx</w:t>
        </w:r>
      </w:hyperlink>
    </w:p>
  </w:footnote>
  <w:footnote w:id="15">
    <w:p w14:paraId="31812C2C" w14:textId="77777777" w:rsidR="0056784E" w:rsidRPr="00731CF6" w:rsidRDefault="0056784E"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5" w:history="1">
        <w:r w:rsidRPr="00731CF6">
          <w:rPr>
            <w:rStyle w:val="Hyperlink"/>
            <w:sz w:val="20"/>
            <w:szCs w:val="20"/>
          </w:rPr>
          <w:t>http://msdn.microsoft.com/en-us/library/windows/desktop/aa364957(v=VS.85).aspx</w:t>
        </w:r>
      </w:hyperlink>
    </w:p>
  </w:footnote>
  <w:footnote w:id="16">
    <w:p w14:paraId="438865A8" w14:textId="77777777" w:rsidR="0056784E" w:rsidRPr="00731CF6" w:rsidRDefault="0056784E"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6" w:history="1">
        <w:r w:rsidRPr="00731CF6">
          <w:rPr>
            <w:rStyle w:val="Hyperlink"/>
            <w:sz w:val="20"/>
            <w:szCs w:val="20"/>
          </w:rPr>
          <w:t>http://msdn.microsoft.com/en-us/library/ms724284(VS.85).aspx</w:t>
        </w:r>
      </w:hyperlink>
    </w:p>
  </w:footnote>
  <w:footnote w:id="17">
    <w:p w14:paraId="62B0B76B" w14:textId="77777777" w:rsidR="0056784E" w:rsidRPr="00731CF6" w:rsidRDefault="0056784E"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7" w:history="1">
        <w:r w:rsidRPr="00731CF6">
          <w:rPr>
            <w:rStyle w:val="Hyperlink"/>
            <w:sz w:val="20"/>
            <w:szCs w:val="20"/>
          </w:rPr>
          <w:t>http://msdn.microsoft.com/en-us/library/windows/desktop/ms724320(v=vs.85).aspx</w:t>
        </w:r>
      </w:hyperlink>
    </w:p>
    <w:p w14:paraId="30797876" w14:textId="77777777" w:rsidR="0056784E" w:rsidRDefault="0056784E" w:rsidP="00792765">
      <w:pPr>
        <w:pStyle w:val="FootnoteText"/>
      </w:pPr>
    </w:p>
  </w:footnote>
  <w:footnote w:id="18">
    <w:p w14:paraId="3F0F129F" w14:textId="77777777" w:rsidR="0056784E" w:rsidRPr="00D52175" w:rsidRDefault="0056784E"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8" w:history="1">
        <w:r w:rsidRPr="00D52175">
          <w:rPr>
            <w:rStyle w:val="Hyperlink"/>
            <w:sz w:val="20"/>
            <w:szCs w:val="20"/>
          </w:rPr>
          <w:t>http://msdn.microsoft.com/en-us/library/ms724284(VS.85).aspx</w:t>
        </w:r>
      </w:hyperlink>
    </w:p>
  </w:footnote>
  <w:footnote w:id="19">
    <w:p w14:paraId="404A29BD" w14:textId="77777777" w:rsidR="0056784E" w:rsidRPr="00D52175" w:rsidRDefault="0056784E"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9" w:history="1">
        <w:r w:rsidRPr="00D52175">
          <w:rPr>
            <w:rStyle w:val="Hyperlink"/>
            <w:sz w:val="20"/>
            <w:szCs w:val="20"/>
          </w:rPr>
          <w:t>http://msdn.microsoft.com/en-us/library/windows/desktop/ms724320(v=vs.85).aspx</w:t>
        </w:r>
      </w:hyperlink>
    </w:p>
  </w:footnote>
  <w:footnote w:id="20">
    <w:p w14:paraId="7830188A" w14:textId="77777777" w:rsidR="0056784E" w:rsidRPr="00D52175" w:rsidRDefault="0056784E" w:rsidP="00792765">
      <w:pPr>
        <w:pStyle w:val="FootnoteText"/>
        <w:contextualSpacing/>
      </w:pPr>
      <w:r w:rsidRPr="00D52175">
        <w:rPr>
          <w:rStyle w:val="FootnoteReference"/>
        </w:rPr>
        <w:footnoteRef/>
      </w:r>
      <w:r w:rsidRPr="00D52175">
        <w:t xml:space="preserve"> For more information see </w:t>
      </w:r>
      <w:hyperlink r:id="rId20" w:history="1">
        <w:r w:rsidRPr="00D52175">
          <w:rPr>
            <w:rStyle w:val="Hyperlink"/>
          </w:rPr>
          <w:t>http://msdn.microsoft.com/en-us/library/ms724284(VS.85).aspx</w:t>
        </w:r>
      </w:hyperlink>
    </w:p>
  </w:footnote>
  <w:footnote w:id="21">
    <w:p w14:paraId="682A6103" w14:textId="77777777" w:rsidR="0056784E" w:rsidRPr="007208BA" w:rsidRDefault="0056784E"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21" w:history="1">
        <w:r w:rsidRPr="00D52175">
          <w:rPr>
            <w:rStyle w:val="Hyperlink"/>
            <w:sz w:val="20"/>
            <w:szCs w:val="20"/>
          </w:rPr>
          <w:t>http://msdn.microsoft.com/en-us/library/windows/desktop/ms724320(v=vs.85).aspx</w:t>
        </w:r>
      </w:hyperlink>
    </w:p>
  </w:footnote>
  <w:footnote w:id="22">
    <w:p w14:paraId="3CD8AC19" w14:textId="77777777" w:rsidR="0056784E" w:rsidRPr="005049FE" w:rsidRDefault="0056784E" w:rsidP="00792765">
      <w:pPr>
        <w:pStyle w:val="FootnoteText"/>
      </w:pPr>
      <w:r w:rsidRPr="00203BB7">
        <w:rPr>
          <w:rStyle w:val="FootnoteReference"/>
        </w:rPr>
        <w:footnoteRef/>
      </w:r>
      <w:r w:rsidRPr="00203BB7">
        <w:t xml:space="preserve"> </w:t>
      </w:r>
      <w:r w:rsidRPr="005049FE">
        <w:t xml:space="preserve">For more information see </w:t>
      </w:r>
      <w:hyperlink r:id="rId22" w:history="1">
        <w:r w:rsidRPr="005049FE">
          <w:rPr>
            <w:rStyle w:val="Hyperlink"/>
          </w:rPr>
          <w:t>http://msdn.microsoft.com/en-us/library/ms680355(VS.85).aspx</w:t>
        </w:r>
      </w:hyperlink>
    </w:p>
  </w:footnote>
  <w:footnote w:id="23">
    <w:p w14:paraId="5F4F0629" w14:textId="77777777" w:rsidR="0056784E" w:rsidRPr="005049FE" w:rsidRDefault="0056784E" w:rsidP="00792765">
      <w:pPr>
        <w:pStyle w:val="FootnoteText"/>
      </w:pPr>
      <w:r w:rsidRPr="005049FE">
        <w:rPr>
          <w:rStyle w:val="FootnoteReference"/>
        </w:rPr>
        <w:footnoteRef/>
      </w:r>
      <w:r w:rsidRPr="005049FE">
        <w:t xml:space="preserve"> For more information see </w:t>
      </w:r>
      <w:hyperlink r:id="rId23" w:history="1">
        <w:r w:rsidRPr="005049FE">
          <w:rPr>
            <w:rStyle w:val="Hyperlink"/>
          </w:rPr>
          <w:t>http://msdn.microsoft.com/en-us/library/windows/desktop/ms647464(v=vs.85).aspx</w:t>
        </w:r>
      </w:hyperlink>
    </w:p>
  </w:footnote>
  <w:footnote w:id="24">
    <w:p w14:paraId="75AC2CE1" w14:textId="77777777" w:rsidR="0056784E" w:rsidRPr="005049FE" w:rsidRDefault="0056784E" w:rsidP="00792765">
      <w:pPr>
        <w:spacing w:line="240" w:lineRule="auto"/>
        <w:contextualSpacing/>
        <w:rPr>
          <w:sz w:val="20"/>
          <w:szCs w:val="20"/>
        </w:rPr>
      </w:pPr>
      <w:r w:rsidRPr="005049FE">
        <w:rPr>
          <w:rStyle w:val="FootnoteReference"/>
          <w:sz w:val="20"/>
          <w:szCs w:val="20"/>
        </w:rPr>
        <w:footnoteRef/>
      </w:r>
      <w:r w:rsidRPr="005049FE">
        <w:rPr>
          <w:sz w:val="20"/>
          <w:szCs w:val="20"/>
        </w:rPr>
        <w:t xml:space="preserve"> For more information see </w:t>
      </w:r>
      <w:hyperlink r:id="rId24" w:history="1">
        <w:r w:rsidRPr="005049FE">
          <w:rPr>
            <w:rStyle w:val="Hyperlink"/>
            <w:sz w:val="20"/>
            <w:szCs w:val="20"/>
          </w:rPr>
          <w:t>http://msdn.microsoft.com/en-us/library/system.diagnostics.fileversioninfo.aspx</w:t>
        </w:r>
      </w:hyperlink>
    </w:p>
  </w:footnote>
  <w:footnote w:id="25">
    <w:p w14:paraId="6942B9B5" w14:textId="77777777" w:rsidR="0056784E" w:rsidRPr="005049FE" w:rsidRDefault="0056784E" w:rsidP="00792765">
      <w:pPr>
        <w:spacing w:line="240" w:lineRule="auto"/>
        <w:contextualSpacing/>
        <w:rPr>
          <w:color w:val="0000FF"/>
          <w:sz w:val="20"/>
          <w:szCs w:val="20"/>
          <w:u w:val="single"/>
        </w:rPr>
      </w:pPr>
      <w:r w:rsidRPr="005049FE">
        <w:rPr>
          <w:rStyle w:val="FootnoteReference"/>
          <w:sz w:val="20"/>
          <w:szCs w:val="20"/>
        </w:rPr>
        <w:footnoteRef/>
      </w:r>
      <w:r w:rsidRPr="005049FE">
        <w:rPr>
          <w:sz w:val="20"/>
          <w:szCs w:val="20"/>
        </w:rPr>
        <w:t xml:space="preserve"> For more information see </w:t>
      </w:r>
      <w:hyperlink r:id="rId25" w:history="1">
        <w:r w:rsidRPr="005049FE">
          <w:rPr>
            <w:rStyle w:val="Hyperlink"/>
            <w:sz w:val="20"/>
            <w:szCs w:val="20"/>
          </w:rPr>
          <w:t>http://msdn.microsoft.com/en-us/library/aa364960(VS.85).aspx</w:t>
        </w:r>
      </w:hyperlink>
    </w:p>
  </w:footnote>
  <w:footnote w:id="26">
    <w:p w14:paraId="3FDB4C44" w14:textId="77777777" w:rsidR="0056784E" w:rsidRPr="005049FE" w:rsidRDefault="0056784E" w:rsidP="00792765">
      <w:pPr>
        <w:spacing w:line="240" w:lineRule="auto"/>
        <w:contextualSpacing/>
        <w:rPr>
          <w:color w:val="0000FF"/>
          <w:u w:val="single"/>
        </w:rPr>
      </w:pPr>
      <w:r w:rsidRPr="005049FE">
        <w:rPr>
          <w:rStyle w:val="FootnoteReference"/>
          <w:sz w:val="20"/>
          <w:szCs w:val="20"/>
        </w:rPr>
        <w:footnoteRef/>
      </w:r>
      <w:r w:rsidRPr="005049FE">
        <w:rPr>
          <w:sz w:val="20"/>
          <w:szCs w:val="20"/>
        </w:rPr>
        <w:t xml:space="preserve"> For more information see </w:t>
      </w:r>
      <w:hyperlink r:id="rId26" w:history="1">
        <w:r w:rsidRPr="005049FE">
          <w:rPr>
            <w:rStyle w:val="Hyperlink"/>
            <w:sz w:val="20"/>
            <w:szCs w:val="20"/>
          </w:rPr>
          <w:t>http://msdn.microsoft.com/en-us/library/aa364946(VS.85).aspx</w:t>
        </w:r>
      </w:hyperlink>
    </w:p>
  </w:footnote>
  <w:footnote w:id="27">
    <w:p w14:paraId="5B099BAD" w14:textId="77777777" w:rsidR="0056784E" w:rsidRPr="00531760" w:rsidRDefault="0056784E" w:rsidP="00792765">
      <w:pPr>
        <w:spacing w:line="240" w:lineRule="auto"/>
        <w:contextualSpacing/>
        <w:rPr>
          <w:color w:val="0000FF"/>
          <w:sz w:val="20"/>
          <w:szCs w:val="20"/>
          <w:u w:val="single"/>
        </w:rPr>
      </w:pPr>
      <w:r w:rsidRPr="00531760">
        <w:rPr>
          <w:rStyle w:val="FootnoteReference"/>
          <w:sz w:val="20"/>
          <w:szCs w:val="20"/>
        </w:rPr>
        <w:footnoteRef/>
      </w:r>
      <w:r w:rsidRPr="00531760">
        <w:rPr>
          <w:sz w:val="20"/>
          <w:szCs w:val="20"/>
        </w:rPr>
        <w:t xml:space="preserve"> For more information see </w:t>
      </w:r>
      <w:hyperlink r:id="rId27" w:history="1">
        <w:r w:rsidRPr="00531760">
          <w:rPr>
            <w:rStyle w:val="Hyperlink"/>
            <w:sz w:val="20"/>
            <w:szCs w:val="20"/>
          </w:rPr>
          <w:t>http://support.microsoft.com/kb/824994</w:t>
        </w:r>
      </w:hyperlink>
    </w:p>
  </w:footnote>
  <w:footnote w:id="28">
    <w:p w14:paraId="1AA626EC" w14:textId="77777777" w:rsidR="0056784E" w:rsidRPr="00531760" w:rsidRDefault="0056784E"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8" w:history="1">
        <w:r w:rsidRPr="00531760">
          <w:rPr>
            <w:rStyle w:val="Hyperlink"/>
            <w:sz w:val="20"/>
            <w:szCs w:val="20"/>
          </w:rPr>
          <w:t>http://msdn.microsoft.com/en-us/library/windows/desktop/ms647464(v=vs.85).aspx</w:t>
        </w:r>
      </w:hyperlink>
    </w:p>
  </w:footnote>
  <w:footnote w:id="29">
    <w:p w14:paraId="732FF4DD" w14:textId="77777777" w:rsidR="0056784E" w:rsidRPr="00531760" w:rsidRDefault="0056784E"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9" w:history="1">
        <w:r w:rsidRPr="00531760">
          <w:rPr>
            <w:rStyle w:val="Hyperlink"/>
            <w:sz w:val="20"/>
            <w:szCs w:val="20"/>
          </w:rPr>
          <w:t>http://msdn.microsoft.com/en-us/library/windows/desktop/ms647464(v=vs.85).aspx</w:t>
        </w:r>
      </w:hyperlink>
    </w:p>
  </w:footnote>
  <w:footnote w:id="30">
    <w:p w14:paraId="11D1A6EB" w14:textId="77777777" w:rsidR="0056784E" w:rsidRPr="00531760" w:rsidRDefault="0056784E"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30" w:history="1">
        <w:r w:rsidRPr="00531760">
          <w:rPr>
            <w:rStyle w:val="Hyperlink"/>
            <w:sz w:val="20"/>
            <w:szCs w:val="20"/>
          </w:rPr>
          <w:t>http://msdn.microsoft.com/en-us/library/system.diagnostics.fileversioninfo.aspx</w:t>
        </w:r>
      </w:hyperlink>
    </w:p>
  </w:footnote>
  <w:footnote w:id="31">
    <w:p w14:paraId="32FD36C0" w14:textId="77777777" w:rsidR="0056784E" w:rsidRPr="00531760" w:rsidRDefault="0056784E" w:rsidP="00792765">
      <w:pPr>
        <w:pStyle w:val="FootnoteText"/>
        <w:contextualSpacing/>
      </w:pPr>
      <w:r w:rsidRPr="00531760">
        <w:rPr>
          <w:rStyle w:val="FootnoteReference"/>
        </w:rPr>
        <w:footnoteRef/>
      </w:r>
      <w:r w:rsidRPr="00531760">
        <w:t xml:space="preserve"> For more information see </w:t>
      </w:r>
      <w:hyperlink r:id="rId31" w:history="1">
        <w:r w:rsidRPr="00531760">
          <w:rPr>
            <w:rStyle w:val="Hyperlink"/>
          </w:rPr>
          <w:t>http://msdn.microsoft.com/en-us/library/windows/desktop/ms647464(v=vs.85).aspx</w:t>
        </w:r>
      </w:hyperlink>
    </w:p>
  </w:footnote>
  <w:footnote w:id="32">
    <w:p w14:paraId="372A3220" w14:textId="77777777" w:rsidR="0056784E" w:rsidRDefault="0056784E" w:rsidP="00792765">
      <w:pPr>
        <w:pStyle w:val="FootnoteText"/>
        <w:contextualSpacing/>
      </w:pPr>
      <w:r w:rsidRPr="00531760">
        <w:rPr>
          <w:rStyle w:val="FootnoteReference"/>
        </w:rPr>
        <w:footnoteRef/>
      </w:r>
      <w:r w:rsidRPr="00531760">
        <w:t xml:space="preserve"> For more information see </w:t>
      </w:r>
      <w:hyperlink r:id="rId32" w:history="1">
        <w:r w:rsidRPr="00531760">
          <w:rPr>
            <w:rStyle w:val="Hyperlink"/>
          </w:rPr>
          <w:t>http://msdn.microsoft.com/en-us/library/system.diagnostics.fileversioninfo.aspx</w:t>
        </w:r>
      </w:hyperlink>
    </w:p>
  </w:footnote>
  <w:footnote w:id="33">
    <w:p w14:paraId="68D1CF50" w14:textId="77777777" w:rsidR="0056784E" w:rsidRDefault="0056784E" w:rsidP="00792765">
      <w:pPr>
        <w:pStyle w:val="FootnoteText"/>
      </w:pPr>
      <w:r>
        <w:rPr>
          <w:rStyle w:val="FootnoteReference"/>
        </w:rPr>
        <w:footnoteRef/>
      </w:r>
      <w:r>
        <w:t xml:space="preserve"> For more information see </w:t>
      </w:r>
      <w:hyperlink r:id="rId33" w:history="1">
        <w:r w:rsidRPr="00531760">
          <w:rPr>
            <w:rStyle w:val="Hyperlink"/>
          </w:rPr>
          <w:t>http://msdn.microsoft.com/en-us/library/windows/desktop/ms647464(v=vs.85).aspx</w:t>
        </w:r>
      </w:hyperlink>
    </w:p>
  </w:footnote>
  <w:footnote w:id="34">
    <w:p w14:paraId="540B1A29" w14:textId="77777777" w:rsidR="0056784E" w:rsidRDefault="0056784E" w:rsidP="00792765">
      <w:pPr>
        <w:pStyle w:val="FootnoteText"/>
      </w:pPr>
      <w:r>
        <w:rPr>
          <w:rStyle w:val="FootnoteReference"/>
        </w:rPr>
        <w:footnoteRef/>
      </w:r>
      <w:r>
        <w:t xml:space="preserve"> For more information see </w:t>
      </w:r>
      <w:hyperlink r:id="rId34" w:history="1">
        <w:r w:rsidRPr="00531760">
          <w:rPr>
            <w:rStyle w:val="Hyperlink"/>
          </w:rPr>
          <w:t>http://msdn.microsoft.com/en-us/library/system.diagnostics.fileversioninfo.aspx</w:t>
        </w:r>
      </w:hyperlink>
    </w:p>
  </w:footnote>
  <w:footnote w:id="35">
    <w:p w14:paraId="48F77887" w14:textId="77777777" w:rsidR="0056784E" w:rsidRPr="00F6318D" w:rsidRDefault="0056784E"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5" w:history="1">
        <w:r w:rsidRPr="00F6318D">
          <w:rPr>
            <w:rStyle w:val="Hyperlink"/>
            <w:sz w:val="20"/>
            <w:szCs w:val="20"/>
          </w:rPr>
          <w:t>http://msdn.microsoft.com/en-us/library/windows/desktop/ms647464(v=vs.85).aspx</w:t>
        </w:r>
      </w:hyperlink>
    </w:p>
  </w:footnote>
  <w:footnote w:id="36">
    <w:p w14:paraId="58D7A085" w14:textId="77777777" w:rsidR="0056784E" w:rsidRPr="00F6318D" w:rsidRDefault="0056784E"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6" w:history="1">
        <w:r w:rsidRPr="00F6318D">
          <w:rPr>
            <w:rStyle w:val="Hyperlink"/>
            <w:sz w:val="20"/>
            <w:szCs w:val="20"/>
          </w:rPr>
          <w:t>http://msdn.microsoft.com/en-us/library/system.diagnostics.fileversioninfo.aspx</w:t>
        </w:r>
      </w:hyperlink>
    </w:p>
  </w:footnote>
  <w:footnote w:id="37">
    <w:p w14:paraId="6335E11C" w14:textId="77777777" w:rsidR="0056784E" w:rsidRPr="00F6318D" w:rsidRDefault="0056784E" w:rsidP="00792765">
      <w:pPr>
        <w:pStyle w:val="FootnoteText"/>
        <w:contextualSpacing/>
      </w:pPr>
      <w:r w:rsidRPr="00F6318D">
        <w:rPr>
          <w:rStyle w:val="FootnoteReference"/>
        </w:rPr>
        <w:footnoteRef/>
      </w:r>
      <w:r w:rsidRPr="00F6318D">
        <w:t xml:space="preserve"> For more information see </w:t>
      </w:r>
      <w:hyperlink r:id="rId37" w:history="1">
        <w:r w:rsidRPr="00F6318D">
          <w:rPr>
            <w:rStyle w:val="Hyperlink"/>
          </w:rPr>
          <w:t>http://msdn.microsoft.com/en-us/library/windows/desktop/ms647464(v=vs.85).aspx</w:t>
        </w:r>
      </w:hyperlink>
    </w:p>
  </w:footnote>
  <w:footnote w:id="38">
    <w:p w14:paraId="2509E45D" w14:textId="77777777" w:rsidR="0056784E" w:rsidRPr="00F6318D" w:rsidRDefault="0056784E" w:rsidP="00792765">
      <w:pPr>
        <w:pStyle w:val="FootnoteText"/>
        <w:contextualSpacing/>
      </w:pPr>
      <w:r w:rsidRPr="00F6318D">
        <w:rPr>
          <w:rStyle w:val="FootnoteReference"/>
        </w:rPr>
        <w:footnoteRef/>
      </w:r>
      <w:r w:rsidRPr="00F6318D">
        <w:t xml:space="preserve"> For more information see </w:t>
      </w:r>
      <w:hyperlink r:id="rId38" w:history="1">
        <w:r w:rsidRPr="00F6318D">
          <w:rPr>
            <w:rStyle w:val="Hyperlink"/>
          </w:rPr>
          <w:t>http://msdn.microsoft.com/en-us/library/system.diagnostics.fileversioninfo.aspx</w:t>
        </w:r>
      </w:hyperlink>
    </w:p>
  </w:footnote>
  <w:footnote w:id="39">
    <w:p w14:paraId="078A7A90" w14:textId="77777777" w:rsidR="0056784E" w:rsidRPr="00F6318D" w:rsidRDefault="0056784E" w:rsidP="00792765">
      <w:pPr>
        <w:pStyle w:val="FootnoteText"/>
        <w:contextualSpacing/>
      </w:pPr>
      <w:r w:rsidRPr="00F6318D">
        <w:rPr>
          <w:rStyle w:val="FootnoteReference"/>
        </w:rPr>
        <w:footnoteRef/>
      </w:r>
      <w:r w:rsidRPr="00F6318D">
        <w:t xml:space="preserve"> For more information see </w:t>
      </w:r>
      <w:hyperlink r:id="rId39" w:history="1">
        <w:r w:rsidRPr="00F6318D">
          <w:rPr>
            <w:rStyle w:val="Hyperlink"/>
          </w:rPr>
          <w:t>http://msdn.microsoft.com/en-us/library/windows/desktop/ms647464(v=vs.85).aspx</w:t>
        </w:r>
      </w:hyperlink>
    </w:p>
  </w:footnote>
  <w:footnote w:id="40">
    <w:p w14:paraId="668C9152" w14:textId="77777777" w:rsidR="0056784E" w:rsidRPr="00F6318D" w:rsidRDefault="0056784E"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40" w:history="1">
        <w:r w:rsidRPr="00F6318D">
          <w:rPr>
            <w:rStyle w:val="Hyperlink"/>
            <w:sz w:val="20"/>
            <w:szCs w:val="20"/>
          </w:rPr>
          <w:t>http://msdn.microsoft.com/en-us/library/system.diagnostics.fileversioninfo.aspx</w:t>
        </w:r>
      </w:hyperlink>
    </w:p>
  </w:footnote>
  <w:footnote w:id="41">
    <w:p w14:paraId="39AFDAAB" w14:textId="77777777" w:rsidR="0056784E" w:rsidRDefault="0056784E" w:rsidP="00792765">
      <w:pPr>
        <w:pStyle w:val="FootnoteText"/>
        <w:contextualSpacing/>
      </w:pPr>
      <w:r w:rsidRPr="00F6318D">
        <w:rPr>
          <w:rStyle w:val="FootnoteReference"/>
        </w:rPr>
        <w:footnoteRef/>
      </w:r>
      <w:r w:rsidRPr="00F6318D">
        <w:t xml:space="preserve"> For more information see </w:t>
      </w:r>
      <w:hyperlink r:id="rId41" w:history="1">
        <w:r w:rsidRPr="00F6318D">
          <w:rPr>
            <w:rStyle w:val="Hyperlink"/>
          </w:rPr>
          <w:t>http://msdn.microsoft.com/en-us/library/aa384187(v=vs.85).aspx</w:t>
        </w:r>
      </w:hyperlink>
    </w:p>
  </w:footnote>
  <w:footnote w:id="42">
    <w:p w14:paraId="2A64B0D5" w14:textId="77777777" w:rsidR="0056784E" w:rsidRPr="00B40F34" w:rsidRDefault="0056784E" w:rsidP="00792765">
      <w:pPr>
        <w:spacing w:line="240" w:lineRule="auto"/>
        <w:contextualSpacing/>
        <w:rPr>
          <w:color w:val="0000FF"/>
          <w:sz w:val="20"/>
          <w:szCs w:val="20"/>
          <w:u w:val="single"/>
        </w:rPr>
      </w:pPr>
      <w:r w:rsidRPr="00B40F34">
        <w:rPr>
          <w:rStyle w:val="FootnoteReference"/>
          <w:sz w:val="20"/>
          <w:szCs w:val="20"/>
        </w:rPr>
        <w:footnoteRef/>
      </w:r>
      <w:r w:rsidRPr="00B40F34">
        <w:rPr>
          <w:sz w:val="20"/>
          <w:szCs w:val="20"/>
        </w:rPr>
        <w:t xml:space="preserve"> For more information see </w:t>
      </w:r>
      <w:hyperlink r:id="rId42" w:history="1">
        <w:r w:rsidRPr="00B40F34">
          <w:rPr>
            <w:rStyle w:val="Hyperlink"/>
            <w:sz w:val="20"/>
            <w:szCs w:val="20"/>
          </w:rPr>
          <w:t>http://msdn.microsoft.com/en-us/library/aa365247.aspx</w:t>
        </w:r>
      </w:hyperlink>
    </w:p>
  </w:footnote>
  <w:footnote w:id="43">
    <w:p w14:paraId="73E0A5A1" w14:textId="77777777" w:rsidR="0056784E" w:rsidRPr="001205B1" w:rsidRDefault="0056784E" w:rsidP="00792765">
      <w:pPr>
        <w:spacing w:line="240" w:lineRule="auto"/>
        <w:contextualSpacing/>
        <w:rPr>
          <w:color w:val="0000FF"/>
          <w:sz w:val="20"/>
          <w:u w:val="single"/>
        </w:rPr>
      </w:pPr>
      <w:r>
        <w:rPr>
          <w:rStyle w:val="FootnoteReference"/>
        </w:rPr>
        <w:footnoteRef/>
      </w:r>
      <w:r>
        <w:t xml:space="preserve"> </w:t>
      </w:r>
      <w:r w:rsidRPr="001205B1">
        <w:rPr>
          <w:sz w:val="20"/>
        </w:rPr>
        <w:t xml:space="preserve">For more information see </w:t>
      </w:r>
      <w:hyperlink r:id="rId43" w:history="1">
        <w:r w:rsidRPr="001205B1">
          <w:rPr>
            <w:rStyle w:val="Hyperlink"/>
            <w:sz w:val="20"/>
          </w:rPr>
          <w:t>http://msdn.microsoft.com/en-us/library/aa365247.aspx</w:t>
        </w:r>
      </w:hyperlink>
    </w:p>
  </w:footnote>
  <w:footnote w:id="44">
    <w:p w14:paraId="0C3F11EB" w14:textId="77777777" w:rsidR="0056784E" w:rsidRDefault="0056784E" w:rsidP="00792765">
      <w:pPr>
        <w:pStyle w:val="FootnoteText"/>
        <w:contextualSpacing/>
      </w:pPr>
      <w:r w:rsidRPr="001205B1">
        <w:rPr>
          <w:rStyle w:val="FootnoteReference"/>
        </w:rPr>
        <w:footnoteRef/>
      </w:r>
      <w:r w:rsidRPr="001205B1">
        <w:t xml:space="preserve"> For more information see </w:t>
      </w:r>
      <w:hyperlink r:id="rId44" w:history="1">
        <w:r w:rsidRPr="001205B1">
          <w:rPr>
            <w:rStyle w:val="Hyperlink"/>
          </w:rPr>
          <w:t>http://msdn.microsoft.com/en-us/library/aa365247.aspx</w:t>
        </w:r>
      </w:hyperlink>
    </w:p>
  </w:footnote>
  <w:footnote w:id="45">
    <w:p w14:paraId="6A9F24BB" w14:textId="77777777" w:rsidR="0056784E" w:rsidRPr="00CE78FA" w:rsidRDefault="0056784E" w:rsidP="00792765">
      <w:pPr>
        <w:pStyle w:val="FootnoteText"/>
      </w:pPr>
      <w:r w:rsidRPr="00CE78FA">
        <w:rPr>
          <w:rStyle w:val="FootnoteReference"/>
        </w:rPr>
        <w:footnoteRef/>
      </w:r>
      <w:r w:rsidRPr="00CE78FA">
        <w:t xml:space="preserve"> For more information see </w:t>
      </w:r>
      <w:hyperlink r:id="rId45" w:history="1">
        <w:r w:rsidRPr="00CE78FA">
          <w:rPr>
            <w:rStyle w:val="Hyperlink"/>
          </w:rPr>
          <w:t>http://msdn.microsoft.com/en-us/library/windows/desktop/aa446654(v=vs.85).aspx</w:t>
        </w:r>
      </w:hyperlink>
    </w:p>
  </w:footnote>
  <w:footnote w:id="46">
    <w:p w14:paraId="76511B42" w14:textId="77777777" w:rsidR="0056784E" w:rsidRPr="00CE78FA" w:rsidRDefault="0056784E" w:rsidP="00792765">
      <w:pPr>
        <w:pStyle w:val="FootnoteText"/>
      </w:pPr>
      <w:r w:rsidRPr="00CE78FA">
        <w:rPr>
          <w:rStyle w:val="FootnoteReference"/>
        </w:rPr>
        <w:footnoteRef/>
      </w:r>
      <w:r w:rsidRPr="00CE78FA">
        <w:t xml:space="preserve"> For more information see </w:t>
      </w:r>
      <w:hyperlink r:id="rId46" w:history="1">
        <w:r w:rsidRPr="00CE78FA">
          <w:rPr>
            <w:rStyle w:val="Hyperlink"/>
          </w:rPr>
          <w:t>http://msdn.microsoft.com/en-us/library/windows/desktop/aa379166(v=vs.85).aspx</w:t>
        </w:r>
      </w:hyperlink>
    </w:p>
  </w:footnote>
  <w:footnote w:id="47">
    <w:p w14:paraId="208FA073" w14:textId="77777777" w:rsidR="0056784E" w:rsidRPr="00CE78FA" w:rsidRDefault="0056784E" w:rsidP="00792765">
      <w:pPr>
        <w:pStyle w:val="FootnoteText"/>
      </w:pPr>
      <w:r w:rsidRPr="00CE78FA">
        <w:rPr>
          <w:rStyle w:val="FootnoteReference"/>
        </w:rPr>
        <w:footnoteRef/>
      </w:r>
      <w:r w:rsidRPr="00CE78FA">
        <w:t xml:space="preserve"> For more information see </w:t>
      </w:r>
      <w:hyperlink r:id="rId47" w:history="1">
        <w:r w:rsidRPr="00CE78FA">
          <w:rPr>
            <w:rStyle w:val="Hyperlink"/>
          </w:rPr>
          <w:t>http://msdn.microsoft.com/en-us/library/14h5k7ff(v=vs.71).aspx</w:t>
        </w:r>
      </w:hyperlink>
    </w:p>
  </w:footnote>
  <w:footnote w:id="48">
    <w:p w14:paraId="410B1DCA" w14:textId="77777777" w:rsidR="0056784E" w:rsidRPr="00CE78FA" w:rsidRDefault="0056784E" w:rsidP="00792765">
      <w:pPr>
        <w:spacing w:line="240" w:lineRule="auto"/>
        <w:contextualSpacing/>
        <w:rPr>
          <w:sz w:val="20"/>
        </w:rPr>
      </w:pPr>
      <w:r w:rsidRPr="00CE78FA">
        <w:rPr>
          <w:rStyle w:val="FootnoteReference"/>
          <w:sz w:val="20"/>
        </w:rPr>
        <w:footnoteRef/>
      </w:r>
      <w:r w:rsidRPr="00CE78FA">
        <w:rPr>
          <w:sz w:val="20"/>
        </w:rPr>
        <w:t xml:space="preserve"> For more information see </w:t>
      </w:r>
      <w:hyperlink r:id="rId48" w:history="1">
        <w:r w:rsidRPr="00CE78FA">
          <w:rPr>
            <w:rStyle w:val="Hyperlink"/>
            <w:sz w:val="20"/>
          </w:rPr>
          <w:t>http://msdn.microsoft.com/en-us/library/windows/desktop/aa364957(v=VS.85).aspx</w:t>
        </w:r>
      </w:hyperlink>
    </w:p>
  </w:footnote>
  <w:footnote w:id="49">
    <w:p w14:paraId="6282A932" w14:textId="77777777" w:rsidR="0056784E" w:rsidRDefault="0056784E" w:rsidP="00792765">
      <w:pPr>
        <w:spacing w:line="240" w:lineRule="auto"/>
        <w:contextualSpacing/>
      </w:pPr>
      <w:r w:rsidRPr="00CE78FA">
        <w:rPr>
          <w:rStyle w:val="FootnoteReference"/>
          <w:sz w:val="20"/>
        </w:rPr>
        <w:footnoteRef/>
      </w:r>
      <w:r w:rsidRPr="00CE78FA">
        <w:rPr>
          <w:sz w:val="20"/>
        </w:rPr>
        <w:t xml:space="preserve"> For more information see </w:t>
      </w:r>
      <w:hyperlink r:id="rId49" w:history="1">
        <w:r w:rsidRPr="00CE78FA">
          <w:rPr>
            <w:rStyle w:val="Hyperlink"/>
            <w:sz w:val="20"/>
          </w:rPr>
          <w:t>http://msdn.microsoft.com/en-us/library/ms724284(VS.85).aspx</w:t>
        </w:r>
      </w:hyperlink>
    </w:p>
  </w:footnote>
  <w:footnote w:id="50">
    <w:p w14:paraId="49A1C2B3" w14:textId="77777777" w:rsidR="0056784E" w:rsidRPr="004A67EA" w:rsidRDefault="0056784E"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0" w:history="1">
        <w:r w:rsidRPr="004A67EA">
          <w:rPr>
            <w:rStyle w:val="Hyperlink"/>
            <w:sz w:val="20"/>
          </w:rPr>
          <w:t>http://msdn.microsoft.com/en-us/library/windows/desktop/ms724320(v=vs.85).aspx</w:t>
        </w:r>
      </w:hyperlink>
    </w:p>
  </w:footnote>
  <w:footnote w:id="51">
    <w:p w14:paraId="5DB71734" w14:textId="77777777" w:rsidR="0056784E" w:rsidRPr="004A67EA" w:rsidRDefault="0056784E"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1" w:history="1">
        <w:r w:rsidRPr="004A67EA">
          <w:rPr>
            <w:rStyle w:val="Hyperlink"/>
            <w:sz w:val="20"/>
          </w:rPr>
          <w:t>http://msdn.microsoft.com/en-us/library/ms724284(VS.85).aspx</w:t>
        </w:r>
      </w:hyperlink>
    </w:p>
  </w:footnote>
  <w:footnote w:id="52">
    <w:p w14:paraId="54021F59" w14:textId="77777777" w:rsidR="0056784E" w:rsidRPr="004A67EA" w:rsidRDefault="0056784E"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2" w:history="1">
        <w:r w:rsidRPr="004A67EA">
          <w:rPr>
            <w:rStyle w:val="Hyperlink"/>
            <w:sz w:val="20"/>
          </w:rPr>
          <w:t>http://msdn.microsoft.com/en-us/library/windows/desktop/ms724320(v=vs.85).aspx</w:t>
        </w:r>
      </w:hyperlink>
    </w:p>
  </w:footnote>
  <w:footnote w:id="53">
    <w:p w14:paraId="70798407" w14:textId="77777777" w:rsidR="0056784E" w:rsidRPr="004A67EA" w:rsidRDefault="0056784E"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3" w:history="1">
        <w:r w:rsidRPr="004A67EA">
          <w:rPr>
            <w:rStyle w:val="Hyperlink"/>
            <w:sz w:val="20"/>
          </w:rPr>
          <w:t>http://msdn.microsoft.com/en-us/library/ms724284(VS.85).aspx</w:t>
        </w:r>
      </w:hyperlink>
    </w:p>
    <w:p w14:paraId="00CAF390" w14:textId="77777777" w:rsidR="0056784E" w:rsidRDefault="0056784E" w:rsidP="00792765">
      <w:pPr>
        <w:pStyle w:val="FootnoteText"/>
      </w:pPr>
    </w:p>
  </w:footnote>
  <w:footnote w:id="54">
    <w:p w14:paraId="04EE87E6" w14:textId="77777777" w:rsidR="0056784E" w:rsidRPr="00655F00" w:rsidRDefault="0056784E" w:rsidP="00792765">
      <w:pPr>
        <w:pStyle w:val="FootnoteText"/>
      </w:pPr>
      <w:r w:rsidRPr="00655F00">
        <w:rPr>
          <w:rStyle w:val="FootnoteReference"/>
        </w:rPr>
        <w:footnoteRef/>
      </w:r>
      <w:r w:rsidRPr="00655F00">
        <w:t xml:space="preserve"> For more information see </w:t>
      </w:r>
      <w:hyperlink r:id="rId54" w:history="1">
        <w:r w:rsidRPr="00655F00">
          <w:rPr>
            <w:rStyle w:val="Hyperlink"/>
          </w:rPr>
          <w:t>http://msdn.microsoft.com/en-us/library/windows/desktop/ms724320(v=vs.85).aspx</w:t>
        </w:r>
      </w:hyperlink>
    </w:p>
  </w:footnote>
  <w:footnote w:id="55">
    <w:p w14:paraId="4DE038F4" w14:textId="77777777" w:rsidR="0056784E" w:rsidRPr="00655F00" w:rsidRDefault="0056784E"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5" w:history="1">
        <w:r w:rsidRPr="00655F00">
          <w:rPr>
            <w:rStyle w:val="Hyperlink"/>
            <w:sz w:val="20"/>
          </w:rPr>
          <w:t>http://msdn.microsoft.com/en-us/library/ms680355(VS.85).aspx</w:t>
        </w:r>
      </w:hyperlink>
    </w:p>
  </w:footnote>
  <w:footnote w:id="56">
    <w:p w14:paraId="2DF5C908" w14:textId="77777777" w:rsidR="0056784E" w:rsidRPr="00655F00" w:rsidRDefault="0056784E"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6" w:history="1">
        <w:r w:rsidRPr="00655F00">
          <w:rPr>
            <w:rStyle w:val="Hyperlink"/>
            <w:sz w:val="20"/>
          </w:rPr>
          <w:t>http://msdn.microsoft.com/en-us/library/windows/desktop/ms647464(v=vs.85).aspx</w:t>
        </w:r>
      </w:hyperlink>
    </w:p>
  </w:footnote>
  <w:footnote w:id="57">
    <w:p w14:paraId="492E1112" w14:textId="77777777" w:rsidR="0056784E" w:rsidRPr="00655F00" w:rsidRDefault="0056784E"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7" w:history="1">
        <w:r w:rsidRPr="00655F00">
          <w:rPr>
            <w:rStyle w:val="Hyperlink"/>
            <w:sz w:val="20"/>
          </w:rPr>
          <w:t>http://msdn.microsoft.com/en-us/library/system.diagnostics.fileversioninfo.aspx</w:t>
        </w:r>
      </w:hyperlink>
    </w:p>
  </w:footnote>
  <w:footnote w:id="58">
    <w:p w14:paraId="0751BF3A" w14:textId="77777777" w:rsidR="0056784E" w:rsidRPr="00655F00" w:rsidRDefault="0056784E" w:rsidP="00792765">
      <w:pPr>
        <w:spacing w:line="240" w:lineRule="auto"/>
        <w:contextualSpacing/>
        <w:rPr>
          <w:color w:val="0000FF"/>
          <w:sz w:val="20"/>
          <w:u w:val="single"/>
        </w:rPr>
      </w:pPr>
      <w:r w:rsidRPr="00655F00">
        <w:rPr>
          <w:rStyle w:val="FootnoteReference"/>
          <w:sz w:val="20"/>
        </w:rPr>
        <w:footnoteRef/>
      </w:r>
      <w:r w:rsidRPr="00655F00">
        <w:rPr>
          <w:sz w:val="20"/>
        </w:rPr>
        <w:t xml:space="preserve"> For more information see </w:t>
      </w:r>
      <w:hyperlink r:id="rId58" w:history="1">
        <w:r w:rsidRPr="00655F00">
          <w:rPr>
            <w:rStyle w:val="Hyperlink"/>
            <w:sz w:val="20"/>
          </w:rPr>
          <w:t>http://msdn.microsoft.com/en-us/library/aa364960(VS.85).aspx</w:t>
        </w:r>
      </w:hyperlink>
    </w:p>
  </w:footnote>
  <w:footnote w:id="59">
    <w:p w14:paraId="6621C5D2" w14:textId="77777777" w:rsidR="0056784E" w:rsidRPr="00655F00" w:rsidRDefault="0056784E" w:rsidP="00792765">
      <w:pPr>
        <w:spacing w:line="240" w:lineRule="auto"/>
        <w:contextualSpacing/>
        <w:rPr>
          <w:rStyle w:val="Hyperlink"/>
          <w:sz w:val="20"/>
        </w:rPr>
      </w:pPr>
      <w:r w:rsidRPr="00655F00">
        <w:rPr>
          <w:rStyle w:val="FootnoteReference"/>
          <w:sz w:val="20"/>
        </w:rPr>
        <w:footnoteRef/>
      </w:r>
      <w:r w:rsidRPr="00655F00">
        <w:rPr>
          <w:sz w:val="20"/>
        </w:rPr>
        <w:t xml:space="preserve"> For more information see </w:t>
      </w:r>
      <w:hyperlink r:id="rId59" w:history="1">
        <w:r w:rsidRPr="00655F00">
          <w:rPr>
            <w:rStyle w:val="Hyperlink"/>
            <w:sz w:val="20"/>
          </w:rPr>
          <w:t>http://msdn.microsoft.com/en-us/library/aa364946(VS.85).aspx</w:t>
        </w:r>
      </w:hyperlink>
    </w:p>
    <w:p w14:paraId="38AEFA82" w14:textId="77777777" w:rsidR="0056784E" w:rsidRDefault="0056784E" w:rsidP="00792765">
      <w:pPr>
        <w:pStyle w:val="FootnoteText"/>
      </w:pPr>
    </w:p>
  </w:footnote>
  <w:footnote w:id="60">
    <w:p w14:paraId="2BCD1250" w14:textId="77777777" w:rsidR="0056784E" w:rsidRPr="009E5097" w:rsidRDefault="0056784E" w:rsidP="00792765">
      <w:pPr>
        <w:pStyle w:val="FootnoteText"/>
      </w:pPr>
      <w:r w:rsidRPr="009E5097">
        <w:rPr>
          <w:rStyle w:val="FootnoteReference"/>
        </w:rPr>
        <w:footnoteRef/>
      </w:r>
      <w:r w:rsidRPr="009E5097">
        <w:t xml:space="preserve"> For more information see </w:t>
      </w:r>
      <w:hyperlink r:id="rId60" w:history="1">
        <w:r w:rsidRPr="009E5097">
          <w:rPr>
            <w:rStyle w:val="Hyperlink"/>
          </w:rPr>
          <w:t>http://support.microsoft.com/kb/824994</w:t>
        </w:r>
      </w:hyperlink>
    </w:p>
  </w:footnote>
  <w:footnote w:id="61">
    <w:p w14:paraId="75444CAB" w14:textId="77777777" w:rsidR="0056784E" w:rsidRPr="009E5097" w:rsidRDefault="0056784E"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1" w:history="1">
        <w:r w:rsidRPr="009E5097">
          <w:rPr>
            <w:rStyle w:val="Hyperlink"/>
            <w:sz w:val="20"/>
          </w:rPr>
          <w:t>http://msdn.microsoft.com/en-us/library/windows/desktop/ms647464(v=vs.85).aspx</w:t>
        </w:r>
      </w:hyperlink>
    </w:p>
  </w:footnote>
  <w:footnote w:id="62">
    <w:p w14:paraId="583E3282" w14:textId="77777777" w:rsidR="0056784E" w:rsidRPr="009E5097" w:rsidRDefault="0056784E"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2" w:history="1">
        <w:r w:rsidRPr="009E5097">
          <w:rPr>
            <w:rStyle w:val="Hyperlink"/>
            <w:sz w:val="20"/>
          </w:rPr>
          <w:t>http://msdn.microsoft.com/en-us/library/windows/desktop/ms647464(v=vs.85).aspx</w:t>
        </w:r>
      </w:hyperlink>
    </w:p>
  </w:footnote>
  <w:footnote w:id="63">
    <w:p w14:paraId="65247EC4" w14:textId="77777777" w:rsidR="0056784E" w:rsidRPr="009E5097" w:rsidRDefault="0056784E"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3" w:history="1">
        <w:r w:rsidRPr="009E5097">
          <w:rPr>
            <w:rStyle w:val="Hyperlink"/>
            <w:sz w:val="20"/>
          </w:rPr>
          <w:t>http://msdn.microsoft.com/en-us/library/system.diagnostics.fileversioninfo.aspx</w:t>
        </w:r>
      </w:hyperlink>
    </w:p>
  </w:footnote>
  <w:footnote w:id="64">
    <w:p w14:paraId="4420015D" w14:textId="77777777" w:rsidR="0056784E" w:rsidRPr="009E5097" w:rsidRDefault="0056784E"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4" w:history="1">
        <w:r w:rsidRPr="009E5097">
          <w:rPr>
            <w:rStyle w:val="Hyperlink"/>
            <w:sz w:val="20"/>
          </w:rPr>
          <w:t>http://msdn.microsoft.com/en-us/library/windows/desktop/ms647464(v=vs.85).aspx</w:t>
        </w:r>
      </w:hyperlink>
    </w:p>
  </w:footnote>
  <w:footnote w:id="65">
    <w:p w14:paraId="1AE136A9" w14:textId="77777777" w:rsidR="0056784E" w:rsidRPr="009E5097" w:rsidRDefault="0056784E"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5" w:history="1">
        <w:r w:rsidRPr="009E5097">
          <w:rPr>
            <w:rStyle w:val="Hyperlink"/>
            <w:sz w:val="20"/>
          </w:rPr>
          <w:t>http://msdn.microsoft.com/en-us/library/system.diagnostics.fileversioninfo.aspx</w:t>
        </w:r>
      </w:hyperlink>
    </w:p>
    <w:p w14:paraId="4CFABE1F" w14:textId="77777777" w:rsidR="0056784E" w:rsidRDefault="0056784E" w:rsidP="00792765">
      <w:pPr>
        <w:pStyle w:val="FootnoteText"/>
      </w:pPr>
    </w:p>
  </w:footnote>
  <w:footnote w:id="66">
    <w:p w14:paraId="4A5C851A" w14:textId="77777777" w:rsidR="0056784E" w:rsidRPr="00A66933" w:rsidRDefault="0056784E"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6" w:history="1">
        <w:r w:rsidRPr="00A66933">
          <w:rPr>
            <w:rStyle w:val="Hyperlink"/>
            <w:sz w:val="20"/>
          </w:rPr>
          <w:t>http://msdn.microsoft.com/en-us/library/windows/desktop/ms647464(v=vs.85).aspx</w:t>
        </w:r>
      </w:hyperlink>
    </w:p>
  </w:footnote>
  <w:footnote w:id="67">
    <w:p w14:paraId="5A6B081E" w14:textId="77777777" w:rsidR="0056784E" w:rsidRPr="00A66933" w:rsidRDefault="0056784E"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7" w:history="1">
        <w:r w:rsidRPr="00A66933">
          <w:rPr>
            <w:rStyle w:val="Hyperlink"/>
            <w:sz w:val="20"/>
          </w:rPr>
          <w:t>http://msdn.microsoft.com/en-us/library/system.diagnostics.fileversioninfo.aspx</w:t>
        </w:r>
      </w:hyperlink>
    </w:p>
  </w:footnote>
  <w:footnote w:id="68">
    <w:p w14:paraId="57234049" w14:textId="77777777" w:rsidR="0056784E" w:rsidRPr="00A66933" w:rsidRDefault="0056784E"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8" w:history="1">
        <w:r w:rsidRPr="00A66933">
          <w:rPr>
            <w:rStyle w:val="Hyperlink"/>
            <w:sz w:val="20"/>
          </w:rPr>
          <w:t>http://msdn.microsoft.com/en-us/library/windows/desktop/ms647464(v=vs.85).aspx</w:t>
        </w:r>
      </w:hyperlink>
    </w:p>
  </w:footnote>
  <w:footnote w:id="69">
    <w:p w14:paraId="7E66251B" w14:textId="77777777" w:rsidR="0056784E" w:rsidRPr="00A66933" w:rsidRDefault="0056784E" w:rsidP="00792765">
      <w:pPr>
        <w:pStyle w:val="FootnoteText"/>
      </w:pPr>
      <w:r w:rsidRPr="00A66933">
        <w:rPr>
          <w:rStyle w:val="FootnoteReference"/>
        </w:rPr>
        <w:footnoteRef/>
      </w:r>
      <w:r w:rsidRPr="00A66933">
        <w:t xml:space="preserve"> For more information see </w:t>
      </w:r>
      <w:hyperlink r:id="rId69" w:history="1">
        <w:r w:rsidRPr="00A66933">
          <w:rPr>
            <w:rStyle w:val="Hyperlink"/>
          </w:rPr>
          <w:t>http://msdn.microsoft.com/en-us/library/system.diagnostics.fileversioninfo.aspx</w:t>
        </w:r>
      </w:hyperlink>
    </w:p>
  </w:footnote>
  <w:footnote w:id="70">
    <w:p w14:paraId="2FAA6EED" w14:textId="77777777" w:rsidR="0056784E" w:rsidRPr="00A66933" w:rsidRDefault="0056784E" w:rsidP="00792765">
      <w:pPr>
        <w:pStyle w:val="FootnoteText"/>
      </w:pPr>
      <w:r w:rsidRPr="00A66933">
        <w:rPr>
          <w:rStyle w:val="FootnoteReference"/>
        </w:rPr>
        <w:footnoteRef/>
      </w:r>
      <w:r w:rsidRPr="00A66933">
        <w:t xml:space="preserve"> For more information see </w:t>
      </w:r>
      <w:hyperlink r:id="rId70" w:history="1">
        <w:r w:rsidRPr="00A66933">
          <w:rPr>
            <w:rStyle w:val="Hyperlink"/>
          </w:rPr>
          <w:t>http://msdn.microsoft.com/en-us/library/windows/desktop/ms647464(v=vs.85).aspx</w:t>
        </w:r>
      </w:hyperlink>
    </w:p>
  </w:footnote>
  <w:footnote w:id="71">
    <w:p w14:paraId="386E4627" w14:textId="77777777" w:rsidR="0056784E" w:rsidRPr="00A66933" w:rsidRDefault="0056784E"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1" w:history="1">
        <w:r w:rsidRPr="00A66933">
          <w:rPr>
            <w:rStyle w:val="Hyperlink"/>
            <w:sz w:val="20"/>
          </w:rPr>
          <w:t>http://msdn.microsoft.com/en-us/library/system.diagnostics.fileversioninfo.aspx</w:t>
        </w:r>
      </w:hyperlink>
    </w:p>
  </w:footnote>
  <w:footnote w:id="72">
    <w:p w14:paraId="798607A7" w14:textId="77777777" w:rsidR="0056784E" w:rsidRPr="00A66933" w:rsidRDefault="0056784E"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2" w:history="1">
        <w:r w:rsidRPr="00A66933">
          <w:rPr>
            <w:rStyle w:val="Hyperlink"/>
            <w:sz w:val="20"/>
          </w:rPr>
          <w:t>http://msdn.microsoft.com/en-us/library/windows/desktop/ms647464(v=vs.85).aspx</w:t>
        </w:r>
      </w:hyperlink>
    </w:p>
  </w:footnote>
  <w:footnote w:id="73">
    <w:p w14:paraId="25E0886E" w14:textId="77777777" w:rsidR="0056784E" w:rsidRPr="00A66933" w:rsidRDefault="0056784E"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3" w:history="1">
        <w:r w:rsidRPr="00A66933">
          <w:rPr>
            <w:rStyle w:val="Hyperlink"/>
            <w:sz w:val="20"/>
          </w:rPr>
          <w:t>http://msdn.microsoft.com/en-us/library/system.diagnostics.fileversioninfo.aspx</w:t>
        </w:r>
      </w:hyperlink>
    </w:p>
    <w:p w14:paraId="31DEBA0E" w14:textId="77777777" w:rsidR="0056784E" w:rsidRDefault="0056784E" w:rsidP="00792765">
      <w:pPr>
        <w:pStyle w:val="FootnoteText"/>
      </w:pPr>
    </w:p>
  </w:footnote>
  <w:footnote w:id="74">
    <w:p w14:paraId="4894799C" w14:textId="77777777" w:rsidR="0056784E" w:rsidRDefault="0056784E" w:rsidP="00792765">
      <w:pPr>
        <w:pStyle w:val="FootnoteText"/>
      </w:pPr>
      <w:r>
        <w:rPr>
          <w:rStyle w:val="FootnoteReference"/>
        </w:rPr>
        <w:footnoteRef/>
      </w:r>
      <w:r>
        <w:t xml:space="preserve"> For more information see </w:t>
      </w:r>
      <w:hyperlink r:id="rId74" w:history="1">
        <w:r w:rsidRPr="001D084C">
          <w:rPr>
            <w:rStyle w:val="Hyperlink"/>
          </w:rPr>
          <w:t>http://msdn.microsoft.com/en-us/library/aa384187(v=vs.85).aspx</w:t>
        </w:r>
      </w:hyperlink>
    </w:p>
  </w:footnote>
  <w:footnote w:id="75">
    <w:p w14:paraId="030A3D4D" w14:textId="77777777" w:rsidR="0056784E" w:rsidRDefault="0056784E" w:rsidP="008960C5">
      <w:pPr>
        <w:spacing w:line="240" w:lineRule="auto"/>
        <w:contextualSpacing/>
      </w:pPr>
      <w:r>
        <w:rPr>
          <w:rStyle w:val="FootnoteReference"/>
        </w:rPr>
        <w:footnoteRef/>
      </w:r>
      <w:r>
        <w:t xml:space="preserve"> For more information see </w:t>
      </w:r>
      <w:hyperlink r:id="rId75" w:history="1">
        <w:r>
          <w:rPr>
            <w:rStyle w:val="Hyperlink"/>
          </w:rPr>
          <w:t>http://msdn.microsoft.com/en-us/library/windows/desktop/ms724182(v=VS.85).aspx</w:t>
        </w:r>
      </w:hyperlink>
    </w:p>
  </w:footnote>
  <w:footnote w:id="76">
    <w:p w14:paraId="3ADE6E77" w14:textId="77777777" w:rsidR="0056784E" w:rsidRDefault="0056784E">
      <w:pPr>
        <w:pStyle w:val="FootnoteText"/>
      </w:pPr>
      <w:r>
        <w:rPr>
          <w:rStyle w:val="FootnoteReference"/>
        </w:rPr>
        <w:footnoteRef/>
      </w:r>
      <w:r>
        <w:t xml:space="preserve"> For more information see </w:t>
      </w:r>
      <w:hyperlink r:id="rId76" w:history="1">
        <w:r>
          <w:rPr>
            <w:rStyle w:val="Hyperlink"/>
          </w:rPr>
          <w:t>http://msdn.microsoft.com/en-us/library/windows/desktop/ms724836(v=vs.85).aspx</w:t>
        </w:r>
      </w:hyperlink>
    </w:p>
  </w:footnote>
  <w:footnote w:id="77">
    <w:p w14:paraId="0240AD9E" w14:textId="77777777" w:rsidR="0056784E" w:rsidRDefault="0056784E">
      <w:pPr>
        <w:pStyle w:val="FootnoteText"/>
      </w:pPr>
      <w:r>
        <w:rPr>
          <w:rStyle w:val="FootnoteReference"/>
        </w:rPr>
        <w:footnoteRef/>
      </w:r>
      <w:r>
        <w:t xml:space="preserve"> </w:t>
      </w:r>
      <w:r w:rsidRPr="00DD6637">
        <w:t xml:space="preserve">For more information see </w:t>
      </w:r>
      <w:hyperlink r:id="rId77" w:history="1">
        <w:r w:rsidRPr="00DD6637">
          <w:rPr>
            <w:rStyle w:val="Hyperlink"/>
          </w:rPr>
          <w:t>http://msdn.microsoft.com/en-us/library/aa384187(v=vs.85).aspx</w:t>
        </w:r>
      </w:hyperlink>
    </w:p>
  </w:footnote>
  <w:footnote w:id="78">
    <w:p w14:paraId="06513D79" w14:textId="77777777" w:rsidR="0056784E" w:rsidRDefault="0056784E">
      <w:pPr>
        <w:pStyle w:val="FootnoteText"/>
      </w:pPr>
      <w:r>
        <w:rPr>
          <w:rStyle w:val="FootnoteReference"/>
        </w:rPr>
        <w:footnoteRef/>
      </w:r>
      <w:r>
        <w:t xml:space="preserve">For more information see </w:t>
      </w:r>
      <w:hyperlink r:id="rId78" w:history="1">
        <w:r>
          <w:rPr>
            <w:rStyle w:val="Hyperlink"/>
          </w:rPr>
          <w:t>http://msdn.microsoft.com/en-us/library/windows/desktop/ms724836(v=vs.85).aspx</w:t>
        </w:r>
      </w:hyperlink>
    </w:p>
  </w:footnote>
  <w:footnote w:id="79">
    <w:p w14:paraId="75B011D7" w14:textId="77777777" w:rsidR="0056784E" w:rsidRDefault="0056784E" w:rsidP="00C7546F">
      <w:pPr>
        <w:spacing w:line="240" w:lineRule="auto"/>
        <w:contextualSpacing/>
      </w:pPr>
      <w:r>
        <w:rPr>
          <w:rStyle w:val="FootnoteReference"/>
        </w:rPr>
        <w:footnoteRef/>
      </w:r>
      <w:r>
        <w:t xml:space="preserve"> </w:t>
      </w:r>
      <w:r w:rsidRPr="00147C67">
        <w:rPr>
          <w:sz w:val="20"/>
          <w:szCs w:val="20"/>
        </w:rPr>
        <w:t xml:space="preserve">For more information see </w:t>
      </w:r>
      <w:hyperlink r:id="rId79" w:history="1">
        <w:r w:rsidRPr="00147C67">
          <w:rPr>
            <w:rStyle w:val="Hyperlink"/>
            <w:sz w:val="20"/>
            <w:szCs w:val="20"/>
          </w:rPr>
          <w:t>http://msdn.microsoft.com/en-us/library/windows/desktop/ms724911(v=vs.85).aspx</w:t>
        </w:r>
      </w:hyperlink>
    </w:p>
  </w:footnote>
  <w:footnote w:id="80">
    <w:p w14:paraId="7EA94F7E" w14:textId="77777777" w:rsidR="0056784E" w:rsidRDefault="0056784E">
      <w:pPr>
        <w:pStyle w:val="FootnoteText"/>
      </w:pPr>
      <w:r>
        <w:rPr>
          <w:rStyle w:val="FootnoteReference"/>
        </w:rPr>
        <w:footnoteRef/>
      </w:r>
      <w:r>
        <w:t xml:space="preserve"> </w:t>
      </w:r>
      <w:r w:rsidRPr="00D52175">
        <w:t xml:space="preserve">For more information see </w:t>
      </w:r>
      <w:hyperlink r:id="rId80" w:history="1">
        <w:r w:rsidRPr="00D52175">
          <w:rPr>
            <w:rStyle w:val="Hyperlink"/>
          </w:rPr>
          <w:t>http://msdn.microsoft.com/en-us/library/ms724284(VS.85).aspx</w:t>
        </w:r>
      </w:hyperlink>
    </w:p>
  </w:footnote>
  <w:footnote w:id="81">
    <w:p w14:paraId="405B8325" w14:textId="77777777" w:rsidR="0056784E" w:rsidRDefault="0056784E"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1" w:history="1">
        <w:r w:rsidRPr="00CA1267">
          <w:rPr>
            <w:rStyle w:val="Hyperlink"/>
            <w:sz w:val="20"/>
            <w:szCs w:val="20"/>
          </w:rPr>
          <w:t>http://msdn.microsoft.com/en-us/library/windows/desktop/ms724902(v=vs.85).aspx</w:t>
        </w:r>
      </w:hyperlink>
    </w:p>
    <w:p w14:paraId="11C2EB5A" w14:textId="77777777" w:rsidR="0056784E" w:rsidRDefault="0056784E">
      <w:pPr>
        <w:pStyle w:val="FootnoteText"/>
      </w:pPr>
    </w:p>
  </w:footnote>
  <w:footnote w:id="82">
    <w:p w14:paraId="7DCB850D" w14:textId="77777777" w:rsidR="0056784E" w:rsidRDefault="0056784E">
      <w:pPr>
        <w:pStyle w:val="FootnoteText"/>
      </w:pPr>
      <w:r>
        <w:rPr>
          <w:rStyle w:val="FootnoteReference"/>
        </w:rPr>
        <w:footnoteRef/>
      </w:r>
      <w:r>
        <w:t xml:space="preserve"> For more information see </w:t>
      </w:r>
      <w:hyperlink r:id="rId82" w:history="1">
        <w:r>
          <w:rPr>
            <w:rStyle w:val="Hyperlink"/>
          </w:rPr>
          <w:t>http://msdn.microsoft.com/en-us/library/windows/desktop/ms724911(v=vs.85).aspx</w:t>
        </w:r>
      </w:hyperlink>
    </w:p>
  </w:footnote>
  <w:footnote w:id="83">
    <w:p w14:paraId="03BC4E1F" w14:textId="77777777" w:rsidR="0056784E" w:rsidRDefault="0056784E">
      <w:pPr>
        <w:pStyle w:val="FootnoteText"/>
      </w:pPr>
      <w:r>
        <w:rPr>
          <w:rStyle w:val="FootnoteReference"/>
        </w:rPr>
        <w:footnoteRef/>
      </w:r>
      <w:r>
        <w:t xml:space="preserve"> For more information </w:t>
      </w:r>
      <w:proofErr w:type="gramStart"/>
      <w:r>
        <w:t xml:space="preserve">see  </w:t>
      </w:r>
      <w:proofErr w:type="gramEnd"/>
      <w:r>
        <w:fldChar w:fldCharType="begin"/>
      </w:r>
      <w:r>
        <w:instrText xml:space="preserve"> HYPERLINK "http://msdn.microsoft.com/en-us/library/windows/desktop/ms724911(v=vs.85).aspx" </w:instrText>
      </w:r>
      <w:r>
        <w:fldChar w:fldCharType="separate"/>
      </w:r>
      <w:r>
        <w:rPr>
          <w:rStyle w:val="Hyperlink"/>
        </w:rPr>
        <w:t>http://msdn.microsoft.com/en-us/library/windows/desktop/ms724911(v=vs.85).aspx</w:t>
      </w:r>
      <w:r>
        <w:rPr>
          <w:rStyle w:val="Hyperlink"/>
        </w:rPr>
        <w:fldChar w:fldCharType="end"/>
      </w:r>
    </w:p>
  </w:footnote>
  <w:footnote w:id="84">
    <w:p w14:paraId="6A0D9B41" w14:textId="77777777" w:rsidR="0056784E" w:rsidRPr="00CA1267" w:rsidRDefault="0056784E"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83" w:history="1">
        <w:r w:rsidRPr="00CA1267">
          <w:rPr>
            <w:rStyle w:val="Hyperlink"/>
            <w:sz w:val="20"/>
            <w:szCs w:val="20"/>
          </w:rPr>
          <w:t>http://msdn.microsoft.com/en-us/library/windows/desktop/ms724072(v=VS.85).aspx</w:t>
        </w:r>
      </w:hyperlink>
    </w:p>
    <w:p w14:paraId="2709FBF5" w14:textId="77777777" w:rsidR="0056784E" w:rsidRDefault="0056784E">
      <w:pPr>
        <w:pStyle w:val="FootnoteText"/>
      </w:pPr>
    </w:p>
  </w:footnote>
  <w:footnote w:id="85">
    <w:p w14:paraId="4513BCB2" w14:textId="77777777" w:rsidR="0056784E" w:rsidRDefault="0056784E">
      <w:pPr>
        <w:pStyle w:val="FootnoteText"/>
      </w:pPr>
      <w:r>
        <w:rPr>
          <w:rStyle w:val="FootnoteReference"/>
        </w:rPr>
        <w:footnoteRef/>
      </w:r>
      <w:r>
        <w:t xml:space="preserve">For more information see </w:t>
      </w:r>
      <w:hyperlink r:id="rId84" w:history="1">
        <w:r>
          <w:rPr>
            <w:rStyle w:val="Hyperlink"/>
          </w:rPr>
          <w:t>http://msdn.microsoft.com/en-us/library/windows/desktop/ms724836(v=vs.85).aspx</w:t>
        </w:r>
      </w:hyperlink>
    </w:p>
  </w:footnote>
  <w:footnote w:id="86">
    <w:p w14:paraId="213AD893" w14:textId="77777777" w:rsidR="0056784E" w:rsidRDefault="0056784E" w:rsidP="00147C67">
      <w:pPr>
        <w:spacing w:line="240" w:lineRule="auto"/>
        <w:contextualSpacing/>
      </w:pPr>
      <w:r>
        <w:rPr>
          <w:rStyle w:val="FootnoteReference"/>
        </w:rPr>
        <w:footnoteRef/>
      </w:r>
      <w:r>
        <w:t xml:space="preserve"> </w:t>
      </w:r>
      <w:r w:rsidRPr="00147C67">
        <w:rPr>
          <w:sz w:val="20"/>
          <w:szCs w:val="20"/>
        </w:rPr>
        <w:t xml:space="preserve">For more information see </w:t>
      </w:r>
      <w:hyperlink r:id="rId85" w:history="1">
        <w:r w:rsidRPr="00147C67">
          <w:rPr>
            <w:rStyle w:val="Hyperlink"/>
            <w:sz w:val="20"/>
            <w:szCs w:val="20"/>
          </w:rPr>
          <w:t>http://msdn.microsoft.com/en-us/library/windows/desktop/ms724911(v=vs.85).aspx</w:t>
        </w:r>
      </w:hyperlink>
    </w:p>
    <w:p w14:paraId="6993460F" w14:textId="77777777" w:rsidR="0056784E" w:rsidRDefault="0056784E">
      <w:pPr>
        <w:pStyle w:val="FootnoteText"/>
      </w:pPr>
    </w:p>
  </w:footnote>
  <w:footnote w:id="87">
    <w:p w14:paraId="51F3924D" w14:textId="77777777" w:rsidR="0056784E" w:rsidRDefault="0056784E">
      <w:pPr>
        <w:pStyle w:val="FootnoteText"/>
      </w:pPr>
      <w:r>
        <w:rPr>
          <w:rStyle w:val="FootnoteReference"/>
        </w:rPr>
        <w:footnoteRef/>
      </w:r>
      <w:r>
        <w:t xml:space="preserve"> </w:t>
      </w:r>
      <w:r w:rsidRPr="00D52175">
        <w:t xml:space="preserve">For more information see </w:t>
      </w:r>
      <w:hyperlink r:id="rId86" w:history="1">
        <w:r w:rsidRPr="00D52175">
          <w:rPr>
            <w:rStyle w:val="Hyperlink"/>
          </w:rPr>
          <w:t>http://msdn.microsoft.com/en-us/library/ms724284(VS.85).aspx</w:t>
        </w:r>
      </w:hyperlink>
    </w:p>
  </w:footnote>
  <w:footnote w:id="88">
    <w:p w14:paraId="0840808C" w14:textId="77777777" w:rsidR="0056784E" w:rsidRDefault="0056784E"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7" w:history="1">
        <w:r w:rsidRPr="00CA1267">
          <w:rPr>
            <w:rStyle w:val="Hyperlink"/>
            <w:sz w:val="20"/>
            <w:szCs w:val="20"/>
          </w:rPr>
          <w:t>http://msdn.microsoft.com/en-us/library/windows/desktop/ms724902(v=vs.85).aspx</w:t>
        </w:r>
      </w:hyperlink>
    </w:p>
    <w:p w14:paraId="2D9035E8" w14:textId="77777777" w:rsidR="0056784E" w:rsidRDefault="0056784E">
      <w:pPr>
        <w:pStyle w:val="FootnoteText"/>
      </w:pPr>
    </w:p>
  </w:footnote>
  <w:footnote w:id="89">
    <w:p w14:paraId="1070BDDB" w14:textId="77777777" w:rsidR="0056784E" w:rsidRDefault="0056784E">
      <w:pPr>
        <w:pStyle w:val="FootnoteText"/>
      </w:pPr>
      <w:r>
        <w:rPr>
          <w:rStyle w:val="FootnoteReference"/>
        </w:rPr>
        <w:footnoteRef/>
      </w:r>
      <w:r>
        <w:t xml:space="preserve"> For more information see </w:t>
      </w:r>
      <w:hyperlink r:id="rId88" w:history="1">
        <w:r>
          <w:rPr>
            <w:rStyle w:val="Hyperlink"/>
          </w:rPr>
          <w:t>http://msdn.microsoft.com/en-us/library/windows/desktop/ms724911(v=vs.85).aspx</w:t>
        </w:r>
      </w:hyperlink>
    </w:p>
  </w:footnote>
  <w:footnote w:id="90">
    <w:p w14:paraId="5030335B" w14:textId="77777777" w:rsidR="0056784E" w:rsidRDefault="0056784E">
      <w:pPr>
        <w:pStyle w:val="FootnoteText"/>
      </w:pPr>
      <w:r>
        <w:rPr>
          <w:rStyle w:val="FootnoteReference"/>
        </w:rPr>
        <w:footnoteRef/>
      </w:r>
      <w:r>
        <w:t xml:space="preserve"> For more information </w:t>
      </w:r>
      <w:proofErr w:type="gramStart"/>
      <w:r>
        <w:t xml:space="preserve">see  </w:t>
      </w:r>
      <w:proofErr w:type="gramEnd"/>
      <w:r>
        <w:fldChar w:fldCharType="begin"/>
      </w:r>
      <w:r>
        <w:instrText xml:space="preserve"> HYPERLINK "http://msdn.microsoft.com/en-us/library/windows/desktop/ms724911(v=vs.85).aspx" </w:instrText>
      </w:r>
      <w:r>
        <w:fldChar w:fldCharType="separate"/>
      </w:r>
      <w:r>
        <w:rPr>
          <w:rStyle w:val="Hyperlink"/>
        </w:rPr>
        <w:t>http://msdn.microsoft.com/en-us/library/windows/desktop/ms724911(v=vs.85).aspx</w:t>
      </w:r>
      <w:r>
        <w:rPr>
          <w:rStyle w:val="Hyperlink"/>
        </w:rPr>
        <w:fldChar w:fldCharType="end"/>
      </w:r>
    </w:p>
  </w:footnote>
  <w:footnote w:id="91">
    <w:p w14:paraId="642EF7C2" w14:textId="77777777" w:rsidR="0056784E" w:rsidRPr="00CA1267" w:rsidRDefault="0056784E"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89" w:history="1">
        <w:r w:rsidRPr="00CA1267">
          <w:rPr>
            <w:rStyle w:val="Hyperlink"/>
            <w:sz w:val="20"/>
            <w:szCs w:val="20"/>
          </w:rPr>
          <w:t>http://msdn.microsoft.com/en-us/library/windows/desktop/ms724072(v=VS.85).aspx</w:t>
        </w:r>
      </w:hyperlink>
    </w:p>
    <w:p w14:paraId="78E3B52D" w14:textId="77777777" w:rsidR="0056784E" w:rsidRDefault="0056784E">
      <w:pPr>
        <w:pStyle w:val="FootnoteText"/>
      </w:pPr>
    </w:p>
  </w:footnote>
  <w:footnote w:id="92">
    <w:p w14:paraId="52AA682C" w14:textId="77777777" w:rsidR="0056784E" w:rsidRDefault="0056784E">
      <w:pPr>
        <w:pStyle w:val="FootnoteText"/>
      </w:pPr>
      <w:r>
        <w:rPr>
          <w:rStyle w:val="FootnoteReference"/>
        </w:rPr>
        <w:footnoteRef/>
      </w:r>
      <w:r>
        <w:t xml:space="preserve"> For more information see </w:t>
      </w:r>
      <w:hyperlink r:id="rId90" w:history="1">
        <w:r>
          <w:rPr>
            <w:rStyle w:val="Hyperlink"/>
          </w:rPr>
          <w:t>http://msdn.microsoft.com/en-us/library/windows/desktop/ms724836(v=vs.85).aspx</w:t>
        </w:r>
      </w:hyperlink>
    </w:p>
  </w:footnote>
  <w:footnote w:id="93">
    <w:p w14:paraId="6E6B3E51" w14:textId="77777777" w:rsidR="0056784E" w:rsidRDefault="0056784E" w:rsidP="00CA1267">
      <w:pPr>
        <w:pStyle w:val="FootnoteText"/>
      </w:pPr>
      <w:r>
        <w:rPr>
          <w:rStyle w:val="FootnoteReference"/>
        </w:rPr>
        <w:footnoteRef/>
      </w:r>
      <w:r>
        <w:t xml:space="preserve"> For more information see </w:t>
      </w:r>
      <w:hyperlink r:id="rId91" w:history="1">
        <w:r>
          <w:rPr>
            <w:rStyle w:val="Hyperlink"/>
          </w:rPr>
          <w:t>http://msdn.microsoft.com/en-us/library/windows/desktop/ms724836(v=vs.85).aspx</w:t>
        </w:r>
      </w:hyperlink>
    </w:p>
  </w:footnote>
  <w:footnote w:id="94">
    <w:p w14:paraId="23429D91" w14:textId="77777777" w:rsidR="0056784E" w:rsidRDefault="0056784E" w:rsidP="00CA1267">
      <w:pPr>
        <w:pStyle w:val="FootnoteText"/>
      </w:pPr>
      <w:r>
        <w:rPr>
          <w:rStyle w:val="FootnoteReference"/>
        </w:rPr>
        <w:footnoteRef/>
      </w:r>
      <w:r>
        <w:t xml:space="preserve"> For more information see </w:t>
      </w:r>
      <w:hyperlink r:id="rId92" w:history="1">
        <w:r>
          <w:rPr>
            <w:rStyle w:val="Hyperlink"/>
          </w:rPr>
          <w:t>http://msdn.microsoft.com/en-us/library/windows/desktop/ms724836(v=vs.85).aspx</w:t>
        </w:r>
      </w:hyperlink>
    </w:p>
  </w:footnote>
  <w:footnote w:id="95">
    <w:p w14:paraId="4DA38C22" w14:textId="77777777" w:rsidR="0056784E" w:rsidRDefault="0056784E" w:rsidP="00102605">
      <w:pPr>
        <w:spacing w:line="240" w:lineRule="auto"/>
        <w:contextualSpacing/>
      </w:pPr>
      <w:r>
        <w:rPr>
          <w:rStyle w:val="FootnoteReference"/>
        </w:rPr>
        <w:footnoteRef/>
      </w:r>
      <w:r>
        <w:t xml:space="preserve"> </w:t>
      </w:r>
      <w:r w:rsidRPr="00450AAB">
        <w:rPr>
          <w:sz w:val="20"/>
          <w:szCs w:val="20"/>
        </w:rPr>
        <w:t xml:space="preserve">For more information see </w:t>
      </w:r>
      <w:hyperlink r:id="rId93" w:history="1">
        <w:r w:rsidRPr="00450AAB">
          <w:rPr>
            <w:rStyle w:val="Hyperlink"/>
            <w:sz w:val="20"/>
            <w:szCs w:val="20"/>
          </w:rPr>
          <w:t>http://msdn.microsoft.com/en-us/library/windows/desktop/ms724884(v=vs.85).aspx</w:t>
        </w:r>
      </w:hyperlink>
    </w:p>
  </w:footnote>
  <w:footnote w:id="96">
    <w:p w14:paraId="1643C0A2" w14:textId="77777777" w:rsidR="0056784E" w:rsidRDefault="0056784E" w:rsidP="00450AAB">
      <w:pPr>
        <w:spacing w:line="240" w:lineRule="auto"/>
        <w:contextualSpacing/>
        <w:rPr>
          <w:rStyle w:val="Hyperlink"/>
          <w:color w:val="auto"/>
          <w:u w:val="none"/>
        </w:rPr>
      </w:pPr>
      <w:r>
        <w:rPr>
          <w:rStyle w:val="FootnoteReference"/>
        </w:rPr>
        <w:footnoteRef/>
      </w:r>
      <w:r>
        <w:t xml:space="preserve"> </w:t>
      </w:r>
      <w:r w:rsidRPr="00450AAB">
        <w:rPr>
          <w:sz w:val="20"/>
          <w:szCs w:val="20"/>
        </w:rPr>
        <w:t xml:space="preserve">For more information see </w:t>
      </w:r>
      <w:hyperlink r:id="rId94" w:history="1">
        <w:r w:rsidRPr="00450AAB">
          <w:rPr>
            <w:rStyle w:val="Hyperlink"/>
            <w:sz w:val="20"/>
            <w:szCs w:val="20"/>
          </w:rPr>
          <w:t>http://msdn.microsoft.com/en-us/library/windows/desktop/ms724884(v=vs.85).aspx</w:t>
        </w:r>
      </w:hyperlink>
    </w:p>
    <w:p w14:paraId="4041B6E2" w14:textId="77777777" w:rsidR="0056784E" w:rsidRDefault="0056784E" w:rsidP="00450AAB">
      <w:pPr>
        <w:pStyle w:val="FootnoteText"/>
      </w:pPr>
    </w:p>
  </w:footnote>
  <w:footnote w:id="97">
    <w:p w14:paraId="3411C023" w14:textId="77777777" w:rsidR="0056784E" w:rsidRDefault="0056784E" w:rsidP="00450AAB">
      <w:pPr>
        <w:spacing w:line="240" w:lineRule="auto"/>
        <w:contextualSpacing/>
      </w:pPr>
      <w:r>
        <w:rPr>
          <w:rStyle w:val="FootnoteReference"/>
        </w:rPr>
        <w:footnoteRef/>
      </w:r>
      <w:r>
        <w:t xml:space="preserve"> </w:t>
      </w:r>
      <w:r w:rsidRPr="00907B53">
        <w:rPr>
          <w:sz w:val="20"/>
          <w:szCs w:val="20"/>
        </w:rPr>
        <w:t xml:space="preserve">For more information see </w:t>
      </w:r>
      <w:hyperlink r:id="rId95" w:history="1">
        <w:r w:rsidRPr="00907B53">
          <w:rPr>
            <w:rStyle w:val="Hyperlink"/>
            <w:sz w:val="20"/>
            <w:szCs w:val="20"/>
          </w:rPr>
          <w:t>http://msdn.microsoft.com/en-us/library/windows/desktop/aa364399(v=vs.85).aspx</w:t>
        </w:r>
      </w:hyperlink>
      <w:proofErr w:type="gramStart"/>
      <w:r w:rsidRPr="00907B53">
        <w:rPr>
          <w:sz w:val="20"/>
          <w:szCs w:val="20"/>
        </w:rPr>
        <w:t xml:space="preserve"> ,</w:t>
      </w:r>
      <w:proofErr w:type="gramEnd"/>
      <w:r w:rsidRPr="00907B53">
        <w:rPr>
          <w:sz w:val="20"/>
          <w:szCs w:val="20"/>
        </w:rPr>
        <w:t xml:space="preserve"> </w:t>
      </w:r>
      <w:hyperlink r:id="rId96" w:history="1">
        <w:r w:rsidRPr="00907B53">
          <w:rPr>
            <w:rStyle w:val="Hyperlink"/>
            <w:sz w:val="20"/>
            <w:szCs w:val="20"/>
          </w:rPr>
          <w:t>http://msdn.microsoft.com/en-us/library/windows/desktop/aa379607(v=vs.85).aspx</w:t>
        </w:r>
      </w:hyperlink>
      <w:r w:rsidRPr="00907B53">
        <w:rPr>
          <w:sz w:val="20"/>
          <w:szCs w:val="20"/>
        </w:rPr>
        <w:t xml:space="preserve">, and </w:t>
      </w:r>
      <w:hyperlink r:id="rId97" w:history="1">
        <w:r w:rsidRPr="00907B53">
          <w:rPr>
            <w:rStyle w:val="Hyperlink"/>
            <w:sz w:val="20"/>
            <w:szCs w:val="20"/>
          </w:rPr>
          <w:t>http://technet.microsoft.com/en-us/library/bb727008.aspx</w:t>
        </w:r>
      </w:hyperlink>
      <w:r>
        <w:t xml:space="preserve"> </w:t>
      </w:r>
    </w:p>
  </w:footnote>
  <w:footnote w:id="98">
    <w:p w14:paraId="2804D5DC" w14:textId="77777777" w:rsidR="0056784E" w:rsidRDefault="0056784E">
      <w:pPr>
        <w:pStyle w:val="FootnoteText"/>
      </w:pPr>
      <w:r>
        <w:rPr>
          <w:rStyle w:val="FootnoteReference"/>
        </w:rPr>
        <w:footnoteRef/>
      </w:r>
      <w:r>
        <w:t xml:space="preserve"> For more information see </w:t>
      </w:r>
      <w:hyperlink r:id="rId98" w:history="1">
        <w:r>
          <w:rPr>
            <w:rStyle w:val="Hyperlink"/>
          </w:rPr>
          <w:t>http://msdn.microsoft.com/en-us/library/windows/desktop/aa379571(v=vs.85).aspx</w:t>
        </w:r>
      </w:hyperlink>
    </w:p>
  </w:footnote>
  <w:footnote w:id="99">
    <w:p w14:paraId="5C8D15E9" w14:textId="77777777" w:rsidR="0056784E" w:rsidRDefault="0056784E">
      <w:pPr>
        <w:pStyle w:val="FootnoteText"/>
      </w:pPr>
      <w:r>
        <w:rPr>
          <w:rStyle w:val="FootnoteReference"/>
        </w:rPr>
        <w:footnoteRef/>
      </w:r>
      <w:r>
        <w:t xml:space="preserve"> For more information see </w:t>
      </w:r>
      <w:hyperlink r:id="rId99" w:anchor="paths" w:history="1">
        <w:r>
          <w:rPr>
            <w:rStyle w:val="Hyperlink"/>
          </w:rPr>
          <w:t>http://msdn.microsoft.com/en-us/library/windows/desktop/aa365247(v=vs.85).aspx#paths</w:t>
        </w:r>
      </w:hyperlink>
    </w:p>
  </w:footnote>
  <w:footnote w:id="100">
    <w:p w14:paraId="2B8E864E" w14:textId="77777777" w:rsidR="0056784E" w:rsidRDefault="0056784E">
      <w:pPr>
        <w:pStyle w:val="FootnoteText"/>
      </w:pPr>
      <w:r>
        <w:rPr>
          <w:rStyle w:val="FootnoteReference"/>
        </w:rPr>
        <w:footnoteRef/>
      </w:r>
      <w:r>
        <w:t xml:space="preserve"> </w:t>
      </w:r>
      <w:r w:rsidRPr="00907B53">
        <w:t xml:space="preserve">For more information see </w:t>
      </w:r>
      <w:hyperlink r:id="rId100" w:anchor="paths" w:history="1">
        <w:r w:rsidRPr="00907B53">
          <w:rPr>
            <w:rStyle w:val="Hyperlink"/>
          </w:rPr>
          <w:t>http://msdn.microsoft.com/en-us/library/windows/desktop/aa365247(v=vs.85).aspx#paths</w:t>
        </w:r>
      </w:hyperlink>
    </w:p>
  </w:footnote>
  <w:footnote w:id="101">
    <w:p w14:paraId="15C31F14" w14:textId="77777777" w:rsidR="0056784E" w:rsidRDefault="0056784E">
      <w:pPr>
        <w:pStyle w:val="FootnoteText"/>
      </w:pPr>
      <w:r>
        <w:rPr>
          <w:rStyle w:val="FootnoteReference"/>
        </w:rPr>
        <w:footnoteRef/>
      </w:r>
      <w:r>
        <w:t xml:space="preserve"> </w:t>
      </w:r>
      <w:r w:rsidRPr="00DD6637">
        <w:t xml:space="preserve">For more information see </w:t>
      </w:r>
      <w:hyperlink r:id="rId101" w:history="1">
        <w:r w:rsidRPr="00DD6637">
          <w:rPr>
            <w:rStyle w:val="Hyperlink"/>
          </w:rPr>
          <w:t>http://msdn.microsoft.com/en-us/library/aa365247.aspx</w:t>
        </w:r>
      </w:hyperlink>
    </w:p>
  </w:footnote>
  <w:footnote w:id="102">
    <w:p w14:paraId="798BF357" w14:textId="77777777" w:rsidR="0056784E" w:rsidRDefault="0056784E">
      <w:pPr>
        <w:pStyle w:val="FootnoteText"/>
      </w:pPr>
      <w:r>
        <w:rPr>
          <w:rStyle w:val="FootnoteReference"/>
        </w:rPr>
        <w:footnoteRef/>
      </w:r>
      <w:r>
        <w:t xml:space="preserve"> For more information see </w:t>
      </w:r>
      <w:hyperlink r:id="rId102" w:history="1">
        <w:r w:rsidRPr="00AE51B1">
          <w:rPr>
            <w:rStyle w:val="Hyperlink"/>
          </w:rPr>
          <w:t>http://msdn.microsoft.com/en-us/library/windows/desktop/aa379166(v=vs.85).aspx</w:t>
        </w:r>
      </w:hyperlink>
    </w:p>
  </w:footnote>
  <w:footnote w:id="103">
    <w:p w14:paraId="09034FD6" w14:textId="77777777" w:rsidR="0056784E" w:rsidRPr="00725D4E" w:rsidRDefault="0056784E" w:rsidP="00762ED3">
      <w:pPr>
        <w:spacing w:line="240" w:lineRule="auto"/>
        <w:contextualSpacing/>
        <w:rPr>
          <w:highlight w:val="red"/>
        </w:rPr>
      </w:pPr>
      <w:r>
        <w:rPr>
          <w:rStyle w:val="FootnoteReference"/>
        </w:rPr>
        <w:footnoteRef/>
      </w:r>
      <w:r>
        <w:t xml:space="preserve"> </w:t>
      </w:r>
      <w:r w:rsidRPr="00762ED3">
        <w:rPr>
          <w:sz w:val="20"/>
          <w:szCs w:val="20"/>
        </w:rPr>
        <w:t xml:space="preserve">For more information see </w:t>
      </w:r>
      <w:hyperlink r:id="rId103" w:history="1">
        <w:r w:rsidRPr="00762ED3">
          <w:rPr>
            <w:rStyle w:val="Hyperlink"/>
            <w:sz w:val="20"/>
            <w:szCs w:val="20"/>
          </w:rPr>
          <w:t>http://msdn.microsoft.com/en-us/library/windows/desktop/aa446645(v=vs.85).aspx</w:t>
        </w:r>
      </w:hyperlink>
      <w:r w:rsidRPr="00762ED3">
        <w:rPr>
          <w:sz w:val="20"/>
          <w:szCs w:val="20"/>
        </w:rPr>
        <w:t xml:space="preserve"> </w:t>
      </w:r>
    </w:p>
    <w:p w14:paraId="5F1A88B3" w14:textId="77777777" w:rsidR="0056784E" w:rsidRDefault="0056784E">
      <w:pPr>
        <w:pStyle w:val="FootnoteText"/>
      </w:pPr>
    </w:p>
  </w:footnote>
  <w:footnote w:id="104">
    <w:p w14:paraId="17FB3191" w14:textId="77777777" w:rsidR="0056784E" w:rsidRDefault="0056784E">
      <w:pPr>
        <w:pStyle w:val="FootnoteText"/>
      </w:pPr>
      <w:r>
        <w:rPr>
          <w:rStyle w:val="FootnoteReference"/>
        </w:rPr>
        <w:footnoteRef/>
      </w:r>
      <w:r>
        <w:t xml:space="preserve"> For more information see </w:t>
      </w:r>
      <w:hyperlink r:id="rId104" w:anchor="paths" w:history="1">
        <w:r>
          <w:rPr>
            <w:rStyle w:val="Hyperlink"/>
          </w:rPr>
          <w:t>http://msdn.microsoft.com/en-us/library/windows/desktop/aa365247(v=vs.85).aspx#paths</w:t>
        </w:r>
      </w:hyperlink>
    </w:p>
  </w:footnote>
  <w:footnote w:id="105">
    <w:p w14:paraId="1AA948CB" w14:textId="77777777" w:rsidR="0056784E" w:rsidRDefault="0056784E">
      <w:pPr>
        <w:pStyle w:val="FootnoteText"/>
      </w:pPr>
      <w:r>
        <w:rPr>
          <w:rStyle w:val="FootnoteReference"/>
        </w:rPr>
        <w:footnoteRef/>
      </w:r>
      <w:r>
        <w:t xml:space="preserve"> </w:t>
      </w:r>
      <w:r w:rsidRPr="00907B53">
        <w:t xml:space="preserve">For more information see </w:t>
      </w:r>
      <w:hyperlink r:id="rId105" w:anchor="paths" w:history="1">
        <w:r w:rsidRPr="00907B53">
          <w:rPr>
            <w:rStyle w:val="Hyperlink"/>
          </w:rPr>
          <w:t>http://msdn.microsoft.com/en-us/library/windows/desktop/aa365247(v=vs.85).aspx#paths</w:t>
        </w:r>
      </w:hyperlink>
    </w:p>
  </w:footnote>
  <w:footnote w:id="106">
    <w:p w14:paraId="6B5A414D" w14:textId="77777777" w:rsidR="0056784E" w:rsidRDefault="0056784E" w:rsidP="00336F22">
      <w:pPr>
        <w:pStyle w:val="FootnoteText"/>
      </w:pPr>
      <w:r>
        <w:rPr>
          <w:rStyle w:val="FootnoteReference"/>
        </w:rPr>
        <w:footnoteRef/>
      </w:r>
      <w:r>
        <w:t xml:space="preserve"> </w:t>
      </w:r>
      <w:r w:rsidRPr="00DD6637">
        <w:t xml:space="preserve">For more information see </w:t>
      </w:r>
      <w:hyperlink r:id="rId106" w:history="1">
        <w:r w:rsidRPr="00DD6637">
          <w:rPr>
            <w:rStyle w:val="Hyperlink"/>
          </w:rPr>
          <w:t>http://msdn.microsoft.com/en-us/library/aa365247.aspx</w:t>
        </w:r>
      </w:hyperlink>
    </w:p>
    <w:p w14:paraId="0088119A" w14:textId="77777777" w:rsidR="0056784E" w:rsidRDefault="0056784E">
      <w:pPr>
        <w:pStyle w:val="FootnoteText"/>
      </w:pPr>
    </w:p>
  </w:footnote>
  <w:footnote w:id="107">
    <w:p w14:paraId="7F17E056" w14:textId="77777777" w:rsidR="0056784E" w:rsidRDefault="0056784E">
      <w:pPr>
        <w:pStyle w:val="FootnoteText"/>
      </w:pPr>
      <w:r>
        <w:rPr>
          <w:rStyle w:val="FootnoteReference"/>
        </w:rPr>
        <w:footnoteRef/>
      </w:r>
      <w:r>
        <w:t xml:space="preserve"> For more information see </w:t>
      </w:r>
      <w:hyperlink r:id="rId107" w:history="1">
        <w:r w:rsidRPr="00AE51B1">
          <w:rPr>
            <w:rStyle w:val="Hyperlink"/>
          </w:rPr>
          <w:t>http://msdn.microsoft.com/en-us/library/windows/desktop/aa379166(v=vs.85).aspx</w:t>
        </w:r>
      </w:hyperlink>
    </w:p>
  </w:footnote>
  <w:footnote w:id="108">
    <w:p w14:paraId="52064791" w14:textId="77777777" w:rsidR="0056784E" w:rsidRPr="00E91B41" w:rsidRDefault="0056784E"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08" w:history="1">
        <w:r w:rsidRPr="00E91B41">
          <w:rPr>
            <w:rStyle w:val="Hyperlink"/>
            <w:sz w:val="20"/>
            <w:szCs w:val="20"/>
          </w:rPr>
          <w:t>http://msdn.microsoft.com/en-us/library/windows/desktop/aa379607(v=vs.85).aspx</w:t>
        </w:r>
      </w:hyperlink>
    </w:p>
  </w:footnote>
  <w:footnote w:id="109">
    <w:p w14:paraId="55F46283" w14:textId="77777777" w:rsidR="0056784E" w:rsidRPr="00E91B41" w:rsidRDefault="0056784E"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09" w:history="1">
        <w:r w:rsidRPr="00E91B41">
          <w:rPr>
            <w:rStyle w:val="Hyperlink"/>
            <w:sz w:val="20"/>
            <w:szCs w:val="20"/>
          </w:rPr>
          <w:t>http://msdn.microsoft.com/en-us/library/windows/desktop/aa379607(v=vs.85).aspx</w:t>
        </w:r>
      </w:hyperlink>
    </w:p>
  </w:footnote>
  <w:footnote w:id="110">
    <w:p w14:paraId="1B741774"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0" w:history="1">
        <w:r w:rsidRPr="00E91B41">
          <w:rPr>
            <w:rStyle w:val="Hyperlink"/>
            <w:sz w:val="20"/>
            <w:szCs w:val="20"/>
          </w:rPr>
          <w:t>http://msdn.microsoft.com/en-us/library/windows/desktop/aa379607(v=vs.85).aspx</w:t>
        </w:r>
      </w:hyperlink>
    </w:p>
  </w:footnote>
  <w:footnote w:id="111">
    <w:p w14:paraId="4FB48B24"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1" w:history="1">
        <w:r w:rsidRPr="00E91B41">
          <w:rPr>
            <w:rStyle w:val="Hyperlink"/>
            <w:sz w:val="20"/>
            <w:szCs w:val="20"/>
          </w:rPr>
          <w:t>http://msdn.microsoft.com/en-us/library/windows/desktop/aa379607(v=vs.85).aspx</w:t>
        </w:r>
      </w:hyperlink>
    </w:p>
  </w:footnote>
  <w:footnote w:id="112">
    <w:p w14:paraId="5C4AC14A"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2" w:history="1">
        <w:r w:rsidRPr="00E91B41">
          <w:rPr>
            <w:rStyle w:val="Hyperlink"/>
            <w:sz w:val="20"/>
            <w:szCs w:val="20"/>
          </w:rPr>
          <w:t>http://msdn.microsoft.com/en-us/library/windows/desktop/aa379607(v=vs.85).aspx</w:t>
        </w:r>
      </w:hyperlink>
    </w:p>
  </w:footnote>
  <w:footnote w:id="113">
    <w:p w14:paraId="3AE60C39"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3" w:history="1">
        <w:r w:rsidRPr="00E91B41">
          <w:rPr>
            <w:rStyle w:val="Hyperlink"/>
            <w:sz w:val="20"/>
            <w:szCs w:val="20"/>
          </w:rPr>
          <w:t>http://msdn.microsoft.com/en-us/library/windows/desktop/aa379607(v=vs.85).aspx</w:t>
        </w:r>
      </w:hyperlink>
    </w:p>
  </w:footnote>
  <w:footnote w:id="114">
    <w:p w14:paraId="266FC678" w14:textId="77777777" w:rsidR="0056784E" w:rsidRDefault="0056784E">
      <w:pPr>
        <w:pStyle w:val="FootnoteText"/>
      </w:pPr>
      <w:r>
        <w:rPr>
          <w:rStyle w:val="FootnoteReference"/>
        </w:rPr>
        <w:footnoteRef/>
      </w:r>
      <w:r>
        <w:t xml:space="preserve"> For more informatio</w:t>
      </w:r>
      <w:r w:rsidRPr="00D718A9">
        <w:t xml:space="preserve">n see </w:t>
      </w:r>
      <w:hyperlink r:id="rId114" w:history="1">
        <w:r w:rsidRPr="00D718A9">
          <w:rPr>
            <w:rStyle w:val="Hyperlink"/>
          </w:rPr>
          <w:t>http://msdn.microsoft.com/en-us/library/windows/desktop/aa446632(v=VS.85).aspx</w:t>
        </w:r>
      </w:hyperlink>
    </w:p>
  </w:footnote>
  <w:footnote w:id="115">
    <w:p w14:paraId="291DA251" w14:textId="77777777" w:rsidR="0056784E" w:rsidRDefault="0056784E" w:rsidP="00D718A9">
      <w:pPr>
        <w:pStyle w:val="FootnoteText"/>
      </w:pPr>
      <w:r>
        <w:rPr>
          <w:rStyle w:val="FootnoteReference"/>
        </w:rPr>
        <w:footnoteRef/>
      </w:r>
      <w:r>
        <w:t xml:space="preserve"> For more informatio</w:t>
      </w:r>
      <w:r w:rsidRPr="00D718A9">
        <w:t xml:space="preserve">n see </w:t>
      </w:r>
      <w:hyperlink r:id="rId115" w:history="1">
        <w:r w:rsidRPr="00D718A9">
          <w:rPr>
            <w:rStyle w:val="Hyperlink"/>
          </w:rPr>
          <w:t>http://msdn.microsoft.com/en-us/library/windows/desktop/aa446632(v=VS.85).aspx</w:t>
        </w:r>
      </w:hyperlink>
    </w:p>
  </w:footnote>
  <w:footnote w:id="116">
    <w:p w14:paraId="70E8C428" w14:textId="77777777" w:rsidR="0056784E" w:rsidRDefault="0056784E" w:rsidP="00D718A9">
      <w:pPr>
        <w:pStyle w:val="FootnoteText"/>
      </w:pPr>
      <w:r>
        <w:rPr>
          <w:rStyle w:val="FootnoteReference"/>
        </w:rPr>
        <w:footnoteRef/>
      </w:r>
      <w:r>
        <w:t xml:space="preserve"> For more informatio</w:t>
      </w:r>
      <w:r w:rsidRPr="00D718A9">
        <w:t xml:space="preserve">n see </w:t>
      </w:r>
      <w:hyperlink r:id="rId116" w:history="1">
        <w:r w:rsidRPr="00D718A9">
          <w:rPr>
            <w:rStyle w:val="Hyperlink"/>
          </w:rPr>
          <w:t>http://msdn.microsoft.com/en-us/library/windows/desktop/aa446632(v=VS.85).aspx</w:t>
        </w:r>
      </w:hyperlink>
    </w:p>
  </w:footnote>
  <w:footnote w:id="117">
    <w:p w14:paraId="2CBA1E5B" w14:textId="77777777" w:rsidR="0056784E" w:rsidRDefault="0056784E" w:rsidP="00D718A9">
      <w:pPr>
        <w:pStyle w:val="FootnoteText"/>
      </w:pPr>
      <w:r>
        <w:rPr>
          <w:rStyle w:val="FootnoteReference"/>
        </w:rPr>
        <w:footnoteRef/>
      </w:r>
      <w:r>
        <w:t xml:space="preserve"> For more informatio</w:t>
      </w:r>
      <w:r w:rsidRPr="00D718A9">
        <w:t xml:space="preserve">n see </w:t>
      </w:r>
      <w:hyperlink r:id="rId117" w:history="1">
        <w:r w:rsidRPr="00D718A9">
          <w:rPr>
            <w:rStyle w:val="Hyperlink"/>
          </w:rPr>
          <w:t>http://msdn.microsoft.com/en-us/library/windows/desktop/aa446632(v=VS.85).aspx</w:t>
        </w:r>
      </w:hyperlink>
    </w:p>
  </w:footnote>
  <w:footnote w:id="118">
    <w:p w14:paraId="7B2B4B38"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18" w:history="1">
        <w:r w:rsidRPr="00D718A9">
          <w:rPr>
            <w:rStyle w:val="Hyperlink"/>
            <w:sz w:val="20"/>
            <w:szCs w:val="20"/>
          </w:rPr>
          <w:t>http://msdn.microsoft.com/en-us/library/windows/desktop/gg258116(v=vs.85).aspx</w:t>
        </w:r>
      </w:hyperlink>
    </w:p>
  </w:footnote>
  <w:footnote w:id="119">
    <w:p w14:paraId="46F18C18"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19" w:history="1">
        <w:r w:rsidRPr="00D718A9">
          <w:rPr>
            <w:rStyle w:val="Hyperlink"/>
            <w:sz w:val="20"/>
            <w:szCs w:val="20"/>
          </w:rPr>
          <w:t>http://msdn.microsoft.com/en-us/library/windows/desktop/gg258116(v=vs.85).aspx</w:t>
        </w:r>
      </w:hyperlink>
    </w:p>
  </w:footnote>
  <w:footnote w:id="120">
    <w:p w14:paraId="3B984C29"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0" w:history="1">
        <w:r w:rsidRPr="00D718A9">
          <w:rPr>
            <w:rStyle w:val="Hyperlink"/>
            <w:sz w:val="20"/>
            <w:szCs w:val="20"/>
          </w:rPr>
          <w:t>http://msdn.microsoft.com/en-us/library/windows/desktop/gg258116(v=vs.85).aspx</w:t>
        </w:r>
      </w:hyperlink>
    </w:p>
  </w:footnote>
  <w:footnote w:id="121">
    <w:p w14:paraId="5CAE99C2"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1" w:history="1">
        <w:r w:rsidRPr="00D718A9">
          <w:rPr>
            <w:rStyle w:val="Hyperlink"/>
            <w:sz w:val="20"/>
            <w:szCs w:val="20"/>
          </w:rPr>
          <w:t>http://msdn.microsoft.com/en-us/library/windows/desktop/gg258116(v=vs.85).aspx</w:t>
        </w:r>
      </w:hyperlink>
    </w:p>
  </w:footnote>
  <w:footnote w:id="122">
    <w:p w14:paraId="314D91A7"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2" w:history="1">
        <w:r w:rsidRPr="00D718A9">
          <w:rPr>
            <w:rStyle w:val="Hyperlink"/>
            <w:sz w:val="20"/>
            <w:szCs w:val="20"/>
          </w:rPr>
          <w:t>http://msdn.microsoft.com/en-us/library/windows/desktop/gg258116(v=vs.85).aspx</w:t>
        </w:r>
      </w:hyperlink>
    </w:p>
  </w:footnote>
  <w:footnote w:id="123">
    <w:p w14:paraId="07D975E9"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3" w:history="1">
        <w:r w:rsidRPr="00D718A9">
          <w:rPr>
            <w:rStyle w:val="Hyperlink"/>
            <w:sz w:val="20"/>
            <w:szCs w:val="20"/>
          </w:rPr>
          <w:t>http://msdn.microsoft.com/en-us/library/windows/desktop/gg258116(v=vs.85).aspx</w:t>
        </w:r>
      </w:hyperlink>
    </w:p>
  </w:footnote>
  <w:footnote w:id="124">
    <w:p w14:paraId="3C8D0EA3"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4" w:history="1">
        <w:r w:rsidRPr="00D718A9">
          <w:rPr>
            <w:rStyle w:val="Hyperlink"/>
            <w:sz w:val="20"/>
            <w:szCs w:val="20"/>
          </w:rPr>
          <w:t>http://msdn.microsoft.com/en-us/library/windows/desktop/gg258116(v=vs.85).aspx</w:t>
        </w:r>
      </w:hyperlink>
    </w:p>
  </w:footnote>
  <w:footnote w:id="125">
    <w:p w14:paraId="0A775664"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5" w:history="1">
        <w:r w:rsidRPr="00D718A9">
          <w:rPr>
            <w:rStyle w:val="Hyperlink"/>
            <w:sz w:val="20"/>
            <w:szCs w:val="20"/>
          </w:rPr>
          <w:t>http://msdn.microsoft.com/en-us/library/windows/desktop/gg258116(v=vs.85).aspx</w:t>
        </w:r>
      </w:hyperlink>
    </w:p>
  </w:footnote>
  <w:footnote w:id="126">
    <w:p w14:paraId="1F39DF45"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6" w:history="1">
        <w:r w:rsidRPr="00D718A9">
          <w:rPr>
            <w:rStyle w:val="Hyperlink"/>
            <w:sz w:val="20"/>
            <w:szCs w:val="20"/>
          </w:rPr>
          <w:t>http://msdn.microsoft.com/en-us/library/windows/desktop/gg258116(v=vs.85).aspx</w:t>
        </w:r>
      </w:hyperlink>
    </w:p>
  </w:footnote>
  <w:footnote w:id="127">
    <w:p w14:paraId="0A37229A" w14:textId="77777777" w:rsidR="0056784E" w:rsidRDefault="0056784E">
      <w:pPr>
        <w:pStyle w:val="FootnoteText"/>
      </w:pPr>
      <w:r>
        <w:rPr>
          <w:rStyle w:val="FootnoteReference"/>
        </w:rPr>
        <w:footnoteRef/>
      </w:r>
      <w:r>
        <w:t xml:space="preserve"> </w:t>
      </w:r>
      <w:r w:rsidRPr="00F6318D">
        <w:t xml:space="preserve">For more information see </w:t>
      </w:r>
      <w:hyperlink r:id="rId127" w:history="1">
        <w:r w:rsidRPr="00F6318D">
          <w:rPr>
            <w:rStyle w:val="Hyperlink"/>
          </w:rPr>
          <w:t>http://msdn.microsoft.com/en-us/library/aa384187(v=vs.85).aspx</w:t>
        </w:r>
      </w:hyperlink>
    </w:p>
  </w:footnote>
  <w:footnote w:id="128">
    <w:p w14:paraId="00371AD5" w14:textId="77777777" w:rsidR="0056784E" w:rsidRDefault="0056784E">
      <w:pPr>
        <w:pStyle w:val="FootnoteText"/>
      </w:pPr>
      <w:r>
        <w:rPr>
          <w:rStyle w:val="FootnoteReference"/>
        </w:rPr>
        <w:footnoteRef/>
      </w:r>
      <w:r>
        <w:t xml:space="preserve"> For more information see </w:t>
      </w:r>
      <w:hyperlink r:id="rId128" w:anchor="paths" w:history="1">
        <w:r>
          <w:rPr>
            <w:rStyle w:val="Hyperlink"/>
          </w:rPr>
          <w:t>http://msdn.microsoft.com/en-us/library/windows/desktop/aa365247(v=vs.85).aspx#paths</w:t>
        </w:r>
      </w:hyperlink>
    </w:p>
  </w:footnote>
  <w:footnote w:id="129">
    <w:p w14:paraId="5D0D0949" w14:textId="77777777" w:rsidR="0056784E" w:rsidRDefault="0056784E">
      <w:pPr>
        <w:pStyle w:val="FootnoteText"/>
      </w:pPr>
      <w:r>
        <w:rPr>
          <w:rStyle w:val="FootnoteReference"/>
        </w:rPr>
        <w:footnoteRef/>
      </w:r>
      <w:r>
        <w:t xml:space="preserve"> </w:t>
      </w:r>
      <w:r w:rsidRPr="00907B53">
        <w:t xml:space="preserve">For more information see </w:t>
      </w:r>
      <w:hyperlink r:id="rId129" w:anchor="paths" w:history="1">
        <w:r w:rsidRPr="00907B53">
          <w:rPr>
            <w:rStyle w:val="Hyperlink"/>
          </w:rPr>
          <w:t>http://msdn.microsoft.com/en-us/library/windows/desktop/aa365247(v=vs.85).aspx#paths</w:t>
        </w:r>
      </w:hyperlink>
    </w:p>
  </w:footnote>
  <w:footnote w:id="130">
    <w:p w14:paraId="582A204B" w14:textId="77777777" w:rsidR="0056784E" w:rsidRDefault="0056784E">
      <w:pPr>
        <w:pStyle w:val="FootnoteText"/>
      </w:pPr>
      <w:r>
        <w:rPr>
          <w:rStyle w:val="FootnoteReference"/>
        </w:rPr>
        <w:footnoteRef/>
      </w:r>
      <w:r>
        <w:t xml:space="preserve"> </w:t>
      </w:r>
      <w:r w:rsidRPr="00DD6637">
        <w:t xml:space="preserve">For more information see </w:t>
      </w:r>
      <w:hyperlink r:id="rId130" w:history="1">
        <w:r w:rsidRPr="00DD6637">
          <w:rPr>
            <w:rStyle w:val="Hyperlink"/>
          </w:rPr>
          <w:t>http://msdn.microsoft.com/en-us/library/aa365247.aspx</w:t>
        </w:r>
      </w:hyperlink>
    </w:p>
  </w:footnote>
  <w:footnote w:id="131">
    <w:p w14:paraId="6325BF40" w14:textId="77777777" w:rsidR="0056784E" w:rsidRDefault="0056784E">
      <w:pPr>
        <w:pStyle w:val="FootnoteText"/>
      </w:pPr>
      <w:r>
        <w:rPr>
          <w:rStyle w:val="FootnoteReference"/>
        </w:rPr>
        <w:footnoteRef/>
      </w:r>
      <w:r>
        <w:t xml:space="preserve"> For more information see </w:t>
      </w:r>
      <w:hyperlink r:id="rId131" w:history="1">
        <w:r w:rsidRPr="00AE51B1">
          <w:rPr>
            <w:rStyle w:val="Hyperlink"/>
          </w:rPr>
          <w:t>http://msdn.microsoft.com/en-us/library/windows/desktop/aa379166(v=vs.85).aspx</w:t>
        </w:r>
      </w:hyperlink>
    </w:p>
  </w:footnote>
  <w:footnote w:id="132">
    <w:p w14:paraId="3A26EA91" w14:textId="77777777" w:rsidR="0056784E" w:rsidRPr="00E91B41" w:rsidRDefault="0056784E"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2" w:history="1">
        <w:r w:rsidRPr="00E91B41">
          <w:rPr>
            <w:rStyle w:val="Hyperlink"/>
            <w:sz w:val="20"/>
            <w:szCs w:val="20"/>
          </w:rPr>
          <w:t>http://msdn.microsoft.com/en-us/library/windows/desktop/aa379607(v=vs.85).aspx</w:t>
        </w:r>
      </w:hyperlink>
    </w:p>
  </w:footnote>
  <w:footnote w:id="133">
    <w:p w14:paraId="0201A13C" w14:textId="77777777" w:rsidR="0056784E" w:rsidRPr="00E91B41" w:rsidRDefault="0056784E"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3" w:history="1">
        <w:r w:rsidRPr="00E91B41">
          <w:rPr>
            <w:rStyle w:val="Hyperlink"/>
            <w:sz w:val="20"/>
            <w:szCs w:val="20"/>
          </w:rPr>
          <w:t>http://msdn.microsoft.com/en-us/library/windows/desktop/aa379607(v=vs.85).aspx</w:t>
        </w:r>
      </w:hyperlink>
    </w:p>
  </w:footnote>
  <w:footnote w:id="134">
    <w:p w14:paraId="13932522"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4" w:history="1">
        <w:r w:rsidRPr="00E91B41">
          <w:rPr>
            <w:rStyle w:val="Hyperlink"/>
            <w:sz w:val="20"/>
            <w:szCs w:val="20"/>
          </w:rPr>
          <w:t>http://msdn.microsoft.com/en-us/library/windows/desktop/aa379607(v=vs.85).aspx</w:t>
        </w:r>
      </w:hyperlink>
    </w:p>
  </w:footnote>
  <w:footnote w:id="135">
    <w:p w14:paraId="0F0454E3"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5" w:history="1">
        <w:r w:rsidRPr="00E91B41">
          <w:rPr>
            <w:rStyle w:val="Hyperlink"/>
            <w:sz w:val="20"/>
            <w:szCs w:val="20"/>
          </w:rPr>
          <w:t>http://msdn.microsoft.com/en-us/library/windows/desktop/aa379607(v=vs.85).aspx</w:t>
        </w:r>
      </w:hyperlink>
    </w:p>
  </w:footnote>
  <w:footnote w:id="136">
    <w:p w14:paraId="3439302E"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6" w:history="1">
        <w:r w:rsidRPr="00E91B41">
          <w:rPr>
            <w:rStyle w:val="Hyperlink"/>
            <w:sz w:val="20"/>
            <w:szCs w:val="20"/>
          </w:rPr>
          <w:t>http://msdn.microsoft.com/en-us/library/windows/desktop/aa379607(v=vs.85).aspx</w:t>
        </w:r>
      </w:hyperlink>
    </w:p>
  </w:footnote>
  <w:footnote w:id="137">
    <w:p w14:paraId="10FA1288"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7" w:history="1">
        <w:r w:rsidRPr="00E91B41">
          <w:rPr>
            <w:rStyle w:val="Hyperlink"/>
            <w:sz w:val="20"/>
            <w:szCs w:val="20"/>
          </w:rPr>
          <w:t>http://msdn.microsoft.com/en-us/library/windows/desktop/aa379607(v=vs.85).aspx</w:t>
        </w:r>
      </w:hyperlink>
    </w:p>
  </w:footnote>
  <w:footnote w:id="138">
    <w:p w14:paraId="64A59943" w14:textId="77777777" w:rsidR="0056784E" w:rsidRDefault="0056784E">
      <w:pPr>
        <w:pStyle w:val="FootnoteText"/>
      </w:pPr>
      <w:r>
        <w:rPr>
          <w:rStyle w:val="FootnoteReference"/>
        </w:rPr>
        <w:footnoteRef/>
      </w:r>
      <w:r>
        <w:t xml:space="preserve"> For more informatio</w:t>
      </w:r>
      <w:r w:rsidRPr="00D718A9">
        <w:t xml:space="preserve">n see </w:t>
      </w:r>
      <w:hyperlink r:id="rId138" w:history="1">
        <w:r w:rsidRPr="00D718A9">
          <w:rPr>
            <w:rStyle w:val="Hyperlink"/>
          </w:rPr>
          <w:t>http://msdn.microsoft.com/en-us/library/windows/desktop/aa446632(v=VS.85).aspx</w:t>
        </w:r>
      </w:hyperlink>
    </w:p>
  </w:footnote>
  <w:footnote w:id="139">
    <w:p w14:paraId="3FF57F79" w14:textId="77777777" w:rsidR="0056784E" w:rsidRDefault="0056784E" w:rsidP="00D718A9">
      <w:pPr>
        <w:pStyle w:val="FootnoteText"/>
      </w:pPr>
      <w:r>
        <w:rPr>
          <w:rStyle w:val="FootnoteReference"/>
        </w:rPr>
        <w:footnoteRef/>
      </w:r>
      <w:r>
        <w:t xml:space="preserve"> For more informatio</w:t>
      </w:r>
      <w:r w:rsidRPr="00D718A9">
        <w:t xml:space="preserve">n see </w:t>
      </w:r>
      <w:hyperlink r:id="rId139" w:history="1">
        <w:r w:rsidRPr="00D718A9">
          <w:rPr>
            <w:rStyle w:val="Hyperlink"/>
          </w:rPr>
          <w:t>http://msdn.microsoft.com/en-us/library/windows/desktop/aa446632(v=VS.85).aspx</w:t>
        </w:r>
      </w:hyperlink>
    </w:p>
  </w:footnote>
  <w:footnote w:id="140">
    <w:p w14:paraId="48282085" w14:textId="77777777" w:rsidR="0056784E" w:rsidRDefault="0056784E" w:rsidP="00D718A9">
      <w:pPr>
        <w:pStyle w:val="FootnoteText"/>
      </w:pPr>
      <w:r>
        <w:rPr>
          <w:rStyle w:val="FootnoteReference"/>
        </w:rPr>
        <w:footnoteRef/>
      </w:r>
      <w:r>
        <w:t xml:space="preserve"> For more informatio</w:t>
      </w:r>
      <w:r w:rsidRPr="00D718A9">
        <w:t xml:space="preserve">n see </w:t>
      </w:r>
      <w:hyperlink r:id="rId140" w:history="1">
        <w:r w:rsidRPr="00D718A9">
          <w:rPr>
            <w:rStyle w:val="Hyperlink"/>
          </w:rPr>
          <w:t>http://msdn.microsoft.com/en-us/library/windows/desktop/aa446632(v=VS.85).aspx</w:t>
        </w:r>
      </w:hyperlink>
    </w:p>
  </w:footnote>
  <w:footnote w:id="141">
    <w:p w14:paraId="467466CF" w14:textId="77777777" w:rsidR="0056784E" w:rsidRDefault="0056784E" w:rsidP="00D718A9">
      <w:pPr>
        <w:pStyle w:val="FootnoteText"/>
      </w:pPr>
      <w:r>
        <w:rPr>
          <w:rStyle w:val="FootnoteReference"/>
        </w:rPr>
        <w:footnoteRef/>
      </w:r>
      <w:r>
        <w:t xml:space="preserve"> For more informatio</w:t>
      </w:r>
      <w:r w:rsidRPr="00D718A9">
        <w:t xml:space="preserve">n see </w:t>
      </w:r>
      <w:hyperlink r:id="rId141" w:history="1">
        <w:r w:rsidRPr="00D718A9">
          <w:rPr>
            <w:rStyle w:val="Hyperlink"/>
          </w:rPr>
          <w:t>http://msdn.microsoft.com/en-us/library/windows/desktop/aa446632(v=VS.85).aspx</w:t>
        </w:r>
      </w:hyperlink>
    </w:p>
  </w:footnote>
  <w:footnote w:id="142">
    <w:p w14:paraId="7A98DA87"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2" w:history="1">
        <w:r w:rsidRPr="00D718A9">
          <w:rPr>
            <w:rStyle w:val="Hyperlink"/>
            <w:sz w:val="20"/>
            <w:szCs w:val="20"/>
          </w:rPr>
          <w:t>http://msdn.microsoft.com/en-us/library/windows/desktop/gg258116(v=vs.85).aspx</w:t>
        </w:r>
      </w:hyperlink>
    </w:p>
  </w:footnote>
  <w:footnote w:id="143">
    <w:p w14:paraId="55046A3F"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3" w:history="1">
        <w:r w:rsidRPr="00D718A9">
          <w:rPr>
            <w:rStyle w:val="Hyperlink"/>
            <w:sz w:val="20"/>
            <w:szCs w:val="20"/>
          </w:rPr>
          <w:t>http://msdn.microsoft.com/en-us/library/windows/desktop/gg258116(v=vs.85).aspx</w:t>
        </w:r>
      </w:hyperlink>
    </w:p>
  </w:footnote>
  <w:footnote w:id="144">
    <w:p w14:paraId="256CE0CF"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4" w:history="1">
        <w:r w:rsidRPr="00D718A9">
          <w:rPr>
            <w:rStyle w:val="Hyperlink"/>
            <w:sz w:val="20"/>
            <w:szCs w:val="20"/>
          </w:rPr>
          <w:t>http://msdn.microsoft.com/en-us/library/windows/desktop/gg258116(v=vs.85).aspx</w:t>
        </w:r>
      </w:hyperlink>
    </w:p>
  </w:footnote>
  <w:footnote w:id="145">
    <w:p w14:paraId="5CF92A95"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5" w:history="1">
        <w:r w:rsidRPr="00D718A9">
          <w:rPr>
            <w:rStyle w:val="Hyperlink"/>
            <w:sz w:val="20"/>
            <w:szCs w:val="20"/>
          </w:rPr>
          <w:t>http://msdn.microsoft.com/en-us/library/windows/desktop/gg258116(v=vs.85).aspx</w:t>
        </w:r>
      </w:hyperlink>
    </w:p>
  </w:footnote>
  <w:footnote w:id="146">
    <w:p w14:paraId="5DE3779C"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6" w:history="1">
        <w:r w:rsidRPr="00D718A9">
          <w:rPr>
            <w:rStyle w:val="Hyperlink"/>
            <w:sz w:val="20"/>
            <w:szCs w:val="20"/>
          </w:rPr>
          <w:t>http://msdn.microsoft.com/en-us/library/windows/desktop/gg258116(v=vs.85).aspx</w:t>
        </w:r>
      </w:hyperlink>
    </w:p>
  </w:footnote>
  <w:footnote w:id="147">
    <w:p w14:paraId="7A708192"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7" w:history="1">
        <w:r w:rsidRPr="00D718A9">
          <w:rPr>
            <w:rStyle w:val="Hyperlink"/>
            <w:sz w:val="20"/>
            <w:szCs w:val="20"/>
          </w:rPr>
          <w:t>http://msdn.microsoft.com/en-us/library/windows/desktop/gg258116(v=vs.85).aspx</w:t>
        </w:r>
      </w:hyperlink>
    </w:p>
  </w:footnote>
  <w:footnote w:id="148">
    <w:p w14:paraId="4927BF71"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8" w:history="1">
        <w:r w:rsidRPr="00D718A9">
          <w:rPr>
            <w:rStyle w:val="Hyperlink"/>
            <w:sz w:val="20"/>
            <w:szCs w:val="20"/>
          </w:rPr>
          <w:t>http://msdn.microsoft.com/en-us/library/windows/desktop/gg258116(v=vs.85).aspx</w:t>
        </w:r>
      </w:hyperlink>
    </w:p>
  </w:footnote>
  <w:footnote w:id="149">
    <w:p w14:paraId="14E82034"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9" w:history="1">
        <w:r w:rsidRPr="00D718A9">
          <w:rPr>
            <w:rStyle w:val="Hyperlink"/>
            <w:sz w:val="20"/>
            <w:szCs w:val="20"/>
          </w:rPr>
          <w:t>http://msdn.microsoft.com/en-us/library/windows/desktop/gg258116(v=vs.85).aspx</w:t>
        </w:r>
      </w:hyperlink>
    </w:p>
  </w:footnote>
  <w:footnote w:id="150">
    <w:p w14:paraId="28282FAD"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0" w:history="1">
        <w:r w:rsidRPr="00D718A9">
          <w:rPr>
            <w:rStyle w:val="Hyperlink"/>
            <w:sz w:val="20"/>
            <w:szCs w:val="20"/>
          </w:rPr>
          <w:t>http://msdn.microsoft.com/en-us/library/windows/desktop/gg258116(v=vs.85).aspx</w:t>
        </w:r>
      </w:hyperlink>
    </w:p>
  </w:footnote>
  <w:footnote w:id="151">
    <w:p w14:paraId="28B9CFF3" w14:textId="77777777" w:rsidR="0056784E" w:rsidRDefault="0056784E">
      <w:pPr>
        <w:pStyle w:val="FootnoteText"/>
      </w:pPr>
      <w:r>
        <w:rPr>
          <w:rStyle w:val="FootnoteReference"/>
        </w:rPr>
        <w:footnoteRef/>
      </w:r>
      <w:r>
        <w:t xml:space="preserve"> </w:t>
      </w:r>
      <w:r w:rsidRPr="00F6318D">
        <w:t xml:space="preserve">For more information see </w:t>
      </w:r>
      <w:hyperlink r:id="rId151" w:history="1">
        <w:r w:rsidRPr="00F6318D">
          <w:rPr>
            <w:rStyle w:val="Hyperlink"/>
          </w:rPr>
          <w:t>http://msdn.microsoft.com/en-us/library/aa384187(v=vs.85).aspx</w:t>
        </w:r>
      </w:hyperlink>
    </w:p>
  </w:footnote>
  <w:footnote w:id="152">
    <w:p w14:paraId="7B6B576B"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2" w:history="1">
        <w:r w:rsidRPr="00D718A9">
          <w:rPr>
            <w:rStyle w:val="Hyperlink"/>
            <w:sz w:val="20"/>
            <w:szCs w:val="20"/>
          </w:rPr>
          <w:t>http://msdn.microsoft.com/en-us/library/cc244650(v=PROT.10).aspx</w:t>
        </w:r>
      </w:hyperlink>
    </w:p>
  </w:footnote>
  <w:footnote w:id="153">
    <w:p w14:paraId="6005A246" w14:textId="77777777" w:rsidR="0056784E" w:rsidRPr="00725D4E" w:rsidRDefault="0056784E" w:rsidP="00D718A9">
      <w:pPr>
        <w:spacing w:line="240" w:lineRule="auto"/>
        <w:contextualSpacing/>
        <w:rPr>
          <w:highlight w:val="red"/>
        </w:rPr>
      </w:pPr>
      <w:r>
        <w:rPr>
          <w:rStyle w:val="FootnoteReference"/>
        </w:rPr>
        <w:footnoteRef/>
      </w:r>
      <w:r>
        <w:t xml:space="preserve"> </w:t>
      </w:r>
      <w:r w:rsidRPr="00D718A9">
        <w:rPr>
          <w:sz w:val="20"/>
          <w:szCs w:val="20"/>
        </w:rPr>
        <w:t xml:space="preserve">For more information see </w:t>
      </w:r>
      <w:hyperlink r:id="rId153" w:history="1">
        <w:r w:rsidRPr="00D718A9">
          <w:rPr>
            <w:rStyle w:val="Hyperlink"/>
            <w:sz w:val="20"/>
            <w:szCs w:val="20"/>
          </w:rPr>
          <w:t>http://msdn.microsoft.com/en-us/library/windows/desktop/aa379571(v=vs.85).aspx</w:t>
        </w:r>
      </w:hyperlink>
    </w:p>
    <w:p w14:paraId="532F41C1" w14:textId="77777777" w:rsidR="0056784E" w:rsidRDefault="0056784E">
      <w:pPr>
        <w:pStyle w:val="FootnoteText"/>
      </w:pPr>
    </w:p>
  </w:footnote>
  <w:footnote w:id="154">
    <w:p w14:paraId="56FA5949" w14:textId="77777777" w:rsidR="0056784E" w:rsidRDefault="0056784E">
      <w:pPr>
        <w:pStyle w:val="FootnoteText"/>
      </w:pPr>
      <w:r>
        <w:rPr>
          <w:rStyle w:val="FootnoteReference"/>
        </w:rPr>
        <w:footnoteRef/>
      </w:r>
      <w:r>
        <w:t xml:space="preserve"> For mo</w:t>
      </w:r>
      <w:r w:rsidRPr="00D718A9">
        <w:t xml:space="preserve">re information see </w:t>
      </w:r>
      <w:hyperlink r:id="rId154" w:history="1">
        <w:r w:rsidRPr="00AE51B1">
          <w:rPr>
            <w:rStyle w:val="Hyperlink"/>
          </w:rPr>
          <w:t>http://msdn.microsoft.com/en-us/library/windows/desktop/aa379166(v=vs.85).aspx</w:t>
        </w:r>
      </w:hyperlink>
    </w:p>
  </w:footnote>
  <w:footnote w:id="155">
    <w:p w14:paraId="5D402CFE" w14:textId="77777777" w:rsidR="0056784E" w:rsidRDefault="0056784E" w:rsidP="006277BA">
      <w:pPr>
        <w:pStyle w:val="FootnoteText"/>
      </w:pPr>
      <w:r>
        <w:rPr>
          <w:rStyle w:val="FootnoteReference"/>
        </w:rPr>
        <w:footnoteRef/>
      </w:r>
      <w:r>
        <w:t xml:space="preserve"> For mo</w:t>
      </w:r>
      <w:r w:rsidRPr="00D718A9">
        <w:t xml:space="preserve">re information see </w:t>
      </w:r>
      <w:hyperlink r:id="rId155" w:history="1">
        <w:r w:rsidRPr="00AE51B1">
          <w:rPr>
            <w:rStyle w:val="Hyperlink"/>
          </w:rPr>
          <w:t>http://msdn.microsoft.com/en-us/library/windows/desktop/aa379166(v=vs.85).aspx</w:t>
        </w:r>
      </w:hyperlink>
    </w:p>
  </w:footnote>
  <w:footnote w:id="156">
    <w:p w14:paraId="020B068F" w14:textId="77777777" w:rsidR="0056784E" w:rsidRPr="00E91B41" w:rsidRDefault="0056784E"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6" w:history="1">
        <w:r w:rsidRPr="00E91B41">
          <w:rPr>
            <w:rStyle w:val="Hyperlink"/>
            <w:sz w:val="20"/>
            <w:szCs w:val="20"/>
          </w:rPr>
          <w:t>http://msdn.microsoft.com/en-us/library/windows/desktop/aa379607(v=vs.85).aspx</w:t>
        </w:r>
      </w:hyperlink>
    </w:p>
  </w:footnote>
  <w:footnote w:id="157">
    <w:p w14:paraId="7C076035" w14:textId="77777777" w:rsidR="0056784E" w:rsidRPr="00E91B41" w:rsidRDefault="0056784E"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7" w:history="1">
        <w:r w:rsidRPr="00E91B41">
          <w:rPr>
            <w:rStyle w:val="Hyperlink"/>
            <w:sz w:val="20"/>
            <w:szCs w:val="20"/>
          </w:rPr>
          <w:t>http://msdn.microsoft.com/en-us/library/windows/desktop/aa379607(v=vs.85).aspx</w:t>
        </w:r>
      </w:hyperlink>
    </w:p>
  </w:footnote>
  <w:footnote w:id="158">
    <w:p w14:paraId="4202BD4E"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8" w:history="1">
        <w:r w:rsidRPr="00E91B41">
          <w:rPr>
            <w:rStyle w:val="Hyperlink"/>
            <w:sz w:val="20"/>
            <w:szCs w:val="20"/>
          </w:rPr>
          <w:t>http://msdn.microsoft.com/en-us/library/windows/desktop/aa379607(v=vs.85).aspx</w:t>
        </w:r>
      </w:hyperlink>
    </w:p>
  </w:footnote>
  <w:footnote w:id="159">
    <w:p w14:paraId="7E25210A"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9" w:history="1">
        <w:r w:rsidRPr="00E91B41">
          <w:rPr>
            <w:rStyle w:val="Hyperlink"/>
            <w:sz w:val="20"/>
            <w:szCs w:val="20"/>
          </w:rPr>
          <w:t>http://msdn.microsoft.com/en-us/library/windows/desktop/aa379607(v=vs.85).aspx</w:t>
        </w:r>
      </w:hyperlink>
    </w:p>
  </w:footnote>
  <w:footnote w:id="160">
    <w:p w14:paraId="71717650"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0" w:history="1">
        <w:r w:rsidRPr="00E91B41">
          <w:rPr>
            <w:rStyle w:val="Hyperlink"/>
            <w:sz w:val="20"/>
            <w:szCs w:val="20"/>
          </w:rPr>
          <w:t>http://msdn.microsoft.com/en-us/library/windows/desktop/aa379607(v=vs.85).aspx</w:t>
        </w:r>
      </w:hyperlink>
    </w:p>
  </w:footnote>
  <w:footnote w:id="161">
    <w:p w14:paraId="28D4DAAB"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1" w:history="1">
        <w:r w:rsidRPr="00E91B41">
          <w:rPr>
            <w:rStyle w:val="Hyperlink"/>
            <w:sz w:val="20"/>
            <w:szCs w:val="20"/>
          </w:rPr>
          <w:t>http://msdn.microsoft.com/en-us/library/windows/desktop/aa379607(v=vs.85).aspx</w:t>
        </w:r>
      </w:hyperlink>
    </w:p>
  </w:footnote>
  <w:footnote w:id="162">
    <w:p w14:paraId="08D5927D" w14:textId="77777777" w:rsidR="0056784E" w:rsidRDefault="0056784E">
      <w:pPr>
        <w:pStyle w:val="FootnoteText"/>
      </w:pPr>
      <w:r>
        <w:rPr>
          <w:rStyle w:val="FootnoteReference"/>
        </w:rPr>
        <w:footnoteRef/>
      </w:r>
      <w:r>
        <w:t xml:space="preserve"> For more informatio</w:t>
      </w:r>
      <w:r w:rsidRPr="00D718A9">
        <w:t xml:space="preserve">n see </w:t>
      </w:r>
      <w:hyperlink r:id="rId162" w:history="1">
        <w:r w:rsidRPr="00D718A9">
          <w:rPr>
            <w:rStyle w:val="Hyperlink"/>
          </w:rPr>
          <w:t>http://msdn.microsoft.com/en-us/library/windows/desktop/aa446632(v=VS.85).aspx</w:t>
        </w:r>
      </w:hyperlink>
    </w:p>
  </w:footnote>
  <w:footnote w:id="163">
    <w:p w14:paraId="04617A04" w14:textId="77777777" w:rsidR="0056784E" w:rsidRDefault="0056784E" w:rsidP="00D718A9">
      <w:pPr>
        <w:pStyle w:val="FootnoteText"/>
      </w:pPr>
      <w:r>
        <w:rPr>
          <w:rStyle w:val="FootnoteReference"/>
        </w:rPr>
        <w:footnoteRef/>
      </w:r>
      <w:r>
        <w:t xml:space="preserve"> For more informatio</w:t>
      </w:r>
      <w:r w:rsidRPr="00D718A9">
        <w:t xml:space="preserve">n see </w:t>
      </w:r>
      <w:hyperlink r:id="rId163" w:history="1">
        <w:r w:rsidRPr="00D718A9">
          <w:rPr>
            <w:rStyle w:val="Hyperlink"/>
          </w:rPr>
          <w:t>http://msdn.microsoft.com/en-us/library/windows/desktop/aa446632(v=VS.85).aspx</w:t>
        </w:r>
      </w:hyperlink>
    </w:p>
  </w:footnote>
  <w:footnote w:id="164">
    <w:p w14:paraId="2A928C33" w14:textId="77777777" w:rsidR="0056784E" w:rsidRDefault="0056784E" w:rsidP="00D718A9">
      <w:pPr>
        <w:pStyle w:val="FootnoteText"/>
      </w:pPr>
      <w:r>
        <w:rPr>
          <w:rStyle w:val="FootnoteReference"/>
        </w:rPr>
        <w:footnoteRef/>
      </w:r>
      <w:r>
        <w:t xml:space="preserve"> For more informatio</w:t>
      </w:r>
      <w:r w:rsidRPr="00D718A9">
        <w:t xml:space="preserve">n see </w:t>
      </w:r>
      <w:hyperlink r:id="rId164" w:history="1">
        <w:r w:rsidRPr="00D718A9">
          <w:rPr>
            <w:rStyle w:val="Hyperlink"/>
          </w:rPr>
          <w:t>http://msdn.microsoft.com/en-us/library/windows/desktop/aa446632(v=VS.85).aspx</w:t>
        </w:r>
      </w:hyperlink>
    </w:p>
  </w:footnote>
  <w:footnote w:id="165">
    <w:p w14:paraId="53194277" w14:textId="77777777" w:rsidR="0056784E" w:rsidRDefault="0056784E" w:rsidP="00D718A9">
      <w:pPr>
        <w:pStyle w:val="FootnoteText"/>
      </w:pPr>
      <w:r>
        <w:rPr>
          <w:rStyle w:val="FootnoteReference"/>
        </w:rPr>
        <w:footnoteRef/>
      </w:r>
      <w:r>
        <w:t xml:space="preserve"> For more informatio</w:t>
      </w:r>
      <w:r w:rsidRPr="00D718A9">
        <w:t xml:space="preserve">n see </w:t>
      </w:r>
      <w:hyperlink r:id="rId165" w:history="1">
        <w:r w:rsidRPr="00D718A9">
          <w:rPr>
            <w:rStyle w:val="Hyperlink"/>
          </w:rPr>
          <w:t>http://msdn.microsoft.com/en-us/library/windows/desktop/aa446632(v=VS.85).aspx</w:t>
        </w:r>
      </w:hyperlink>
    </w:p>
  </w:footnote>
  <w:footnote w:id="166">
    <w:p w14:paraId="0B17A314" w14:textId="77777777" w:rsidR="0056784E" w:rsidRDefault="0056784E">
      <w:pPr>
        <w:pStyle w:val="FootnoteText"/>
      </w:pPr>
      <w:r>
        <w:rPr>
          <w:rStyle w:val="FootnoteReference"/>
        </w:rPr>
        <w:footnoteRef/>
      </w:r>
      <w:r>
        <w:t xml:space="preserve"> For more information see </w:t>
      </w:r>
      <w:hyperlink r:id="rId166" w:history="1">
        <w:r>
          <w:rPr>
            <w:rStyle w:val="Hyperlink"/>
          </w:rPr>
          <w:t>http://msdn.microsoft.com/en-us/library/windows/desktop/dd162751(v=vs.85).aspx</w:t>
        </w:r>
      </w:hyperlink>
    </w:p>
  </w:footnote>
  <w:footnote w:id="167">
    <w:p w14:paraId="24D7F38F" w14:textId="77777777" w:rsidR="0056784E" w:rsidRDefault="0056784E">
      <w:pPr>
        <w:pStyle w:val="FootnoteText"/>
      </w:pPr>
      <w:r>
        <w:rPr>
          <w:rStyle w:val="FootnoteReference"/>
        </w:rPr>
        <w:footnoteRef/>
      </w:r>
      <w:r>
        <w:t xml:space="preserve"> For more information see </w:t>
      </w:r>
      <w:hyperlink r:id="rId167" w:history="1">
        <w:r>
          <w:rPr>
            <w:rStyle w:val="Hyperlink"/>
          </w:rPr>
          <w:t>http://msdn.microsoft.com/en-us/library/windows/desktop/dd145082(v=vs.85).aspx</w:t>
        </w:r>
      </w:hyperlink>
    </w:p>
  </w:footnote>
  <w:footnote w:id="168">
    <w:p w14:paraId="0BA77EC2" w14:textId="77777777" w:rsidR="0056784E" w:rsidRPr="003500B2" w:rsidRDefault="0056784E" w:rsidP="003500B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68" w:history="1">
        <w:r w:rsidRPr="003500B2">
          <w:rPr>
            <w:rStyle w:val="Hyperlink"/>
            <w:sz w:val="20"/>
            <w:szCs w:val="20"/>
          </w:rPr>
          <w:t>http://msdn.microsoft.com/en-us/library/windows/desktop/dd162751(v=vs.85).aspx</w:t>
        </w:r>
      </w:hyperlink>
    </w:p>
    <w:p w14:paraId="33B688BB" w14:textId="77777777" w:rsidR="0056784E" w:rsidRDefault="0056784E">
      <w:pPr>
        <w:pStyle w:val="FootnoteText"/>
      </w:pPr>
    </w:p>
  </w:footnote>
  <w:footnote w:id="169">
    <w:p w14:paraId="7CA846DF" w14:textId="77777777" w:rsidR="0056784E" w:rsidRPr="00C16362" w:rsidRDefault="0056784E"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69" w:history="1">
        <w:r w:rsidRPr="00383C6D">
          <w:rPr>
            <w:rStyle w:val="Hyperlink"/>
            <w:sz w:val="20"/>
            <w:szCs w:val="20"/>
          </w:rPr>
          <w:t>http://msdn.microsoft.com/en-us/library/cc244650(v=PROT.10).aspx</w:t>
        </w:r>
      </w:hyperlink>
    </w:p>
  </w:footnote>
  <w:footnote w:id="170">
    <w:p w14:paraId="5EB3CA27" w14:textId="77777777" w:rsidR="0056784E" w:rsidRPr="00C16362" w:rsidRDefault="0056784E"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0" w:history="1">
        <w:r w:rsidRPr="00383C6D">
          <w:rPr>
            <w:rStyle w:val="Hyperlink"/>
            <w:sz w:val="20"/>
            <w:szCs w:val="20"/>
          </w:rPr>
          <w:t>http://msdn.microsoft.com/en-us/library/cc244650(v=PROT.10).aspx</w:t>
        </w:r>
      </w:hyperlink>
    </w:p>
  </w:footnote>
  <w:footnote w:id="171">
    <w:p w14:paraId="325F1ECC" w14:textId="77777777" w:rsidR="0056784E" w:rsidRDefault="0056784E" w:rsidP="006277BA">
      <w:pPr>
        <w:pStyle w:val="FootnoteText"/>
      </w:pPr>
      <w:r>
        <w:rPr>
          <w:rStyle w:val="FootnoteReference"/>
        </w:rPr>
        <w:footnoteRef/>
      </w:r>
      <w:r>
        <w:t xml:space="preserve"> For mo</w:t>
      </w:r>
      <w:r w:rsidRPr="00D718A9">
        <w:t xml:space="preserve">re information see </w:t>
      </w:r>
      <w:hyperlink r:id="rId171" w:history="1">
        <w:r w:rsidRPr="00AE51B1">
          <w:rPr>
            <w:rStyle w:val="Hyperlink"/>
          </w:rPr>
          <w:t>http://msdn.microsoft.com/en-us/library/windows/desktop/aa379166(v=vs.85).aspx</w:t>
        </w:r>
      </w:hyperlink>
    </w:p>
  </w:footnote>
  <w:footnote w:id="172">
    <w:p w14:paraId="062D4FC8" w14:textId="77777777" w:rsidR="0056784E" w:rsidRPr="00E91B41" w:rsidRDefault="0056784E"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2" w:history="1">
        <w:r w:rsidRPr="00E91B41">
          <w:rPr>
            <w:rStyle w:val="Hyperlink"/>
            <w:sz w:val="20"/>
            <w:szCs w:val="20"/>
          </w:rPr>
          <w:t>http://msdn.microsoft.com/en-us/library/windows/desktop/aa379607(v=vs.85).aspx</w:t>
        </w:r>
      </w:hyperlink>
    </w:p>
  </w:footnote>
  <w:footnote w:id="173">
    <w:p w14:paraId="135A4CB4" w14:textId="77777777" w:rsidR="0056784E" w:rsidRPr="00E91B41" w:rsidRDefault="0056784E" w:rsidP="00B05E19">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3" w:history="1">
        <w:r w:rsidRPr="00E91B41">
          <w:rPr>
            <w:rStyle w:val="Hyperlink"/>
            <w:sz w:val="20"/>
            <w:szCs w:val="20"/>
          </w:rPr>
          <w:t>http://msdn.microsoft.com/en-us/library/windows/desktop/aa379607(v=vs.85).aspx</w:t>
        </w:r>
      </w:hyperlink>
    </w:p>
  </w:footnote>
  <w:footnote w:id="174">
    <w:p w14:paraId="0A3D4CD7"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4" w:history="1">
        <w:r w:rsidRPr="00E91B41">
          <w:rPr>
            <w:rStyle w:val="Hyperlink"/>
            <w:sz w:val="20"/>
            <w:szCs w:val="20"/>
          </w:rPr>
          <w:t>http://msdn.microsoft.com/en-us/library/windows/desktop/aa379607(v=vs.85).aspx</w:t>
        </w:r>
      </w:hyperlink>
    </w:p>
  </w:footnote>
  <w:footnote w:id="175">
    <w:p w14:paraId="6CB99777"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5" w:history="1">
        <w:r w:rsidRPr="00E91B41">
          <w:rPr>
            <w:rStyle w:val="Hyperlink"/>
            <w:sz w:val="20"/>
            <w:szCs w:val="20"/>
          </w:rPr>
          <w:t>http://msdn.microsoft.com/en-us/library/windows/desktop/aa379607(v=vs.85).aspx</w:t>
        </w:r>
      </w:hyperlink>
    </w:p>
  </w:footnote>
  <w:footnote w:id="176">
    <w:p w14:paraId="26F49563"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6" w:history="1">
        <w:r w:rsidRPr="00E91B41">
          <w:rPr>
            <w:rStyle w:val="Hyperlink"/>
            <w:sz w:val="20"/>
            <w:szCs w:val="20"/>
          </w:rPr>
          <w:t>http://msdn.microsoft.com/en-us/library/windows/desktop/aa379607(v=vs.85).aspx</w:t>
        </w:r>
      </w:hyperlink>
    </w:p>
  </w:footnote>
  <w:footnote w:id="177">
    <w:p w14:paraId="1013B2D6"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7" w:history="1">
        <w:r w:rsidRPr="00E91B41">
          <w:rPr>
            <w:rStyle w:val="Hyperlink"/>
            <w:sz w:val="20"/>
            <w:szCs w:val="20"/>
          </w:rPr>
          <w:t>http://msdn.microsoft.com/en-us/library/windows/desktop/aa379607(v=vs.85).aspx</w:t>
        </w:r>
      </w:hyperlink>
    </w:p>
  </w:footnote>
  <w:footnote w:id="178">
    <w:p w14:paraId="5EC0743D" w14:textId="77777777" w:rsidR="0056784E" w:rsidRDefault="0056784E">
      <w:pPr>
        <w:pStyle w:val="FootnoteText"/>
      </w:pPr>
      <w:r>
        <w:rPr>
          <w:rStyle w:val="FootnoteReference"/>
        </w:rPr>
        <w:footnoteRef/>
      </w:r>
      <w:r>
        <w:t xml:space="preserve"> For more informatio</w:t>
      </w:r>
      <w:r w:rsidRPr="00D718A9">
        <w:t xml:space="preserve">n see </w:t>
      </w:r>
      <w:hyperlink r:id="rId178" w:history="1">
        <w:r w:rsidRPr="00D718A9">
          <w:rPr>
            <w:rStyle w:val="Hyperlink"/>
          </w:rPr>
          <w:t>http://msdn.microsoft.com/en-us/library/windows/desktop/aa446632(v=VS.85).aspx</w:t>
        </w:r>
      </w:hyperlink>
    </w:p>
  </w:footnote>
  <w:footnote w:id="179">
    <w:p w14:paraId="1838205A" w14:textId="77777777" w:rsidR="0056784E" w:rsidRDefault="0056784E" w:rsidP="00D718A9">
      <w:pPr>
        <w:pStyle w:val="FootnoteText"/>
      </w:pPr>
      <w:r>
        <w:rPr>
          <w:rStyle w:val="FootnoteReference"/>
        </w:rPr>
        <w:footnoteRef/>
      </w:r>
      <w:r>
        <w:t xml:space="preserve"> For more informatio</w:t>
      </w:r>
      <w:r w:rsidRPr="00D718A9">
        <w:t xml:space="preserve">n see </w:t>
      </w:r>
      <w:hyperlink r:id="rId179" w:history="1">
        <w:r w:rsidRPr="00D718A9">
          <w:rPr>
            <w:rStyle w:val="Hyperlink"/>
          </w:rPr>
          <w:t>http://msdn.microsoft.com/en-us/library/windows/desktop/aa446632(v=VS.85).aspx</w:t>
        </w:r>
      </w:hyperlink>
    </w:p>
  </w:footnote>
  <w:footnote w:id="180">
    <w:p w14:paraId="3C3DEE84" w14:textId="77777777" w:rsidR="0056784E" w:rsidRDefault="0056784E" w:rsidP="00D718A9">
      <w:pPr>
        <w:pStyle w:val="FootnoteText"/>
      </w:pPr>
      <w:r>
        <w:rPr>
          <w:rStyle w:val="FootnoteReference"/>
        </w:rPr>
        <w:footnoteRef/>
      </w:r>
      <w:r>
        <w:t xml:space="preserve"> For more informatio</w:t>
      </w:r>
      <w:r w:rsidRPr="00D718A9">
        <w:t xml:space="preserve">n see </w:t>
      </w:r>
      <w:hyperlink r:id="rId180" w:history="1">
        <w:r w:rsidRPr="00D718A9">
          <w:rPr>
            <w:rStyle w:val="Hyperlink"/>
          </w:rPr>
          <w:t>http://msdn.microsoft.com/en-us/library/windows/desktop/aa446632(v=VS.85).aspx</w:t>
        </w:r>
      </w:hyperlink>
    </w:p>
  </w:footnote>
  <w:footnote w:id="181">
    <w:p w14:paraId="2EF42548" w14:textId="77777777" w:rsidR="0056784E" w:rsidRDefault="0056784E" w:rsidP="00D718A9">
      <w:pPr>
        <w:pStyle w:val="FootnoteText"/>
      </w:pPr>
      <w:r>
        <w:rPr>
          <w:rStyle w:val="FootnoteReference"/>
        </w:rPr>
        <w:footnoteRef/>
      </w:r>
      <w:r>
        <w:t xml:space="preserve"> For more informatio</w:t>
      </w:r>
      <w:r w:rsidRPr="00D718A9">
        <w:t xml:space="preserve">n see </w:t>
      </w:r>
      <w:hyperlink r:id="rId181" w:history="1">
        <w:r w:rsidRPr="00D718A9">
          <w:rPr>
            <w:rStyle w:val="Hyperlink"/>
          </w:rPr>
          <w:t>http://msdn.microsoft.com/en-us/library/windows/desktop/aa446632(v=VS.85).aspx</w:t>
        </w:r>
      </w:hyperlink>
    </w:p>
  </w:footnote>
  <w:footnote w:id="182">
    <w:p w14:paraId="67470123" w14:textId="77777777" w:rsidR="0056784E" w:rsidRDefault="0056784E">
      <w:pPr>
        <w:pStyle w:val="FootnoteText"/>
      </w:pPr>
      <w:r>
        <w:rPr>
          <w:rStyle w:val="FootnoteReference"/>
        </w:rPr>
        <w:footnoteRef/>
      </w:r>
      <w:r>
        <w:t xml:space="preserve"> For more information see </w:t>
      </w:r>
      <w:hyperlink r:id="rId182" w:history="1">
        <w:r>
          <w:rPr>
            <w:rStyle w:val="Hyperlink"/>
          </w:rPr>
          <w:t>http://msdn.microsoft.com/en-us/library/windows/desktop/dd162751(v=vs.85).aspx</w:t>
        </w:r>
      </w:hyperlink>
    </w:p>
  </w:footnote>
  <w:footnote w:id="183">
    <w:p w14:paraId="2A038E95" w14:textId="77777777" w:rsidR="0056784E" w:rsidRDefault="0056784E">
      <w:pPr>
        <w:pStyle w:val="FootnoteText"/>
      </w:pPr>
      <w:r>
        <w:rPr>
          <w:rStyle w:val="FootnoteReference"/>
        </w:rPr>
        <w:footnoteRef/>
      </w:r>
      <w:r>
        <w:t xml:space="preserve"> For more information see </w:t>
      </w:r>
      <w:hyperlink r:id="rId183" w:history="1">
        <w:r>
          <w:rPr>
            <w:rStyle w:val="Hyperlink"/>
          </w:rPr>
          <w:t>http://msdn.microsoft.com/en-us/library/windows/desktop/dd145082(v=vs.85).aspx</w:t>
        </w:r>
      </w:hyperlink>
    </w:p>
  </w:footnote>
  <w:footnote w:id="184">
    <w:p w14:paraId="6581AF10" w14:textId="77777777" w:rsidR="0056784E" w:rsidRPr="00C16362" w:rsidRDefault="0056784E" w:rsidP="00C1636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84" w:history="1">
        <w:r w:rsidRPr="003500B2">
          <w:rPr>
            <w:rStyle w:val="Hyperlink"/>
            <w:sz w:val="20"/>
            <w:szCs w:val="20"/>
          </w:rPr>
          <w:t>http://msdn.microsoft.com/en-us/library/windows/desktop/dd162751(v=vs.85).aspx</w:t>
        </w:r>
      </w:hyperlink>
    </w:p>
  </w:footnote>
  <w:footnote w:id="185">
    <w:p w14:paraId="3B25D6D9" w14:textId="77777777" w:rsidR="0056784E" w:rsidRPr="00C16362" w:rsidRDefault="0056784E"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5" w:history="1">
        <w:r w:rsidRPr="00383C6D">
          <w:rPr>
            <w:rStyle w:val="Hyperlink"/>
            <w:sz w:val="20"/>
            <w:szCs w:val="20"/>
          </w:rPr>
          <w:t>http://msdn.microsoft.com/en-us/library/cc244650(v=PROT.10).aspx</w:t>
        </w:r>
      </w:hyperlink>
    </w:p>
  </w:footnote>
  <w:footnote w:id="186">
    <w:p w14:paraId="35B01B19" w14:textId="77777777" w:rsidR="0056784E" w:rsidRPr="00383C6D" w:rsidRDefault="0056784E" w:rsidP="00383C6D">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6" w:history="1">
        <w:r w:rsidRPr="00383C6D">
          <w:rPr>
            <w:rStyle w:val="Hyperlink"/>
            <w:sz w:val="20"/>
            <w:szCs w:val="20"/>
          </w:rPr>
          <w:t>http://msdn.microsoft.com/en-us/library/cc244650(v=PROT.10).aspx</w:t>
        </w:r>
      </w:hyperlink>
    </w:p>
    <w:p w14:paraId="400C66DF" w14:textId="77777777" w:rsidR="0056784E" w:rsidRDefault="0056784E" w:rsidP="00383C6D">
      <w:pPr>
        <w:pStyle w:val="FootnoteText"/>
      </w:pPr>
    </w:p>
  </w:footnote>
  <w:footnote w:id="187">
    <w:p w14:paraId="36D35C38" w14:textId="77777777" w:rsidR="0056784E" w:rsidRDefault="0056784E" w:rsidP="00CB4FE8">
      <w:pPr>
        <w:spacing w:line="240" w:lineRule="auto"/>
        <w:contextualSpacing/>
      </w:pPr>
      <w:r>
        <w:rPr>
          <w:rStyle w:val="FootnoteReference"/>
        </w:rPr>
        <w:footnoteRef/>
      </w:r>
      <w:r>
        <w:t xml:space="preserve"> </w:t>
      </w:r>
      <w:r w:rsidRPr="00CB4FE8">
        <w:rPr>
          <w:sz w:val="20"/>
          <w:szCs w:val="20"/>
        </w:rPr>
        <w:t xml:space="preserve">For more information see </w:t>
      </w:r>
      <w:hyperlink r:id="rId187" w:history="1">
        <w:r w:rsidRPr="00CB4FE8">
          <w:rPr>
            <w:rStyle w:val="Hyperlink"/>
            <w:sz w:val="20"/>
            <w:szCs w:val="20"/>
          </w:rPr>
          <w:t>http://msdn.microsoft.com/en-us/library/windows/desktop/aa374909(v=vs.85).aspx</w:t>
        </w:r>
      </w:hyperlink>
    </w:p>
    <w:p w14:paraId="658596B3" w14:textId="77777777" w:rsidR="0056784E" w:rsidRDefault="0056784E">
      <w:pPr>
        <w:pStyle w:val="FootnoteText"/>
      </w:pPr>
    </w:p>
  </w:footnote>
  <w:footnote w:id="188">
    <w:p w14:paraId="50F3405F" w14:textId="77777777" w:rsidR="0056784E" w:rsidRDefault="0056784E">
      <w:pPr>
        <w:pStyle w:val="FootnoteText"/>
      </w:pPr>
      <w:r>
        <w:rPr>
          <w:rStyle w:val="FootnoteReference"/>
        </w:rPr>
        <w:footnoteRef/>
      </w:r>
      <w:r>
        <w:t xml:space="preserve"> For more information see </w:t>
      </w:r>
      <w:hyperlink r:id="rId188" w:history="1">
        <w:r>
          <w:rPr>
            <w:rStyle w:val="Hyperlink"/>
          </w:rPr>
          <w:t>http://msdn.microsoft.com/en-us/library/windows/desktop/ms677942(v=vs.85).aspx</w:t>
        </w:r>
      </w:hyperlink>
    </w:p>
  </w:footnote>
  <w:footnote w:id="189">
    <w:p w14:paraId="1EF95335" w14:textId="77777777" w:rsidR="0056784E" w:rsidRDefault="0056784E" w:rsidP="00180562">
      <w:pPr>
        <w:pStyle w:val="FootnoteText"/>
      </w:pPr>
      <w:r>
        <w:rPr>
          <w:rStyle w:val="FootnoteReference"/>
        </w:rPr>
        <w:footnoteRef/>
      </w:r>
      <w:r>
        <w:t xml:space="preserve"> </w:t>
      </w:r>
      <w:r>
        <w:rPr>
          <w:rStyle w:val="Hyperlink"/>
          <w:color w:val="auto"/>
          <w:u w:val="none"/>
        </w:rPr>
        <w:t xml:space="preserve">For more information see </w:t>
      </w:r>
      <w:hyperlink r:id="rId189" w:history="1">
        <w:r>
          <w:rPr>
            <w:rStyle w:val="Hyperlink"/>
          </w:rPr>
          <w:t>http://msdn.microsoft.com/en-us/library/windows/desktop/bb530716(v=vs.85).aspx</w:t>
        </w:r>
      </w:hyperlink>
    </w:p>
  </w:footnote>
  <w:footnote w:id="190">
    <w:p w14:paraId="5DF9D1CC" w14:textId="77777777" w:rsidR="0056784E" w:rsidRDefault="0056784E">
      <w:pPr>
        <w:pStyle w:val="FootnoteText"/>
      </w:pPr>
      <w:r>
        <w:rPr>
          <w:rStyle w:val="FootnoteReference"/>
        </w:rPr>
        <w:footnoteRef/>
      </w:r>
      <w:r>
        <w:t xml:space="preserve"> </w:t>
      </w:r>
      <w:r>
        <w:rPr>
          <w:rStyle w:val="Hyperlink"/>
          <w:color w:val="auto"/>
          <w:u w:val="none"/>
        </w:rPr>
        <w:t xml:space="preserve">For more information see </w:t>
      </w:r>
      <w:hyperlink r:id="rId190" w:history="1">
        <w:r>
          <w:rPr>
            <w:rStyle w:val="Hyperlink"/>
          </w:rPr>
          <w:t>http://msdn.microsoft.com/en-us/library/windows/desktop/bb530716(v=vs.85).aspx</w:t>
        </w:r>
      </w:hyperlink>
    </w:p>
  </w:footnote>
  <w:footnote w:id="191">
    <w:p w14:paraId="53F26C21" w14:textId="77777777" w:rsidR="0056784E" w:rsidRPr="00CB4FE8" w:rsidRDefault="0056784E"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1" w:history="1">
        <w:r w:rsidRPr="00CB4FE8">
          <w:rPr>
            <w:rStyle w:val="Hyperlink"/>
            <w:sz w:val="20"/>
            <w:szCs w:val="20"/>
          </w:rPr>
          <w:t>http://msdn.microsoft.com/en-us/library/windows/desktop/bb545671(v=VS.85).aspx</w:t>
        </w:r>
      </w:hyperlink>
    </w:p>
    <w:p w14:paraId="162B12D8" w14:textId="77777777" w:rsidR="0056784E" w:rsidRDefault="0056784E" w:rsidP="00180562">
      <w:pPr>
        <w:pStyle w:val="FootnoteText"/>
      </w:pPr>
    </w:p>
  </w:footnote>
  <w:footnote w:id="192">
    <w:p w14:paraId="0D7EAEAE" w14:textId="77777777" w:rsidR="0056784E" w:rsidRDefault="0056784E" w:rsidP="00180562">
      <w:pPr>
        <w:pStyle w:val="FootnoteText"/>
      </w:pPr>
      <w:r>
        <w:rPr>
          <w:rStyle w:val="FootnoteReference"/>
        </w:rPr>
        <w:footnoteRef/>
      </w:r>
      <w:r>
        <w:t xml:space="preserve"> </w:t>
      </w:r>
      <w:r>
        <w:rPr>
          <w:rStyle w:val="Hyperlink"/>
          <w:color w:val="auto"/>
          <w:u w:val="none"/>
        </w:rPr>
        <w:t xml:space="preserve">For more information see </w:t>
      </w:r>
      <w:hyperlink r:id="rId192" w:history="1">
        <w:r>
          <w:rPr>
            <w:rStyle w:val="Hyperlink"/>
          </w:rPr>
          <w:t>http://msdn.microsoft.com/en-us/library/windows/desktop/bb530716(v=vs.85).aspx</w:t>
        </w:r>
      </w:hyperlink>
    </w:p>
  </w:footnote>
  <w:footnote w:id="193">
    <w:p w14:paraId="50000441" w14:textId="77777777" w:rsidR="0056784E" w:rsidRDefault="0056784E" w:rsidP="00180562">
      <w:pPr>
        <w:pStyle w:val="FootnoteText"/>
      </w:pPr>
      <w:r>
        <w:rPr>
          <w:rStyle w:val="FootnoteReference"/>
        </w:rPr>
        <w:footnoteRef/>
      </w:r>
      <w:r>
        <w:t xml:space="preserve"> </w:t>
      </w:r>
      <w:r>
        <w:rPr>
          <w:rStyle w:val="Hyperlink"/>
          <w:color w:val="auto"/>
          <w:u w:val="none"/>
        </w:rPr>
        <w:t xml:space="preserve">For more information see </w:t>
      </w:r>
      <w:hyperlink r:id="rId193" w:history="1">
        <w:r>
          <w:rPr>
            <w:rStyle w:val="Hyperlink"/>
          </w:rPr>
          <w:t>http://msdn.microsoft.com/en-us/library/windows/desktop/bb530716(v=vs.85).aspx</w:t>
        </w:r>
      </w:hyperlink>
    </w:p>
  </w:footnote>
  <w:footnote w:id="194">
    <w:p w14:paraId="2BB0108D" w14:textId="77777777" w:rsidR="0056784E" w:rsidRPr="00CB4FE8" w:rsidRDefault="0056784E"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4" w:history="1">
        <w:r w:rsidRPr="00CB4FE8">
          <w:rPr>
            <w:rStyle w:val="Hyperlink"/>
            <w:sz w:val="20"/>
            <w:szCs w:val="20"/>
          </w:rPr>
          <w:t>http://msdn.microsoft.com/en-us/library/windows/desktop/bb545671(v=VS.85).aspx</w:t>
        </w:r>
      </w:hyperlink>
    </w:p>
    <w:p w14:paraId="1C77AA05" w14:textId="77777777" w:rsidR="0056784E" w:rsidRDefault="0056784E" w:rsidP="00180562">
      <w:pPr>
        <w:pStyle w:val="FootnoteText"/>
      </w:pPr>
    </w:p>
  </w:footnote>
  <w:footnote w:id="195">
    <w:p w14:paraId="35C24F85" w14:textId="77777777" w:rsidR="0056784E" w:rsidRDefault="0056784E" w:rsidP="005A4B41">
      <w:pPr>
        <w:spacing w:line="240" w:lineRule="auto"/>
        <w:contextualSpacing/>
      </w:pPr>
      <w:r>
        <w:rPr>
          <w:rStyle w:val="FootnoteReference"/>
        </w:rPr>
        <w:footnoteRef/>
      </w:r>
      <w:r>
        <w:t xml:space="preserve"> </w:t>
      </w:r>
      <w:r w:rsidRPr="005A4B41">
        <w:rPr>
          <w:sz w:val="20"/>
          <w:szCs w:val="20"/>
        </w:rPr>
        <w:t xml:space="preserve">For more information see </w:t>
      </w:r>
      <w:hyperlink r:id="rId195" w:history="1">
        <w:r w:rsidRPr="005A4B41">
          <w:rPr>
            <w:rStyle w:val="Hyperlink"/>
            <w:sz w:val="20"/>
            <w:szCs w:val="20"/>
          </w:rPr>
          <w:t>http://technet.microsoft.com/en-us/library/cc766468(WS.10).aspx</w:t>
        </w:r>
      </w:hyperlink>
    </w:p>
  </w:footnote>
  <w:footnote w:id="196">
    <w:p w14:paraId="7A7162A7" w14:textId="77777777" w:rsidR="0056784E" w:rsidRDefault="0056784E" w:rsidP="005A4B41">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6" w:history="1">
        <w:r w:rsidRPr="005A4B41">
          <w:rPr>
            <w:rStyle w:val="Hyperlink"/>
            <w:sz w:val="20"/>
            <w:szCs w:val="20"/>
          </w:rPr>
          <w:t>http://msdn.microsoft.com/en-us/library/windows/desktop/ms721903(v=vs.85).aspx</w:t>
        </w:r>
      </w:hyperlink>
    </w:p>
    <w:p w14:paraId="6AE2897E" w14:textId="77777777" w:rsidR="0056784E" w:rsidRDefault="0056784E">
      <w:pPr>
        <w:pStyle w:val="FootnoteText"/>
      </w:pPr>
    </w:p>
  </w:footnote>
  <w:footnote w:id="197">
    <w:p w14:paraId="0FC1851D" w14:textId="77777777" w:rsidR="0056784E" w:rsidRDefault="0056784E" w:rsidP="005352AA">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7" w:history="1">
        <w:r w:rsidRPr="005A4B41">
          <w:rPr>
            <w:rStyle w:val="Hyperlink"/>
            <w:sz w:val="20"/>
            <w:szCs w:val="20"/>
          </w:rPr>
          <w:t>http://msdn.microsoft.com/en-us/library/windows/desktop/ms721903(v=vs.85).aspx</w:t>
        </w:r>
      </w:hyperlink>
    </w:p>
    <w:p w14:paraId="0E1C5107" w14:textId="77777777" w:rsidR="0056784E" w:rsidRDefault="0056784E" w:rsidP="005352AA">
      <w:pPr>
        <w:pStyle w:val="FootnoteText"/>
      </w:pPr>
    </w:p>
  </w:footnote>
  <w:footnote w:id="198">
    <w:p w14:paraId="6F5D2274" w14:textId="77777777" w:rsidR="0056784E" w:rsidRDefault="0056784E" w:rsidP="005352AA">
      <w:pPr>
        <w:spacing w:line="240" w:lineRule="auto"/>
        <w:contextualSpacing/>
      </w:pPr>
      <w:r>
        <w:rPr>
          <w:rStyle w:val="FootnoteReference"/>
        </w:rPr>
        <w:footnoteRef/>
      </w:r>
      <w:r>
        <w:t xml:space="preserve"> </w:t>
      </w:r>
      <w:r w:rsidRPr="005352AA">
        <w:rPr>
          <w:sz w:val="20"/>
          <w:szCs w:val="20"/>
        </w:rPr>
        <w:t xml:space="preserve">For more information see </w:t>
      </w:r>
      <w:hyperlink r:id="rId198" w:history="1">
        <w:r w:rsidRPr="005352AA">
          <w:rPr>
            <w:rStyle w:val="Hyperlink"/>
            <w:sz w:val="20"/>
            <w:szCs w:val="20"/>
          </w:rPr>
          <w:t>http://msdn.microsoft.com/en-us/library/dd976913(v=PROT.10).aspx</w:t>
        </w:r>
      </w:hyperlink>
    </w:p>
  </w:footnote>
  <w:footnote w:id="199">
    <w:p w14:paraId="62FF9CB9" w14:textId="77777777" w:rsidR="0056784E" w:rsidRPr="000528EB" w:rsidRDefault="0056784E" w:rsidP="000528EB">
      <w:pPr>
        <w:spacing w:line="240" w:lineRule="auto"/>
        <w:contextualSpacing/>
        <w:rPr>
          <w:rStyle w:val="Hyperlink"/>
          <w:sz w:val="20"/>
          <w:szCs w:val="20"/>
        </w:rPr>
      </w:pPr>
      <w:r>
        <w:rPr>
          <w:rStyle w:val="FootnoteReference"/>
        </w:rPr>
        <w:footnoteRef/>
      </w:r>
      <w:r>
        <w:t xml:space="preserve"> F</w:t>
      </w:r>
      <w:r w:rsidRPr="000528EB">
        <w:rPr>
          <w:sz w:val="20"/>
          <w:szCs w:val="20"/>
        </w:rPr>
        <w:t xml:space="preserve">or more information see </w:t>
      </w:r>
      <w:hyperlink r:id="rId199" w:history="1">
        <w:r w:rsidRPr="000528EB">
          <w:rPr>
            <w:rStyle w:val="Hyperlink"/>
            <w:sz w:val="20"/>
            <w:szCs w:val="20"/>
          </w:rPr>
          <w:t>http://msdn.microsoft.com/en-us/library/dd973928(v=PROT.10).aspx</w:t>
        </w:r>
      </w:hyperlink>
    </w:p>
    <w:p w14:paraId="032C444C" w14:textId="77777777" w:rsidR="0056784E" w:rsidRDefault="0056784E">
      <w:pPr>
        <w:pStyle w:val="FootnoteText"/>
      </w:pPr>
    </w:p>
  </w:footnote>
  <w:footnote w:id="200">
    <w:p w14:paraId="5444B7FA" w14:textId="77777777" w:rsidR="0056784E" w:rsidRDefault="0056784E">
      <w:pPr>
        <w:pStyle w:val="FootnoteText"/>
      </w:pPr>
      <w:r>
        <w:rPr>
          <w:rStyle w:val="FootnoteReference"/>
        </w:rPr>
        <w:footnoteRef/>
      </w:r>
      <w:r>
        <w:t xml:space="preserve"> For more information see </w:t>
      </w:r>
      <w:hyperlink r:id="rId200" w:history="1">
        <w:r w:rsidRPr="00AE51B1">
          <w:rPr>
            <w:rStyle w:val="Hyperlink"/>
          </w:rPr>
          <w:t>http://technet.microsoft.com/en-us/library/cc766468(WS.10).aspx</w:t>
        </w:r>
      </w:hyperlink>
    </w:p>
  </w:footnote>
  <w:footnote w:id="201">
    <w:p w14:paraId="6B52DDA4" w14:textId="77777777" w:rsidR="0056784E" w:rsidRDefault="0056784E">
      <w:pPr>
        <w:pStyle w:val="FootnoteText"/>
      </w:pPr>
      <w:r>
        <w:rPr>
          <w:rStyle w:val="FootnoteReference"/>
        </w:rPr>
        <w:footnoteRef/>
      </w:r>
      <w:r>
        <w:t xml:space="preserve"> For more information see </w:t>
      </w:r>
      <w:hyperlink r:id="rId201" w:anchor="ad_ds" w:history="1">
        <w:r w:rsidRPr="00AE51B1">
          <w:rPr>
            <w:rStyle w:val="Hyperlink"/>
          </w:rPr>
          <w:t>http://msdn.microsoft.com/en-us/library/0e57a2df-f576-4f59-8c6e-9515567f9900(v=PROT.10)#ad_ds</w:t>
        </w:r>
      </w:hyperlink>
    </w:p>
    <w:p w14:paraId="650DDC07" w14:textId="77777777" w:rsidR="0056784E" w:rsidRDefault="0056784E">
      <w:pPr>
        <w:pStyle w:val="FootnoteText"/>
      </w:pPr>
    </w:p>
  </w:footnote>
  <w:footnote w:id="202">
    <w:p w14:paraId="5FBEF7B2" w14:textId="77777777" w:rsidR="0056784E" w:rsidRPr="00563B30" w:rsidRDefault="0056784E" w:rsidP="00563B30">
      <w:pPr>
        <w:spacing w:line="240" w:lineRule="auto"/>
        <w:contextualSpacing/>
        <w:rPr>
          <w:rStyle w:val="Hyperlink"/>
          <w:sz w:val="20"/>
          <w:szCs w:val="20"/>
        </w:rPr>
      </w:pPr>
      <w:r>
        <w:rPr>
          <w:rStyle w:val="FootnoteReference"/>
        </w:rPr>
        <w:footnoteRef/>
      </w:r>
      <w:r>
        <w:t xml:space="preserve"> </w:t>
      </w:r>
      <w:r w:rsidRPr="00563B30">
        <w:rPr>
          <w:sz w:val="20"/>
          <w:szCs w:val="20"/>
        </w:rPr>
        <w:t xml:space="preserve">For more information see </w:t>
      </w:r>
      <w:hyperlink r:id="rId202" w:history="1">
        <w:r w:rsidRPr="00563B30">
          <w:rPr>
            <w:rStyle w:val="Hyperlink"/>
            <w:sz w:val="20"/>
            <w:szCs w:val="20"/>
          </w:rPr>
          <w:t>http://msdn.microsoft.com/en-us/library/dd973928(v=PROT.10).aspx</w:t>
        </w:r>
      </w:hyperlink>
    </w:p>
    <w:p w14:paraId="3C314ADF" w14:textId="77777777" w:rsidR="0056784E" w:rsidRDefault="0056784E">
      <w:pPr>
        <w:pStyle w:val="FootnoteText"/>
      </w:pPr>
    </w:p>
  </w:footnote>
  <w:footnote w:id="203">
    <w:p w14:paraId="4A12135E" w14:textId="77777777" w:rsidR="0056784E" w:rsidRDefault="0056784E">
      <w:pPr>
        <w:pStyle w:val="FootnoteText"/>
      </w:pPr>
      <w:r>
        <w:rPr>
          <w:rStyle w:val="FootnoteReference"/>
        </w:rPr>
        <w:footnoteRef/>
      </w:r>
      <w:r>
        <w:t xml:space="preserve"> For more information see </w:t>
      </w:r>
      <w:hyperlink r:id="rId203" w:history="1">
        <w:r w:rsidRPr="00AE51B1">
          <w:rPr>
            <w:rStyle w:val="Hyperlink"/>
          </w:rPr>
          <w:t>http://technet.microsoft.com/en-us/library/cc766468(WS.10).aspx</w:t>
        </w:r>
      </w:hyperlink>
    </w:p>
  </w:footnote>
  <w:footnote w:id="204">
    <w:p w14:paraId="327DEC7E" w14:textId="77777777" w:rsidR="0056784E" w:rsidRDefault="0056784E">
      <w:pPr>
        <w:pStyle w:val="FootnoteText"/>
      </w:pPr>
      <w:r>
        <w:rPr>
          <w:rStyle w:val="FootnoteReference"/>
        </w:rPr>
        <w:footnoteRef/>
      </w:r>
      <w:r>
        <w:t xml:space="preserve"> For more information see </w:t>
      </w:r>
      <w:hyperlink r:id="rId204" w:anchor="ad_ds" w:history="1">
        <w:r w:rsidRPr="00AE51B1">
          <w:rPr>
            <w:rStyle w:val="Hyperlink"/>
          </w:rPr>
          <w:t>http://msdn.microsoft.com/en-us/library/0e57a2df-f576-4f59-8c6e-9515567f9900(v=PROT.10)#ad_ds</w:t>
        </w:r>
      </w:hyperlink>
    </w:p>
  </w:footnote>
  <w:footnote w:id="205">
    <w:p w14:paraId="23E67478" w14:textId="77777777" w:rsidR="0056784E" w:rsidRDefault="0056784E" w:rsidP="00563B30">
      <w:pPr>
        <w:spacing w:line="240" w:lineRule="auto"/>
        <w:contextualSpacing/>
      </w:pPr>
      <w:r>
        <w:rPr>
          <w:rStyle w:val="FootnoteReference"/>
        </w:rPr>
        <w:footnoteRef/>
      </w:r>
      <w:r>
        <w:t xml:space="preserve"> </w:t>
      </w:r>
      <w:r w:rsidRPr="00563B30">
        <w:rPr>
          <w:sz w:val="20"/>
          <w:szCs w:val="20"/>
        </w:rPr>
        <w:t xml:space="preserve">For more information see </w:t>
      </w:r>
      <w:hyperlink r:id="rId205" w:history="1">
        <w:r w:rsidRPr="00563B30">
          <w:rPr>
            <w:rStyle w:val="Hyperlink"/>
            <w:sz w:val="20"/>
            <w:szCs w:val="20"/>
          </w:rPr>
          <w:t>http://msdn.microsoft.com/en-us/library/windows/desktop/ms721882(v=vs.85).aspx</w:t>
        </w:r>
      </w:hyperlink>
    </w:p>
    <w:p w14:paraId="5B0ED923" w14:textId="77777777" w:rsidR="0056784E" w:rsidRDefault="0056784E">
      <w:pPr>
        <w:pStyle w:val="FootnoteText"/>
      </w:pPr>
    </w:p>
  </w:footnote>
  <w:footnote w:id="206">
    <w:p w14:paraId="63AD00BC" w14:textId="77777777" w:rsidR="0056784E" w:rsidRDefault="0056784E">
      <w:pPr>
        <w:pStyle w:val="FootnoteText"/>
      </w:pPr>
      <w:r>
        <w:rPr>
          <w:rStyle w:val="FootnoteReference"/>
        </w:rPr>
        <w:footnoteRef/>
      </w:r>
      <w:r>
        <w:t xml:space="preserve"> For more information see </w:t>
      </w:r>
      <w:hyperlink r:id="rId206" w:history="1">
        <w:r>
          <w:rPr>
            <w:rStyle w:val="Hyperlink"/>
          </w:rPr>
          <w:t>http://msdn.microsoft.com/en-us/library/ms878685.aspx</w:t>
        </w:r>
      </w:hyperlink>
    </w:p>
  </w:footnote>
  <w:footnote w:id="207">
    <w:p w14:paraId="7F021126" w14:textId="77777777" w:rsidR="0056784E" w:rsidRDefault="0056784E">
      <w:pPr>
        <w:pStyle w:val="FootnoteText"/>
      </w:pPr>
      <w:r>
        <w:rPr>
          <w:rStyle w:val="FootnoteReference"/>
        </w:rPr>
        <w:footnoteRef/>
      </w:r>
      <w:r>
        <w:t xml:space="preserve"> For more information see line 110 of </w:t>
      </w:r>
      <w:hyperlink r:id="rId207" w:history="1">
        <w:r>
          <w:rPr>
            <w:rStyle w:val="Hyperlink"/>
          </w:rPr>
          <w:t>http://doxygen.reactos.org/da/d6c/lmaccess_8h_source.html</w:t>
        </w:r>
      </w:hyperlink>
    </w:p>
  </w:footnote>
  <w:footnote w:id="208">
    <w:p w14:paraId="0D58CB61" w14:textId="77777777" w:rsidR="0056784E" w:rsidRPr="00CF17A1" w:rsidRDefault="0056784E" w:rsidP="00CF17A1">
      <w:pPr>
        <w:spacing w:line="240" w:lineRule="auto"/>
        <w:contextualSpacing/>
        <w:rPr>
          <w:sz w:val="20"/>
          <w:szCs w:val="20"/>
        </w:rPr>
      </w:pPr>
      <w:r>
        <w:rPr>
          <w:rStyle w:val="FootnoteReference"/>
        </w:rPr>
        <w:footnoteRef/>
      </w:r>
      <w:r>
        <w:t xml:space="preserve"> </w:t>
      </w:r>
      <w:r w:rsidRPr="00CF17A1">
        <w:rPr>
          <w:sz w:val="20"/>
          <w:szCs w:val="20"/>
        </w:rPr>
        <w:t xml:space="preserve">For more information see </w:t>
      </w:r>
      <w:hyperlink r:id="rId208" w:history="1">
        <w:r w:rsidRPr="00CF17A1">
          <w:rPr>
            <w:rStyle w:val="Hyperlink"/>
            <w:sz w:val="20"/>
            <w:szCs w:val="20"/>
          </w:rPr>
          <w:t>http://msdn.microsoft.com/en-us/library/ms878685.aspx</w:t>
        </w:r>
      </w:hyperlink>
    </w:p>
    <w:p w14:paraId="227F035C" w14:textId="77777777" w:rsidR="0056784E" w:rsidRDefault="0056784E">
      <w:pPr>
        <w:pStyle w:val="FootnoteText"/>
      </w:pPr>
    </w:p>
  </w:footnote>
  <w:footnote w:id="209">
    <w:p w14:paraId="7DB09FF5" w14:textId="77777777" w:rsidR="0056784E" w:rsidRDefault="0056784E" w:rsidP="00CF17A1">
      <w:pPr>
        <w:pStyle w:val="FootnoteText"/>
      </w:pPr>
      <w:r>
        <w:rPr>
          <w:rStyle w:val="FootnoteReference"/>
        </w:rPr>
        <w:footnoteRef/>
      </w:r>
      <w:r>
        <w:t xml:space="preserve"> For more information see line 110 of </w:t>
      </w:r>
      <w:hyperlink r:id="rId209" w:history="1">
        <w:r>
          <w:rPr>
            <w:rStyle w:val="Hyperlink"/>
          </w:rPr>
          <w:t>http://doxygen.reactos.org/da/d6c/lmaccess_8h_source.html</w:t>
        </w:r>
      </w:hyperlink>
    </w:p>
  </w:footnote>
  <w:footnote w:id="210">
    <w:p w14:paraId="7BF57B67" w14:textId="77777777" w:rsidR="0056784E" w:rsidRDefault="0056784E" w:rsidP="00490171">
      <w:pPr>
        <w:spacing w:line="240" w:lineRule="auto"/>
        <w:contextualSpacing/>
      </w:pPr>
      <w:r>
        <w:rPr>
          <w:rStyle w:val="FootnoteReference"/>
        </w:rPr>
        <w:footnoteRef/>
      </w:r>
      <w:r>
        <w:t xml:space="preserve"> For more information about the various tools for lockout policies see </w:t>
      </w:r>
      <w:hyperlink r:id="rId210" w:history="1">
        <w:r>
          <w:rPr>
            <w:rStyle w:val="Hyperlink"/>
          </w:rPr>
          <w:t>http://technet.microsoft.com/en-us/library/cc738772(WS.10).aspx</w:t>
        </w:r>
      </w:hyperlink>
    </w:p>
    <w:p w14:paraId="138C12EF" w14:textId="77777777" w:rsidR="0056784E" w:rsidRDefault="0056784E" w:rsidP="009A4825">
      <w:pPr>
        <w:spacing w:line="240" w:lineRule="auto"/>
        <w:contextualSpacing/>
      </w:pPr>
      <w:r>
        <w:t xml:space="preserve">For more information about lockout policies in general see </w:t>
      </w:r>
      <w:hyperlink r:id="rId211" w:history="1">
        <w:r>
          <w:rPr>
            <w:rStyle w:val="Hyperlink"/>
          </w:rPr>
          <w:t>http://www.microsoft.com/download/en/details.aspx?displaylang=en&amp;id=6218</w:t>
        </w:r>
      </w:hyperlink>
    </w:p>
    <w:p w14:paraId="7FBF1FAE" w14:textId="77777777" w:rsidR="0056784E" w:rsidRDefault="0056784E">
      <w:pPr>
        <w:pStyle w:val="FootnoteText"/>
      </w:pPr>
    </w:p>
  </w:footnote>
  <w:footnote w:id="211">
    <w:p w14:paraId="622F53A4" w14:textId="77777777" w:rsidR="0056784E" w:rsidRDefault="0056784E" w:rsidP="009A4825">
      <w:pPr>
        <w:spacing w:line="240" w:lineRule="auto"/>
        <w:contextualSpacing/>
      </w:pPr>
      <w:r>
        <w:rPr>
          <w:rStyle w:val="FootnoteReference"/>
        </w:rPr>
        <w:footnoteRef/>
      </w:r>
      <w:r>
        <w:t xml:space="preserve"> For more information about the various tools for lockout policies see </w:t>
      </w:r>
      <w:hyperlink r:id="rId212" w:history="1">
        <w:r>
          <w:rPr>
            <w:rStyle w:val="Hyperlink"/>
          </w:rPr>
          <w:t>http://technet.microsoft.com/en-us/library/cc738772(WS.10).aspx</w:t>
        </w:r>
      </w:hyperlink>
    </w:p>
    <w:p w14:paraId="4CA8971D" w14:textId="77777777" w:rsidR="0056784E" w:rsidRDefault="0056784E" w:rsidP="009A4825">
      <w:pPr>
        <w:spacing w:line="240" w:lineRule="auto"/>
        <w:contextualSpacing/>
      </w:pPr>
      <w:r>
        <w:t xml:space="preserve">For more information about lockout policies in general see </w:t>
      </w:r>
      <w:hyperlink r:id="rId213" w:history="1">
        <w:r>
          <w:rPr>
            <w:rStyle w:val="Hyperlink"/>
          </w:rPr>
          <w:t>http://www.microsoft.com/download/en/details.aspx?displaylang=en&amp;id=6218</w:t>
        </w:r>
      </w:hyperlink>
    </w:p>
    <w:p w14:paraId="7ABA19E2" w14:textId="77777777" w:rsidR="0056784E" w:rsidRDefault="0056784E" w:rsidP="009A4825">
      <w:pPr>
        <w:pStyle w:val="FootnoteText"/>
      </w:pPr>
    </w:p>
  </w:footnote>
  <w:footnote w:id="212">
    <w:p w14:paraId="507FF7F3" w14:textId="77777777" w:rsidR="0056784E" w:rsidRPr="007E542D" w:rsidRDefault="0056784E" w:rsidP="009A4825">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various tools for lockout policies see </w:t>
      </w:r>
      <w:hyperlink r:id="rId214" w:history="1">
        <w:r w:rsidRPr="007E542D">
          <w:rPr>
            <w:rStyle w:val="Hyperlink"/>
            <w:sz w:val="20"/>
            <w:szCs w:val="20"/>
          </w:rPr>
          <w:t>http://technet.microsoft.com/en-us/library/cc738772(WS.10).aspx</w:t>
        </w:r>
      </w:hyperlink>
    </w:p>
    <w:p w14:paraId="58580110" w14:textId="77777777" w:rsidR="0056784E" w:rsidRPr="007E542D" w:rsidRDefault="0056784E" w:rsidP="009A4825">
      <w:pPr>
        <w:spacing w:line="240" w:lineRule="auto"/>
        <w:contextualSpacing/>
        <w:rPr>
          <w:sz w:val="20"/>
          <w:szCs w:val="20"/>
        </w:rPr>
      </w:pPr>
      <w:r w:rsidRPr="007E542D">
        <w:rPr>
          <w:sz w:val="20"/>
          <w:szCs w:val="20"/>
        </w:rPr>
        <w:t xml:space="preserve">For more information about lockout policies in general see </w:t>
      </w:r>
      <w:hyperlink r:id="rId215" w:history="1">
        <w:r w:rsidRPr="007E542D">
          <w:rPr>
            <w:rStyle w:val="Hyperlink"/>
            <w:sz w:val="20"/>
            <w:szCs w:val="20"/>
          </w:rPr>
          <w:t>http://www.microsoft.com/download/en/details.aspx?displaylang=en&amp;id=6218</w:t>
        </w:r>
      </w:hyperlink>
    </w:p>
    <w:p w14:paraId="432DB035" w14:textId="77777777" w:rsidR="0056784E" w:rsidRPr="007E542D" w:rsidRDefault="0056784E" w:rsidP="009A4825">
      <w:pPr>
        <w:pStyle w:val="FootnoteText"/>
      </w:pPr>
    </w:p>
  </w:footnote>
  <w:footnote w:id="213">
    <w:p w14:paraId="4ACDC296" w14:textId="77777777" w:rsidR="0056784E" w:rsidRPr="007E542D" w:rsidRDefault="0056784E"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properties in lockoutpolicy_state see </w:t>
      </w:r>
      <w:hyperlink r:id="rId216" w:history="1">
        <w:r w:rsidRPr="007E542D">
          <w:rPr>
            <w:rStyle w:val="Hyperlink"/>
            <w:sz w:val="20"/>
            <w:szCs w:val="20"/>
          </w:rPr>
          <w:t>http://www.microsoft.com/download/en/details.aspx?displaylang=en&amp;id=6218</w:t>
        </w:r>
      </w:hyperlink>
    </w:p>
    <w:p w14:paraId="52AECC75" w14:textId="77777777" w:rsidR="0056784E" w:rsidRPr="007E542D" w:rsidRDefault="0056784E">
      <w:pPr>
        <w:pStyle w:val="FootnoteText"/>
      </w:pPr>
    </w:p>
  </w:footnote>
  <w:footnote w:id="214">
    <w:p w14:paraId="16E687C9" w14:textId="77777777" w:rsidR="0056784E" w:rsidRPr="007E542D" w:rsidRDefault="0056784E"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see line 110 of </w:t>
      </w:r>
      <w:hyperlink r:id="rId217" w:history="1">
        <w:r w:rsidRPr="007E542D">
          <w:rPr>
            <w:rStyle w:val="Hyperlink"/>
            <w:sz w:val="20"/>
            <w:szCs w:val="20"/>
          </w:rPr>
          <w:t>http://doxygen.reactos.org/da/d6c/lmaccess_8h_source.html</w:t>
        </w:r>
      </w:hyperlink>
    </w:p>
    <w:p w14:paraId="24F3F759" w14:textId="77777777" w:rsidR="0056784E" w:rsidRDefault="0056784E">
      <w:pPr>
        <w:pStyle w:val="FootnoteText"/>
      </w:pPr>
    </w:p>
  </w:footnote>
  <w:footnote w:id="215">
    <w:p w14:paraId="3E64D631" w14:textId="77777777" w:rsidR="0056784E" w:rsidRDefault="0056784E">
      <w:pPr>
        <w:pStyle w:val="FootnoteText"/>
      </w:pPr>
      <w:r>
        <w:rPr>
          <w:rStyle w:val="FootnoteReference"/>
        </w:rPr>
        <w:footnoteRef/>
      </w:r>
      <w:r>
        <w:t xml:space="preserve"> For more information see the "NetUserModalsSet anomalies" comment under Community Additions in </w:t>
      </w:r>
    </w:p>
    <w:p w14:paraId="3D79ECDE" w14:textId="77777777" w:rsidR="0056784E" w:rsidRDefault="0056784E">
      <w:pPr>
        <w:pStyle w:val="FootnoteText"/>
      </w:pPr>
      <w:hyperlink r:id="rId218" w:history="1">
        <w:r>
          <w:rPr>
            <w:rStyle w:val="Hyperlink"/>
          </w:rPr>
          <w:t>http://msdn.microsoft.com/en-us/library/windows/desktop/aa371355(v=vs.85).aspx</w:t>
        </w:r>
      </w:hyperlink>
    </w:p>
  </w:footnote>
  <w:footnote w:id="216">
    <w:p w14:paraId="0980DD0A" w14:textId="77777777" w:rsidR="0056784E" w:rsidRDefault="0056784E">
      <w:pPr>
        <w:pStyle w:val="FootnoteText"/>
      </w:pPr>
      <w:r>
        <w:rPr>
          <w:rStyle w:val="FootnoteReference"/>
        </w:rPr>
        <w:footnoteRef/>
      </w:r>
      <w:r>
        <w:t xml:space="preserve"> For more information see the "NetUserModalsSet anomalies" comment under Community Additions in </w:t>
      </w:r>
    </w:p>
    <w:p w14:paraId="2FAC7AB0" w14:textId="77777777" w:rsidR="0056784E" w:rsidRDefault="0056784E">
      <w:pPr>
        <w:pStyle w:val="FootnoteText"/>
      </w:pPr>
      <w:hyperlink r:id="rId219" w:history="1">
        <w:r>
          <w:rPr>
            <w:rStyle w:val="Hyperlink"/>
          </w:rPr>
          <w:t>http://msdn.microsoft.com/en-us/library/windows/desktop/aa371355(v=vs.85).aspx</w:t>
        </w:r>
      </w:hyperlink>
    </w:p>
  </w:footnote>
  <w:footnote w:id="217">
    <w:p w14:paraId="06EB724E" w14:textId="77777777" w:rsidR="0056784E" w:rsidRDefault="0056784E"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118CCEF0" w14:textId="77777777" w:rsidR="0056784E" w:rsidRDefault="0056784E" w:rsidP="00896463">
      <w:pPr>
        <w:spacing w:line="240" w:lineRule="auto"/>
        <w:contextualSpacing/>
      </w:pPr>
      <w:hyperlink r:id="rId220" w:history="1">
        <w:r w:rsidRPr="00D77696">
          <w:rPr>
            <w:rStyle w:val="Hyperlink"/>
            <w:sz w:val="20"/>
            <w:szCs w:val="20"/>
          </w:rPr>
          <w:t>http://msdn.microsoft.com/en-us/library/windows/desktop/aa394582%28v=vs.85%29.aspx</w:t>
        </w:r>
      </w:hyperlink>
    </w:p>
  </w:footnote>
  <w:footnote w:id="218">
    <w:p w14:paraId="61EB944B" w14:textId="77777777" w:rsidR="0056784E" w:rsidRDefault="0056784E"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25A4E98C" w14:textId="77777777" w:rsidR="0056784E" w:rsidRPr="00D77696" w:rsidRDefault="0056784E" w:rsidP="00D77696">
      <w:pPr>
        <w:spacing w:line="240" w:lineRule="auto"/>
        <w:contextualSpacing/>
        <w:rPr>
          <w:rStyle w:val="Hyperlink"/>
          <w:sz w:val="20"/>
          <w:szCs w:val="20"/>
        </w:rPr>
      </w:pPr>
      <w:hyperlink r:id="rId221" w:history="1">
        <w:r w:rsidRPr="00D77696">
          <w:rPr>
            <w:rStyle w:val="Hyperlink"/>
            <w:sz w:val="20"/>
            <w:szCs w:val="20"/>
          </w:rPr>
          <w:t>http://msdn.microsoft.com/en-us/library/windows/desktop/aa394582%28v=vs.85%29.aspx</w:t>
        </w:r>
      </w:hyperlink>
    </w:p>
    <w:p w14:paraId="42A073B4" w14:textId="77777777" w:rsidR="0056784E" w:rsidRDefault="0056784E" w:rsidP="00D77696">
      <w:pPr>
        <w:pStyle w:val="FootnoteText"/>
      </w:pPr>
    </w:p>
  </w:footnote>
  <w:footnote w:id="219">
    <w:p w14:paraId="2083A40C" w14:textId="77777777" w:rsidR="0056784E" w:rsidRDefault="0056784E" w:rsidP="009A2AD5">
      <w:pPr>
        <w:spacing w:line="240" w:lineRule="auto"/>
        <w:contextualSpacing/>
      </w:pPr>
      <w:r>
        <w:rPr>
          <w:rStyle w:val="FootnoteReference"/>
        </w:rPr>
        <w:footnoteRef/>
      </w:r>
      <w:r>
        <w:t xml:space="preserve"> </w:t>
      </w:r>
      <w:r w:rsidRPr="00D77696">
        <w:rPr>
          <w:sz w:val="20"/>
          <w:szCs w:val="20"/>
        </w:rPr>
        <w:t xml:space="preserve">For more information see </w:t>
      </w:r>
      <w:hyperlink r:id="rId222" w:history="1">
        <w:r w:rsidRPr="00D77696">
          <w:rPr>
            <w:rStyle w:val="Hyperlink"/>
            <w:sz w:val="20"/>
            <w:szCs w:val="20"/>
          </w:rPr>
          <w:t>http://msdn.microsoft.com/en-us/library/windows/desktop/aa394582%28v=vs.85%29.aspx</w:t>
        </w:r>
      </w:hyperlink>
    </w:p>
  </w:footnote>
  <w:footnote w:id="220">
    <w:p w14:paraId="75392A29" w14:textId="77777777" w:rsidR="0056784E" w:rsidRDefault="0056784E"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3" w:history="1">
        <w:r w:rsidRPr="008A6A09">
          <w:rPr>
            <w:rStyle w:val="Hyperlink"/>
            <w:sz w:val="20"/>
            <w:szCs w:val="20"/>
          </w:rPr>
          <w:t>http://msdn.microsoft.com/en-us/library/windows/desktop/aa394606%28v=vs.85%29.aspx</w:t>
        </w:r>
      </w:hyperlink>
    </w:p>
    <w:p w14:paraId="2D1363E0" w14:textId="77777777" w:rsidR="0056784E" w:rsidRDefault="0056784E">
      <w:pPr>
        <w:pStyle w:val="FootnoteText"/>
      </w:pPr>
    </w:p>
  </w:footnote>
  <w:footnote w:id="221">
    <w:p w14:paraId="5BEB6150" w14:textId="77777777" w:rsidR="0056784E" w:rsidRPr="008A6A09" w:rsidRDefault="0056784E" w:rsidP="008A6A0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224" w:history="1">
        <w:r w:rsidRPr="008A6A09">
          <w:rPr>
            <w:rStyle w:val="Hyperlink"/>
            <w:sz w:val="20"/>
            <w:szCs w:val="20"/>
          </w:rPr>
          <w:t>http://msdn.microsoft.com/en-us/library/windows/desktop/aa394582%28v=vs.85%29.aspx</w:t>
        </w:r>
      </w:hyperlink>
    </w:p>
    <w:p w14:paraId="70012B34" w14:textId="77777777" w:rsidR="0056784E" w:rsidRDefault="0056784E">
      <w:pPr>
        <w:pStyle w:val="FootnoteText"/>
      </w:pPr>
    </w:p>
  </w:footnote>
  <w:footnote w:id="222">
    <w:p w14:paraId="77E34E5E" w14:textId="77777777" w:rsidR="0056784E" w:rsidRDefault="0056784E"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5" w:history="1">
        <w:r w:rsidRPr="00D77696">
          <w:rPr>
            <w:rStyle w:val="Hyperlink"/>
            <w:sz w:val="20"/>
            <w:szCs w:val="20"/>
          </w:rPr>
          <w:t>http://msdn.microsoft.com/en-us/library/windows/desktop/aa394582%28v=vs.85%29.aspx</w:t>
        </w:r>
      </w:hyperlink>
    </w:p>
    <w:p w14:paraId="66425C50" w14:textId="77777777" w:rsidR="0056784E" w:rsidRDefault="0056784E">
      <w:pPr>
        <w:pStyle w:val="FootnoteText"/>
      </w:pPr>
    </w:p>
  </w:footnote>
  <w:footnote w:id="223">
    <w:p w14:paraId="1ADC661F" w14:textId="77777777" w:rsidR="0056784E" w:rsidRDefault="0056784E"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6" w:history="1">
        <w:r w:rsidRPr="008A6A09">
          <w:rPr>
            <w:rStyle w:val="Hyperlink"/>
            <w:sz w:val="20"/>
            <w:szCs w:val="20"/>
          </w:rPr>
          <w:t>http://msdn.microsoft.com/en-us/library/windows/desktop/aa394606%28v=vs.85%29.aspx</w:t>
        </w:r>
      </w:hyperlink>
    </w:p>
    <w:p w14:paraId="14466CCF" w14:textId="77777777" w:rsidR="0056784E" w:rsidRDefault="0056784E">
      <w:pPr>
        <w:pStyle w:val="FootnoteText"/>
      </w:pPr>
    </w:p>
  </w:footnote>
  <w:footnote w:id="224">
    <w:p w14:paraId="6CC907DB" w14:textId="77777777" w:rsidR="0056784E" w:rsidRDefault="0056784E"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7" w:history="1">
        <w:r w:rsidRPr="00D77696">
          <w:rPr>
            <w:rStyle w:val="Hyperlink"/>
            <w:sz w:val="20"/>
            <w:szCs w:val="20"/>
          </w:rPr>
          <w:t>http://msdn.microsoft.com/en-us/library/windows/desktop/aa394582%28v=vs.85%29.aspx</w:t>
        </w:r>
      </w:hyperlink>
    </w:p>
    <w:p w14:paraId="773F4169" w14:textId="77777777" w:rsidR="0056784E" w:rsidRDefault="0056784E">
      <w:pPr>
        <w:pStyle w:val="FootnoteText"/>
      </w:pPr>
    </w:p>
  </w:footnote>
  <w:footnote w:id="225">
    <w:p w14:paraId="50BD45DD" w14:textId="77777777" w:rsidR="0056784E" w:rsidRDefault="0056784E" w:rsidP="00EA69DF">
      <w:pPr>
        <w:spacing w:line="240" w:lineRule="auto"/>
        <w:contextualSpacing/>
      </w:pPr>
      <w:r>
        <w:rPr>
          <w:rStyle w:val="FootnoteReference"/>
        </w:rPr>
        <w:footnoteRef/>
      </w:r>
      <w:r>
        <w:t xml:space="preserve"> </w:t>
      </w:r>
      <w:r w:rsidRPr="008A6A09">
        <w:rPr>
          <w:sz w:val="20"/>
          <w:szCs w:val="20"/>
        </w:rPr>
        <w:t xml:space="preserve">For more information see </w:t>
      </w:r>
      <w:hyperlink r:id="rId228" w:history="1">
        <w:r w:rsidRPr="008A6A09">
          <w:rPr>
            <w:rStyle w:val="Hyperlink"/>
            <w:sz w:val="20"/>
            <w:szCs w:val="20"/>
          </w:rPr>
          <w:t>http://msdn.microsoft.com/en-us/library/windows/desktop/aa394606%28v=vs.85%29.aspx</w:t>
        </w:r>
      </w:hyperlink>
    </w:p>
  </w:footnote>
  <w:footnote w:id="226">
    <w:p w14:paraId="7D785E12" w14:textId="77777777" w:rsidR="0056784E" w:rsidRDefault="0056784E" w:rsidP="00A65981">
      <w:pPr>
        <w:pStyle w:val="FootnoteText"/>
      </w:pPr>
      <w:r>
        <w:rPr>
          <w:rStyle w:val="FootnoteReference"/>
        </w:rPr>
        <w:footnoteRef/>
      </w:r>
      <w:r>
        <w:t xml:space="preserve"> </w:t>
      </w:r>
      <w:r w:rsidRPr="005F700C">
        <w:t xml:space="preserve">For more information see </w:t>
      </w:r>
      <w:hyperlink r:id="rId229" w:history="1">
        <w:r w:rsidRPr="005F700C">
          <w:rPr>
            <w:rStyle w:val="Hyperlink"/>
          </w:rPr>
          <w:t>http://msdn.microsoft.com/en-us/library/windows/desktop/aa379159%28v=VS.85%29.aspx</w:t>
        </w:r>
      </w:hyperlink>
    </w:p>
  </w:footnote>
  <w:footnote w:id="227">
    <w:p w14:paraId="082E1EB5" w14:textId="77777777" w:rsidR="0056784E" w:rsidRDefault="0056784E" w:rsidP="00EA69DF">
      <w:pPr>
        <w:spacing w:line="240" w:lineRule="auto"/>
        <w:contextualSpacing/>
      </w:pPr>
      <w:r>
        <w:rPr>
          <w:rStyle w:val="FootnoteReference"/>
        </w:rPr>
        <w:footnoteRef/>
      </w:r>
      <w:r w:rsidRPr="00D80B1F">
        <w:rPr>
          <w:sz w:val="20"/>
          <w:szCs w:val="20"/>
        </w:rPr>
        <w:t xml:space="preserve"> For more information see </w:t>
      </w:r>
      <w:hyperlink r:id="rId230" w:history="1">
        <w:r w:rsidRPr="00D80B1F">
          <w:rPr>
            <w:rStyle w:val="Hyperlink"/>
            <w:sz w:val="20"/>
            <w:szCs w:val="20"/>
          </w:rPr>
          <w:t>http://msdn.microsoft.com/en-us/library/windows/desktop/aa379637(v=vs.85).aspx</w:t>
        </w:r>
      </w:hyperlink>
    </w:p>
  </w:footnote>
  <w:footnote w:id="228">
    <w:p w14:paraId="6C5CBD0C" w14:textId="77777777" w:rsidR="0056784E" w:rsidRDefault="0056784E" w:rsidP="00775624">
      <w:pPr>
        <w:spacing w:line="240" w:lineRule="auto"/>
        <w:contextualSpacing/>
      </w:pPr>
      <w:r>
        <w:rPr>
          <w:rStyle w:val="FootnoteReference"/>
        </w:rPr>
        <w:footnoteRef/>
      </w:r>
      <w:r>
        <w:t xml:space="preserve"> </w:t>
      </w:r>
      <w:r w:rsidRPr="00775624">
        <w:rPr>
          <w:sz w:val="20"/>
          <w:szCs w:val="20"/>
        </w:rPr>
        <w:t xml:space="preserve">For more information see </w:t>
      </w:r>
      <w:hyperlink r:id="rId231" w:history="1">
        <w:r w:rsidRPr="00775624">
          <w:rPr>
            <w:rStyle w:val="Hyperlink"/>
            <w:sz w:val="20"/>
            <w:szCs w:val="20"/>
          </w:rPr>
          <w:t>http://msdn.microsoft.com/en-us/library/windows/desktop/aa379571%28v=vs.85%29.aspx</w:t>
        </w:r>
      </w:hyperlink>
    </w:p>
    <w:p w14:paraId="3CCD7783" w14:textId="77777777" w:rsidR="0056784E" w:rsidRDefault="0056784E">
      <w:pPr>
        <w:pStyle w:val="FootnoteText"/>
      </w:pPr>
    </w:p>
  </w:footnote>
  <w:footnote w:id="229">
    <w:p w14:paraId="316EA3B3" w14:textId="77777777" w:rsidR="0056784E" w:rsidRDefault="0056784E" w:rsidP="00775624">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14:paraId="7C8ACBF6" w14:textId="77777777" w:rsidR="0056784E" w:rsidRDefault="0056784E" w:rsidP="00775624">
      <w:pPr>
        <w:spacing w:line="240" w:lineRule="auto"/>
        <w:contextualSpacing/>
        <w:rPr>
          <w:rStyle w:val="Hyperlink"/>
          <w:sz w:val="20"/>
          <w:szCs w:val="20"/>
        </w:rPr>
      </w:pPr>
      <w:hyperlink r:id="rId232" w:history="1">
        <w:r w:rsidRPr="00775624">
          <w:rPr>
            <w:rStyle w:val="Hyperlink"/>
            <w:sz w:val="20"/>
            <w:szCs w:val="20"/>
          </w:rPr>
          <w:t>http://msdn.microsoft.com/en-us/library/windows/desktop/aa379637(v=vs.85).aspx</w:t>
        </w:r>
      </w:hyperlink>
    </w:p>
    <w:p w14:paraId="73BF9693" w14:textId="77777777" w:rsidR="0056784E" w:rsidRPr="00775624" w:rsidRDefault="0056784E" w:rsidP="00775624">
      <w:pPr>
        <w:spacing w:line="240" w:lineRule="auto"/>
        <w:contextualSpacing/>
        <w:rPr>
          <w:sz w:val="20"/>
          <w:szCs w:val="20"/>
        </w:rPr>
      </w:pPr>
      <w:r w:rsidRPr="00775624">
        <w:rPr>
          <w:sz w:val="20"/>
          <w:szCs w:val="20"/>
        </w:rPr>
        <w:t>For more information about SIDs see</w:t>
      </w:r>
    </w:p>
    <w:p w14:paraId="18006922" w14:textId="77777777" w:rsidR="0056784E" w:rsidRPr="00775624" w:rsidRDefault="0056784E" w:rsidP="00775624">
      <w:pPr>
        <w:spacing w:line="240" w:lineRule="auto"/>
        <w:contextualSpacing/>
        <w:rPr>
          <w:sz w:val="20"/>
          <w:szCs w:val="20"/>
        </w:rPr>
      </w:pPr>
      <w:hyperlink r:id="rId233" w:history="1">
        <w:r w:rsidRPr="00775624">
          <w:rPr>
            <w:rStyle w:val="Hyperlink"/>
            <w:sz w:val="20"/>
            <w:szCs w:val="20"/>
          </w:rPr>
          <w:t>http://msdn.microsoft.com/en-us/library/windows/desktop/aa379571%28v=vs.85%29.aspx</w:t>
        </w:r>
      </w:hyperlink>
    </w:p>
    <w:p w14:paraId="62CE0E33" w14:textId="77777777" w:rsidR="0056784E" w:rsidRDefault="0056784E" w:rsidP="00775624">
      <w:pPr>
        <w:spacing w:line="240" w:lineRule="auto"/>
        <w:contextualSpacing/>
        <w:rPr>
          <w:rStyle w:val="Hyperlink"/>
          <w:color w:val="auto"/>
          <w:u w:val="none"/>
        </w:rPr>
      </w:pPr>
    </w:p>
    <w:p w14:paraId="160393FF" w14:textId="77777777" w:rsidR="0056784E" w:rsidRDefault="0056784E">
      <w:pPr>
        <w:pStyle w:val="FootnoteText"/>
      </w:pPr>
    </w:p>
  </w:footnote>
  <w:footnote w:id="230">
    <w:p w14:paraId="22514C78" w14:textId="77777777" w:rsidR="0056784E" w:rsidRDefault="0056784E" w:rsidP="00775624">
      <w:pPr>
        <w:spacing w:line="240" w:lineRule="auto"/>
        <w:contextualSpacing/>
        <w:rPr>
          <w:rStyle w:val="Hyperlink"/>
          <w:color w:val="auto"/>
          <w:u w:val="none"/>
        </w:rPr>
      </w:pPr>
      <w:r>
        <w:rPr>
          <w:rStyle w:val="FootnoteReference"/>
        </w:rPr>
        <w:footnoteRef/>
      </w:r>
      <w:r>
        <w:t xml:space="preserve"> </w:t>
      </w:r>
      <w:r w:rsidRPr="00775624">
        <w:rPr>
          <w:sz w:val="20"/>
          <w:szCs w:val="20"/>
        </w:rPr>
        <w:t xml:space="preserve">For more information see </w:t>
      </w:r>
      <w:hyperlink r:id="rId234" w:history="1">
        <w:r w:rsidRPr="00775624">
          <w:rPr>
            <w:rStyle w:val="Hyperlink"/>
            <w:sz w:val="20"/>
            <w:szCs w:val="20"/>
          </w:rPr>
          <w:t>http://msdn.microsoft.com/en-us/library/windows/desktop/aa379637(v=vs.85).aspx</w:t>
        </w:r>
      </w:hyperlink>
    </w:p>
    <w:p w14:paraId="23EF5F3A" w14:textId="77777777" w:rsidR="0056784E" w:rsidRDefault="0056784E">
      <w:pPr>
        <w:pStyle w:val="FootnoteText"/>
      </w:pPr>
    </w:p>
  </w:footnote>
  <w:footnote w:id="231">
    <w:p w14:paraId="53277A58" w14:textId="77777777" w:rsidR="0056784E" w:rsidRDefault="0056784E" w:rsidP="00EF617C">
      <w:pPr>
        <w:pStyle w:val="FootnoteText"/>
      </w:pPr>
      <w:r>
        <w:rPr>
          <w:rStyle w:val="FootnoteReference"/>
        </w:rPr>
        <w:footnoteRef/>
      </w:r>
      <w:r>
        <w:t xml:space="preserve"> </w:t>
      </w:r>
      <w:r w:rsidRPr="005F700C">
        <w:t xml:space="preserve">For more information see </w:t>
      </w:r>
      <w:hyperlink r:id="rId235" w:history="1">
        <w:r w:rsidRPr="005F700C">
          <w:rPr>
            <w:rStyle w:val="Hyperlink"/>
          </w:rPr>
          <w:t>http://msdn.microsoft.com/en-us/library/windows/desktop/aa379159%28v=VS.85%29.aspx</w:t>
        </w:r>
      </w:hyperlink>
    </w:p>
  </w:footnote>
  <w:footnote w:id="232">
    <w:p w14:paraId="738E0C98" w14:textId="77777777" w:rsidR="0056784E" w:rsidRDefault="0056784E" w:rsidP="005F700C">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14:paraId="2B86097F" w14:textId="77777777" w:rsidR="0056784E" w:rsidRDefault="0056784E" w:rsidP="005F700C">
      <w:pPr>
        <w:spacing w:line="240" w:lineRule="auto"/>
        <w:contextualSpacing/>
        <w:rPr>
          <w:rStyle w:val="Hyperlink"/>
          <w:sz w:val="20"/>
          <w:szCs w:val="20"/>
        </w:rPr>
      </w:pPr>
      <w:hyperlink r:id="rId236" w:history="1">
        <w:r w:rsidRPr="00775624">
          <w:rPr>
            <w:rStyle w:val="Hyperlink"/>
            <w:sz w:val="20"/>
            <w:szCs w:val="20"/>
          </w:rPr>
          <w:t>http://msdn.microsoft.com/en-us/library/windows/desktop/aa379637(v=vs.85).aspx</w:t>
        </w:r>
      </w:hyperlink>
    </w:p>
    <w:p w14:paraId="502724BA" w14:textId="77777777" w:rsidR="0056784E" w:rsidRPr="00775624" w:rsidRDefault="0056784E" w:rsidP="005F700C">
      <w:pPr>
        <w:spacing w:line="240" w:lineRule="auto"/>
        <w:contextualSpacing/>
        <w:rPr>
          <w:sz w:val="20"/>
          <w:szCs w:val="20"/>
        </w:rPr>
      </w:pPr>
      <w:r w:rsidRPr="00775624">
        <w:rPr>
          <w:sz w:val="20"/>
          <w:szCs w:val="20"/>
        </w:rPr>
        <w:t>For more information about SIDs see</w:t>
      </w:r>
    </w:p>
    <w:p w14:paraId="08B8DA60" w14:textId="77777777" w:rsidR="0056784E" w:rsidRPr="00775624" w:rsidRDefault="0056784E" w:rsidP="005F700C">
      <w:pPr>
        <w:spacing w:line="240" w:lineRule="auto"/>
        <w:contextualSpacing/>
        <w:rPr>
          <w:sz w:val="20"/>
          <w:szCs w:val="20"/>
        </w:rPr>
      </w:pPr>
      <w:hyperlink r:id="rId237" w:history="1">
        <w:r w:rsidRPr="00775624">
          <w:rPr>
            <w:rStyle w:val="Hyperlink"/>
            <w:sz w:val="20"/>
            <w:szCs w:val="20"/>
          </w:rPr>
          <w:t>http://msdn.microsoft.com/en-us/library/windows/desktop/aa379571%28v=vs.85%29.aspx</w:t>
        </w:r>
      </w:hyperlink>
    </w:p>
    <w:p w14:paraId="369E5072" w14:textId="77777777" w:rsidR="0056784E" w:rsidRDefault="0056784E" w:rsidP="005F700C">
      <w:pPr>
        <w:spacing w:line="240" w:lineRule="auto"/>
        <w:contextualSpacing/>
        <w:rPr>
          <w:rStyle w:val="Hyperlink"/>
          <w:color w:val="auto"/>
          <w:u w:val="none"/>
        </w:rPr>
      </w:pPr>
    </w:p>
    <w:p w14:paraId="7280E866" w14:textId="77777777" w:rsidR="0056784E" w:rsidRDefault="0056784E" w:rsidP="005F700C">
      <w:pPr>
        <w:pStyle w:val="FootnoteText"/>
      </w:pPr>
    </w:p>
  </w:footnote>
  <w:footnote w:id="233">
    <w:p w14:paraId="566079BA" w14:textId="77777777" w:rsidR="0056784E" w:rsidRPr="00B05E19" w:rsidRDefault="0056784E"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38" w:history="1">
        <w:r w:rsidRPr="00B05E19">
          <w:rPr>
            <w:rStyle w:val="Hyperlink"/>
            <w:sz w:val="20"/>
            <w:szCs w:val="20"/>
          </w:rPr>
          <w:t>http://msdn.microsoft.com/en-us/library/windows/desktop/aa379637(v=vs.85).aspx</w:t>
        </w:r>
      </w:hyperlink>
    </w:p>
  </w:footnote>
  <w:footnote w:id="234">
    <w:p w14:paraId="3A2129BB" w14:textId="77777777" w:rsidR="0056784E" w:rsidRDefault="0056784E" w:rsidP="00EF617C">
      <w:pPr>
        <w:pStyle w:val="FootnoteText"/>
      </w:pPr>
      <w:r>
        <w:rPr>
          <w:rStyle w:val="FootnoteReference"/>
        </w:rPr>
        <w:footnoteRef/>
      </w:r>
      <w:r>
        <w:t xml:space="preserve"> </w:t>
      </w:r>
      <w:r w:rsidRPr="005F700C">
        <w:t xml:space="preserve">For more information see </w:t>
      </w:r>
      <w:hyperlink r:id="rId239" w:history="1">
        <w:r w:rsidRPr="005F700C">
          <w:rPr>
            <w:rStyle w:val="Hyperlink"/>
          </w:rPr>
          <w:t>http://msdn.microsoft.com/en-us/library/windows/desktop/aa379159%28v=VS.85%29.aspx</w:t>
        </w:r>
      </w:hyperlink>
    </w:p>
  </w:footnote>
  <w:footnote w:id="235">
    <w:p w14:paraId="5AC751E5" w14:textId="77777777" w:rsidR="0056784E" w:rsidRPr="00B05E19" w:rsidRDefault="0056784E"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0" w:history="1">
        <w:r w:rsidRPr="00B05E19">
          <w:rPr>
            <w:rStyle w:val="Hyperlink"/>
            <w:sz w:val="20"/>
            <w:szCs w:val="20"/>
          </w:rPr>
          <w:t>http://msdn.microsoft.com/en-us/library/windows/desktop/aa379637(v=vs.85).aspx</w:t>
        </w:r>
      </w:hyperlink>
    </w:p>
  </w:footnote>
  <w:footnote w:id="236">
    <w:p w14:paraId="6580E5DF" w14:textId="77777777" w:rsidR="0056784E" w:rsidRDefault="0056784E" w:rsidP="00EF617C">
      <w:pPr>
        <w:pStyle w:val="FootnoteText"/>
      </w:pPr>
      <w:r>
        <w:rPr>
          <w:rStyle w:val="FootnoteReference"/>
        </w:rPr>
        <w:footnoteRef/>
      </w:r>
      <w:r>
        <w:t xml:space="preserve"> </w:t>
      </w:r>
      <w:r w:rsidRPr="005F700C">
        <w:t xml:space="preserve">For more information see </w:t>
      </w:r>
      <w:hyperlink r:id="rId241" w:history="1">
        <w:r w:rsidRPr="005F700C">
          <w:rPr>
            <w:rStyle w:val="Hyperlink"/>
          </w:rPr>
          <w:t>http://msdn.microsoft.com/en-us/library/windows/desktop/aa379159%28v=VS.85%29.aspx</w:t>
        </w:r>
      </w:hyperlink>
    </w:p>
  </w:footnote>
  <w:footnote w:id="237">
    <w:p w14:paraId="5AE099EB" w14:textId="77777777" w:rsidR="0056784E" w:rsidRDefault="0056784E" w:rsidP="00FB6D77">
      <w:pPr>
        <w:spacing w:line="240" w:lineRule="auto"/>
        <w:contextualSpacing/>
      </w:pPr>
      <w:r>
        <w:rPr>
          <w:rStyle w:val="FootnoteReference"/>
        </w:rPr>
        <w:footnoteRef/>
      </w:r>
      <w:r w:rsidRPr="00D80B1F">
        <w:rPr>
          <w:sz w:val="20"/>
          <w:szCs w:val="20"/>
        </w:rPr>
        <w:t xml:space="preserve"> For more information see </w:t>
      </w:r>
      <w:hyperlink r:id="rId242" w:history="1">
        <w:r w:rsidRPr="00D80B1F">
          <w:rPr>
            <w:rStyle w:val="Hyperlink"/>
            <w:sz w:val="20"/>
            <w:szCs w:val="20"/>
          </w:rPr>
          <w:t>http://msdn.microsoft.com/en-us/library/windows/desktop/aa379637(v=vs.85).aspx</w:t>
        </w:r>
      </w:hyperlink>
    </w:p>
  </w:footnote>
  <w:footnote w:id="238">
    <w:p w14:paraId="757DADDA" w14:textId="77777777" w:rsidR="0056784E" w:rsidRDefault="0056784E" w:rsidP="005F700C">
      <w:pPr>
        <w:spacing w:line="240" w:lineRule="auto"/>
        <w:contextualSpacing/>
      </w:pPr>
      <w:r>
        <w:rPr>
          <w:rStyle w:val="FootnoteReference"/>
        </w:rPr>
        <w:footnoteRef/>
      </w:r>
      <w:r>
        <w:t xml:space="preserve"> </w:t>
      </w:r>
      <w:r w:rsidRPr="00775624">
        <w:rPr>
          <w:sz w:val="20"/>
          <w:szCs w:val="20"/>
        </w:rPr>
        <w:t xml:space="preserve">For more information see </w:t>
      </w:r>
      <w:hyperlink r:id="rId243" w:history="1">
        <w:r w:rsidRPr="00775624">
          <w:rPr>
            <w:rStyle w:val="Hyperlink"/>
            <w:sz w:val="20"/>
            <w:szCs w:val="20"/>
          </w:rPr>
          <w:t>http://msdn.microsoft.com/en-us/library/windows/desktop/aa379571%28v=vs.85%29.aspx</w:t>
        </w:r>
      </w:hyperlink>
    </w:p>
    <w:p w14:paraId="71836A18" w14:textId="77777777" w:rsidR="0056784E" w:rsidRDefault="0056784E" w:rsidP="005F700C">
      <w:pPr>
        <w:pStyle w:val="FootnoteText"/>
      </w:pPr>
    </w:p>
  </w:footnote>
  <w:footnote w:id="239">
    <w:p w14:paraId="598A1C1E" w14:textId="77777777" w:rsidR="0056784E" w:rsidRPr="00A52F2A" w:rsidRDefault="0056784E" w:rsidP="009D530F">
      <w:r>
        <w:rPr>
          <w:rStyle w:val="FootnoteReference"/>
        </w:rPr>
        <w:footnoteRef/>
      </w:r>
      <w:r>
        <w:t xml:space="preserve"> </w:t>
      </w:r>
      <w:r w:rsidRPr="009D530F">
        <w:rPr>
          <w:sz w:val="20"/>
          <w:szCs w:val="20"/>
        </w:rPr>
        <w:t xml:space="preserve">For more information see </w:t>
      </w:r>
      <w:hyperlink r:id="rId244" w:history="1">
        <w:r w:rsidRPr="00AE51B1">
          <w:rPr>
            <w:rStyle w:val="Hyperlink"/>
          </w:rPr>
          <w:t>http://msdn.microsoft.com/en-us/library/windows/desktop/aa379166(v=vs.85).aspx</w:t>
        </w:r>
      </w:hyperlink>
    </w:p>
    <w:p w14:paraId="22659F6A" w14:textId="77777777" w:rsidR="0056784E" w:rsidRDefault="0056784E">
      <w:pPr>
        <w:pStyle w:val="FootnoteText"/>
      </w:pPr>
    </w:p>
  </w:footnote>
  <w:footnote w:id="240">
    <w:p w14:paraId="2FA16A4B" w14:textId="77777777" w:rsidR="0056784E" w:rsidRPr="003E0A4B" w:rsidRDefault="0056784E"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5" w:history="1">
        <w:r w:rsidRPr="003E0A4B">
          <w:rPr>
            <w:rStyle w:val="Hyperlink"/>
            <w:sz w:val="20"/>
            <w:szCs w:val="20"/>
          </w:rPr>
          <w:t>http://msdn.microsoft.com/en-us/library/windows/desktop/aa379637(v=vs.85).aspx</w:t>
        </w:r>
      </w:hyperlink>
    </w:p>
    <w:p w14:paraId="5E778F58" w14:textId="77777777" w:rsidR="0056784E" w:rsidRDefault="0056784E">
      <w:pPr>
        <w:pStyle w:val="FootnoteText"/>
      </w:pPr>
    </w:p>
  </w:footnote>
  <w:footnote w:id="241">
    <w:p w14:paraId="5388FA7D" w14:textId="77777777" w:rsidR="0056784E" w:rsidRDefault="0056784E" w:rsidP="00EF617C">
      <w:pPr>
        <w:pStyle w:val="FootnoteText"/>
      </w:pPr>
      <w:r>
        <w:rPr>
          <w:rStyle w:val="FootnoteReference"/>
        </w:rPr>
        <w:footnoteRef/>
      </w:r>
      <w:r>
        <w:t xml:space="preserve"> </w:t>
      </w:r>
      <w:r w:rsidRPr="005F700C">
        <w:t xml:space="preserve">For more information see </w:t>
      </w:r>
      <w:hyperlink r:id="rId246" w:history="1">
        <w:r w:rsidRPr="005F700C">
          <w:rPr>
            <w:rStyle w:val="Hyperlink"/>
          </w:rPr>
          <w:t>http://msdn.microsoft.com/en-us/library/windows/desktop/aa379159%28v=VS.85%29.aspx</w:t>
        </w:r>
      </w:hyperlink>
    </w:p>
  </w:footnote>
  <w:footnote w:id="242">
    <w:p w14:paraId="7369375C" w14:textId="77777777" w:rsidR="0056784E" w:rsidRPr="003E0A4B" w:rsidRDefault="0056784E"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7" w:history="1">
        <w:r w:rsidRPr="003E0A4B">
          <w:rPr>
            <w:rStyle w:val="Hyperlink"/>
            <w:sz w:val="20"/>
            <w:szCs w:val="20"/>
          </w:rPr>
          <w:t>http://msdn.microsoft.com/en-us/library/windows/desktop/aa379637(v=vs.85).aspx</w:t>
        </w:r>
      </w:hyperlink>
    </w:p>
    <w:p w14:paraId="267DAEAC" w14:textId="77777777" w:rsidR="0056784E" w:rsidRDefault="0056784E">
      <w:pPr>
        <w:pStyle w:val="FootnoteText"/>
      </w:pPr>
    </w:p>
  </w:footnote>
  <w:footnote w:id="243">
    <w:p w14:paraId="1DBA0086" w14:textId="77777777" w:rsidR="0056784E" w:rsidRDefault="0056784E" w:rsidP="00EF617C">
      <w:pPr>
        <w:pStyle w:val="FootnoteText"/>
      </w:pPr>
      <w:r>
        <w:rPr>
          <w:rStyle w:val="FootnoteReference"/>
        </w:rPr>
        <w:footnoteRef/>
      </w:r>
      <w:r>
        <w:t xml:space="preserve"> </w:t>
      </w:r>
      <w:r w:rsidRPr="005F700C">
        <w:t xml:space="preserve">For more information see </w:t>
      </w:r>
      <w:hyperlink r:id="rId248" w:history="1">
        <w:r w:rsidRPr="005F700C">
          <w:rPr>
            <w:rStyle w:val="Hyperlink"/>
          </w:rPr>
          <w:t>http://msdn.microsoft.com/en-us/library/windows/desktop/aa379159%28v=VS.85%29.aspx</w:t>
        </w:r>
      </w:hyperlink>
    </w:p>
  </w:footnote>
  <w:footnote w:id="244">
    <w:p w14:paraId="058C9C48" w14:textId="77777777" w:rsidR="0056784E" w:rsidRDefault="0056784E">
      <w:pPr>
        <w:pStyle w:val="FootnoteText"/>
      </w:pPr>
      <w:r>
        <w:rPr>
          <w:rStyle w:val="FootnoteReference"/>
        </w:rPr>
        <w:footnoteRef/>
      </w:r>
      <w:r>
        <w:t xml:space="preserve"> For more information see </w:t>
      </w:r>
      <w:hyperlink r:id="rId249" w:history="1">
        <w:r w:rsidRPr="003E0A4B">
          <w:rPr>
            <w:rStyle w:val="Hyperlink"/>
          </w:rPr>
          <w:t>http://msdn.microsoft.com/en-us/library/windows/desktop/ms714395(v=vs.85).aspx</w:t>
        </w:r>
      </w:hyperlink>
    </w:p>
  </w:footnote>
  <w:footnote w:id="245">
    <w:p w14:paraId="7E541B18" w14:textId="77777777" w:rsidR="0056784E" w:rsidRDefault="0056784E">
      <w:pPr>
        <w:pStyle w:val="FootnoteText"/>
      </w:pPr>
      <w:r>
        <w:rPr>
          <w:rStyle w:val="FootnoteReference"/>
        </w:rPr>
        <w:footnoteRef/>
      </w:r>
      <w:r>
        <w:t xml:space="preserve"> For more information see </w:t>
      </w:r>
      <w:hyperlink r:id="rId250" w:history="1">
        <w:r>
          <w:rPr>
            <w:rStyle w:val="Hyperlink"/>
          </w:rPr>
          <w:t>http://msdn.microsoft.com/en-us/library/windows/desktop/ms714395(v=vs.85).aspx</w:t>
        </w:r>
      </w:hyperlink>
    </w:p>
  </w:footnote>
  <w:footnote w:id="246">
    <w:p w14:paraId="7BA0569C" w14:textId="77777777" w:rsidR="0056784E" w:rsidRDefault="0056784E">
      <w:pPr>
        <w:pStyle w:val="FootnoteText"/>
      </w:pPr>
      <w:r>
        <w:rPr>
          <w:rStyle w:val="FootnoteReference"/>
        </w:rPr>
        <w:footnoteRef/>
      </w:r>
      <w:r>
        <w:t xml:space="preserve"> For more information see </w:t>
      </w:r>
      <w:hyperlink r:id="rId251" w:history="1">
        <w:r>
          <w:rPr>
            <w:rStyle w:val="Hyperlink"/>
          </w:rPr>
          <w:t>http://msdn.microsoft.com/en-us/library/windows/desktop/ee706608(v=vs.85).aspx</w:t>
        </w:r>
      </w:hyperlink>
    </w:p>
  </w:footnote>
  <w:footnote w:id="247">
    <w:p w14:paraId="51279848" w14:textId="77777777" w:rsidR="0056784E" w:rsidRDefault="0056784E" w:rsidP="002578C9">
      <w:r>
        <w:rPr>
          <w:rStyle w:val="FootnoteReference"/>
        </w:rPr>
        <w:footnoteRef/>
      </w:r>
      <w:r>
        <w:t xml:space="preserve"> </w:t>
      </w:r>
      <w:r w:rsidRPr="00507D7F">
        <w:rPr>
          <w:sz w:val="20"/>
          <w:szCs w:val="20"/>
        </w:rPr>
        <w:t xml:space="preserve">For more information see </w:t>
      </w:r>
      <w:hyperlink r:id="rId252" w:history="1">
        <w:r w:rsidRPr="00507D7F">
          <w:rPr>
            <w:rStyle w:val="Hyperlink"/>
            <w:sz w:val="20"/>
            <w:szCs w:val="20"/>
          </w:rPr>
          <w:t>http://msdn.microsoft.com/en-us/library/windows/desktop/ms714423(v=vs.85).aspx</w:t>
        </w:r>
      </w:hyperlink>
    </w:p>
  </w:footnote>
  <w:footnote w:id="248">
    <w:p w14:paraId="7709D480" w14:textId="77777777" w:rsidR="0056784E" w:rsidRDefault="0056784E">
      <w:pPr>
        <w:pStyle w:val="FootnoteText"/>
      </w:pPr>
      <w:r>
        <w:rPr>
          <w:rStyle w:val="FootnoteReference"/>
        </w:rPr>
        <w:footnoteRef/>
      </w:r>
      <w:r>
        <w:t xml:space="preserve"> </w:t>
      </w:r>
      <w:r w:rsidRPr="00507D7F">
        <w:t xml:space="preserve">For more information see </w:t>
      </w:r>
      <w:hyperlink r:id="rId253" w:history="1">
        <w:r w:rsidRPr="00507D7F">
          <w:rPr>
            <w:rStyle w:val="Hyperlink"/>
          </w:rPr>
          <w:t>http://msdn.microsoft.com/en-us/library/system.management.automation.pslanguagemode.aspx</w:t>
        </w:r>
      </w:hyperlink>
    </w:p>
  </w:footnote>
  <w:footnote w:id="249">
    <w:p w14:paraId="4F2A243E" w14:textId="77777777" w:rsidR="0056784E" w:rsidRDefault="0056784E">
      <w:pPr>
        <w:pStyle w:val="FootnoteText"/>
      </w:pPr>
      <w:r>
        <w:rPr>
          <w:rStyle w:val="FootnoteReference"/>
        </w:rPr>
        <w:footnoteRef/>
      </w:r>
      <w:r>
        <w:t xml:space="preserve"> For more information see </w:t>
      </w:r>
      <w:hyperlink r:id="rId254" w:history="1">
        <w:r>
          <w:rPr>
            <w:rStyle w:val="Hyperlink"/>
          </w:rPr>
          <w:t>http://www.microsoft.com/download/en/details.aspx?id=9706</w:t>
        </w:r>
      </w:hyperlink>
    </w:p>
  </w:footnote>
  <w:footnote w:id="250">
    <w:p w14:paraId="1EBD2E2D" w14:textId="77777777" w:rsidR="0056784E" w:rsidRDefault="0056784E" w:rsidP="00325F30">
      <w:r>
        <w:rPr>
          <w:rStyle w:val="FootnoteReference"/>
        </w:rPr>
        <w:footnoteRef/>
      </w:r>
      <w:r>
        <w:t xml:space="preserve"> </w:t>
      </w:r>
      <w:r w:rsidRPr="00325F30">
        <w:rPr>
          <w:sz w:val="20"/>
          <w:szCs w:val="20"/>
        </w:rPr>
        <w:t xml:space="preserve">For more information see </w:t>
      </w:r>
      <w:hyperlink r:id="rId255" w:history="1">
        <w:r w:rsidRPr="00325F30">
          <w:rPr>
            <w:rStyle w:val="Hyperlink"/>
            <w:sz w:val="20"/>
            <w:szCs w:val="20"/>
          </w:rPr>
          <w:t>http://technet.microsoft.com/en-us/library/dd819471.aspx</w:t>
        </w:r>
      </w:hyperlink>
    </w:p>
    <w:p w14:paraId="5AA12B0B" w14:textId="77777777" w:rsidR="0056784E" w:rsidRDefault="0056784E">
      <w:pPr>
        <w:pStyle w:val="FootnoteText"/>
      </w:pPr>
    </w:p>
  </w:footnote>
  <w:footnote w:id="251">
    <w:p w14:paraId="73FD35C3" w14:textId="77777777" w:rsidR="0056784E" w:rsidRPr="00325F30" w:rsidRDefault="0056784E" w:rsidP="00325F30">
      <w:pPr>
        <w:rPr>
          <w:sz w:val="20"/>
          <w:szCs w:val="20"/>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56" w:history="1">
        <w:r w:rsidRPr="00325F30">
          <w:rPr>
            <w:rStyle w:val="Hyperlink"/>
            <w:sz w:val="20"/>
            <w:szCs w:val="20"/>
          </w:rPr>
          <w:t>http://technet.microsoft.com/en-us/library/dd819471.aspx</w:t>
        </w:r>
      </w:hyperlink>
    </w:p>
    <w:p w14:paraId="540461D7" w14:textId="77777777" w:rsidR="0056784E" w:rsidRDefault="0056784E">
      <w:pPr>
        <w:pStyle w:val="FootnoteText"/>
      </w:pPr>
    </w:p>
  </w:footnote>
  <w:footnote w:id="252">
    <w:p w14:paraId="472A5371" w14:textId="77777777" w:rsidR="0056784E" w:rsidRDefault="0056784E" w:rsidP="002578C9">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57" w:history="1">
        <w:r w:rsidRPr="00325F30">
          <w:rPr>
            <w:rStyle w:val="Hyperlink"/>
            <w:sz w:val="20"/>
            <w:szCs w:val="20"/>
          </w:rPr>
          <w:t>http://technet.microsoft.com/en-us/library/dd819471.aspx</w:t>
        </w:r>
      </w:hyperlink>
    </w:p>
  </w:footnote>
  <w:footnote w:id="253">
    <w:p w14:paraId="3DCFE3D4" w14:textId="77777777" w:rsidR="0056784E" w:rsidRDefault="0056784E">
      <w:pPr>
        <w:pStyle w:val="FootnoteText"/>
      </w:pPr>
      <w:r>
        <w:rPr>
          <w:rStyle w:val="FootnoteReference"/>
        </w:rPr>
        <w:footnoteRef/>
      </w:r>
      <w:r>
        <w:t xml:space="preserve"> For more information see </w:t>
      </w:r>
      <w:hyperlink r:id="rId258" w:history="1">
        <w:r>
          <w:rPr>
            <w:rStyle w:val="Hyperlink"/>
          </w:rPr>
          <w:t>http://www.microsoft.com/download/en/details.aspx?id=9706</w:t>
        </w:r>
      </w:hyperlink>
    </w:p>
  </w:footnote>
  <w:footnote w:id="254">
    <w:p w14:paraId="6B640452" w14:textId="77777777" w:rsidR="0056784E" w:rsidRDefault="0056784E">
      <w:pPr>
        <w:pStyle w:val="FootnoteText"/>
      </w:pPr>
      <w:r>
        <w:rPr>
          <w:rStyle w:val="FootnoteReference"/>
        </w:rPr>
        <w:footnoteRef/>
      </w:r>
      <w:r>
        <w:t xml:space="preserve"> For more information see </w:t>
      </w:r>
      <w:hyperlink r:id="rId259" w:history="1">
        <w:r>
          <w:rPr>
            <w:rStyle w:val="Hyperlink"/>
          </w:rPr>
          <w:t>http://msdn.microsoft.com/en-us/library/windows/desktop/ms714428(v=vs.85).aspx</w:t>
        </w:r>
      </w:hyperlink>
    </w:p>
  </w:footnote>
  <w:footnote w:id="255">
    <w:p w14:paraId="7706A27D" w14:textId="77777777" w:rsidR="0056784E" w:rsidRDefault="0056784E" w:rsidP="00325F30">
      <w:pPr>
        <w:pStyle w:val="FootnoteText"/>
      </w:pPr>
      <w:r>
        <w:rPr>
          <w:rStyle w:val="FootnoteReference"/>
        </w:rPr>
        <w:footnoteRef/>
      </w:r>
      <w:r>
        <w:t xml:space="preserve"> For more information see </w:t>
      </w:r>
      <w:hyperlink r:id="rId260" w:history="1">
        <w:r>
          <w:rPr>
            <w:rStyle w:val="Hyperlink"/>
          </w:rPr>
          <w:t>http://www.microsoft.com/download/en/details.aspx?id=9706</w:t>
        </w:r>
      </w:hyperlink>
    </w:p>
  </w:footnote>
  <w:footnote w:id="256">
    <w:p w14:paraId="54949A68" w14:textId="77777777" w:rsidR="0056784E" w:rsidRDefault="0056784E">
      <w:pPr>
        <w:pStyle w:val="FootnoteText"/>
      </w:pPr>
      <w:r>
        <w:rPr>
          <w:rStyle w:val="FootnoteReference"/>
        </w:rPr>
        <w:footnoteRef/>
      </w:r>
      <w:r>
        <w:t xml:space="preserve"> For more information see </w:t>
      </w:r>
      <w:hyperlink r:id="rId261" w:history="1">
        <w:r>
          <w:rPr>
            <w:rStyle w:val="Hyperlink"/>
          </w:rPr>
          <w:t>http://msdn.microsoft.com/en-us/library/windows/desktop/ms714423(v=vs.85).aspx</w:t>
        </w:r>
      </w:hyperlink>
    </w:p>
  </w:footnote>
  <w:footnote w:id="257">
    <w:p w14:paraId="63F47181" w14:textId="77777777" w:rsidR="0056784E" w:rsidRDefault="0056784E">
      <w:pPr>
        <w:pStyle w:val="FootnoteText"/>
      </w:pPr>
      <w:r>
        <w:rPr>
          <w:rStyle w:val="FootnoteReference"/>
        </w:rPr>
        <w:footnoteRef/>
      </w:r>
      <w:r>
        <w:t xml:space="preserve"> For more information see </w:t>
      </w:r>
      <w:hyperlink r:id="rId262" w:history="1">
        <w:r>
          <w:rPr>
            <w:rStyle w:val="Hyperlink"/>
          </w:rPr>
          <w:t>http://www.microsoft.com/download/en/details.aspx?id=9706</w:t>
        </w:r>
      </w:hyperlink>
    </w:p>
  </w:footnote>
  <w:footnote w:id="258">
    <w:p w14:paraId="33B34704" w14:textId="77777777" w:rsidR="0056784E" w:rsidRDefault="0056784E">
      <w:pPr>
        <w:pStyle w:val="FootnoteText"/>
      </w:pPr>
      <w:r>
        <w:rPr>
          <w:rStyle w:val="FootnoteReference"/>
        </w:rPr>
        <w:footnoteRef/>
      </w:r>
      <w:r>
        <w:t xml:space="preserve"> For more information see </w:t>
      </w:r>
      <w:hyperlink r:id="rId263" w:anchor="RD03" w:history="1">
        <w:r w:rsidRPr="00E12BD3">
          <w:rPr>
            <w:rStyle w:val="Hyperlink"/>
            <w:rFonts w:cstheme="minorHAnsi"/>
          </w:rPr>
          <w:t>http://msdn.microsoft.com/en-us/library/windows/desktop/dd878238(v=vs.85).aspx#RD03</w:t>
        </w:r>
      </w:hyperlink>
    </w:p>
  </w:footnote>
  <w:footnote w:id="259">
    <w:p w14:paraId="7FB84688" w14:textId="77777777" w:rsidR="0056784E" w:rsidRPr="00325F30" w:rsidRDefault="0056784E"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64" w:history="1">
        <w:r w:rsidRPr="00325F30">
          <w:rPr>
            <w:rStyle w:val="Hyperlink"/>
            <w:sz w:val="20"/>
            <w:szCs w:val="20"/>
          </w:rPr>
          <w:t>http://technet.microsoft.com/en-us/library/dd315291.aspx</w:t>
        </w:r>
      </w:hyperlink>
    </w:p>
    <w:p w14:paraId="5B76C6B1" w14:textId="77777777" w:rsidR="0056784E" w:rsidRDefault="0056784E">
      <w:pPr>
        <w:pStyle w:val="FootnoteText"/>
      </w:pPr>
    </w:p>
  </w:footnote>
  <w:footnote w:id="260">
    <w:p w14:paraId="76B154BB" w14:textId="77777777" w:rsidR="0056784E" w:rsidRDefault="0056784E">
      <w:pPr>
        <w:pStyle w:val="FootnoteText"/>
      </w:pPr>
      <w:r>
        <w:rPr>
          <w:rStyle w:val="FootnoteReference"/>
        </w:rPr>
        <w:footnoteRef/>
      </w:r>
      <w:r>
        <w:t xml:space="preserve"> For more </w:t>
      </w:r>
      <w:r w:rsidRPr="00B05E19">
        <w:t xml:space="preserve">information see </w:t>
      </w:r>
      <w:hyperlink r:id="rId265" w:history="1">
        <w:r w:rsidRPr="00B05E19">
          <w:rPr>
            <w:rStyle w:val="Hyperlink"/>
          </w:rPr>
          <w:t>http://msdn.microsoft.com/en-us/library/windows/desktop/ms714395(v=vs.85).aspx</w:t>
        </w:r>
      </w:hyperlink>
    </w:p>
  </w:footnote>
  <w:footnote w:id="261">
    <w:p w14:paraId="0C0C815F" w14:textId="77777777" w:rsidR="0056784E" w:rsidRPr="00DA6596" w:rsidRDefault="0056784E" w:rsidP="00DA6596">
      <w:pPr>
        <w:rPr>
          <w:sz w:val="20"/>
          <w:szCs w:val="20"/>
        </w:rPr>
      </w:pPr>
      <w:r>
        <w:rPr>
          <w:rStyle w:val="FootnoteReference"/>
        </w:rPr>
        <w:footnoteRef/>
      </w:r>
      <w:r>
        <w:t xml:space="preserve"> </w:t>
      </w:r>
      <w:r w:rsidRPr="00DA6596">
        <w:rPr>
          <w:sz w:val="20"/>
          <w:szCs w:val="20"/>
        </w:rPr>
        <w:t xml:space="preserve">For more information see </w:t>
      </w:r>
      <w:hyperlink r:id="rId266" w:history="1">
        <w:r w:rsidRPr="00DA6596">
          <w:rPr>
            <w:rStyle w:val="Hyperlink"/>
            <w:sz w:val="20"/>
            <w:szCs w:val="20"/>
          </w:rPr>
          <w:t>http://msdn.microsoft.com/en-us/library/windows/desktop/ms714423(v=vs.85).aspx</w:t>
        </w:r>
      </w:hyperlink>
    </w:p>
    <w:p w14:paraId="56CBE1AB" w14:textId="77777777" w:rsidR="0056784E" w:rsidRDefault="0056784E">
      <w:pPr>
        <w:pStyle w:val="FootnoteText"/>
      </w:pPr>
    </w:p>
  </w:footnote>
  <w:footnote w:id="262">
    <w:p w14:paraId="669D33E3" w14:textId="77777777" w:rsidR="0056784E" w:rsidRDefault="0056784E" w:rsidP="002578C9">
      <w:pPr>
        <w:pStyle w:val="FootnoteText"/>
        <w:contextualSpacing/>
      </w:pPr>
      <w:r>
        <w:rPr>
          <w:rStyle w:val="FootnoteReference"/>
        </w:rPr>
        <w:footnoteRef/>
      </w:r>
      <w:r>
        <w:t xml:space="preserve"> For more information see </w:t>
      </w:r>
      <w:hyperlink r:id="rId267" w:history="1">
        <w:r>
          <w:rPr>
            <w:rStyle w:val="Hyperlink"/>
          </w:rPr>
          <w:t>http://www.microsoft.com/download/en/details.aspx?id=9706</w:t>
        </w:r>
      </w:hyperlink>
    </w:p>
  </w:footnote>
  <w:footnote w:id="263">
    <w:p w14:paraId="37DC7258" w14:textId="77777777" w:rsidR="0056784E" w:rsidRDefault="0056784E" w:rsidP="002578C9">
      <w:pPr>
        <w:spacing w:line="240" w:lineRule="auto"/>
        <w:contextualSpacing/>
      </w:pPr>
      <w:r>
        <w:rPr>
          <w:rStyle w:val="FootnoteReference"/>
        </w:rPr>
        <w:footnoteRef/>
      </w:r>
      <w:r>
        <w:t xml:space="preserve"> </w:t>
      </w:r>
      <w:r w:rsidRPr="00325F30">
        <w:rPr>
          <w:sz w:val="20"/>
          <w:szCs w:val="20"/>
        </w:rPr>
        <w:t xml:space="preserve">For more information see </w:t>
      </w:r>
      <w:hyperlink r:id="rId268" w:history="1">
        <w:r w:rsidRPr="00325F30">
          <w:rPr>
            <w:rStyle w:val="Hyperlink"/>
            <w:sz w:val="20"/>
            <w:szCs w:val="20"/>
          </w:rPr>
          <w:t>http://technet.microsoft.com/en-us/library/dd819471.aspx</w:t>
        </w:r>
      </w:hyperlink>
    </w:p>
  </w:footnote>
  <w:footnote w:id="264">
    <w:p w14:paraId="1F1B5C82" w14:textId="77777777" w:rsidR="0056784E" w:rsidRDefault="0056784E" w:rsidP="002578C9">
      <w:pPr>
        <w:spacing w:line="240" w:lineRule="auto"/>
        <w:contextualSpacing/>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69" w:history="1">
        <w:r w:rsidRPr="00325F30">
          <w:rPr>
            <w:rStyle w:val="Hyperlink"/>
            <w:sz w:val="20"/>
            <w:szCs w:val="20"/>
          </w:rPr>
          <w:t>http://technet.microsoft.com/en-us/library/dd819471.aspx</w:t>
        </w:r>
      </w:hyperlink>
    </w:p>
  </w:footnote>
  <w:footnote w:id="265">
    <w:p w14:paraId="77B8A617" w14:textId="77777777" w:rsidR="0056784E" w:rsidRDefault="0056784E" w:rsidP="002578C9">
      <w:pPr>
        <w:spacing w:line="240" w:lineRule="auto"/>
        <w:contextualSpacing/>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70" w:history="1">
        <w:r w:rsidRPr="00325F30">
          <w:rPr>
            <w:rStyle w:val="Hyperlink"/>
            <w:sz w:val="20"/>
            <w:szCs w:val="20"/>
          </w:rPr>
          <w:t>http://technet.microsoft.com/en-us/library/dd819471.aspx</w:t>
        </w:r>
      </w:hyperlink>
    </w:p>
  </w:footnote>
  <w:footnote w:id="266">
    <w:p w14:paraId="01C8A969" w14:textId="77777777" w:rsidR="0056784E" w:rsidRDefault="0056784E" w:rsidP="002578C9">
      <w:pPr>
        <w:pStyle w:val="FootnoteText"/>
        <w:contextualSpacing/>
      </w:pPr>
      <w:r>
        <w:rPr>
          <w:rStyle w:val="FootnoteReference"/>
        </w:rPr>
        <w:footnoteRef/>
      </w:r>
      <w:r>
        <w:t xml:space="preserve"> For more information see </w:t>
      </w:r>
      <w:hyperlink r:id="rId271" w:history="1">
        <w:r>
          <w:rPr>
            <w:rStyle w:val="Hyperlink"/>
          </w:rPr>
          <w:t>http://www.microsoft.com/download/en/details.aspx?id=9706</w:t>
        </w:r>
      </w:hyperlink>
    </w:p>
  </w:footnote>
  <w:footnote w:id="267">
    <w:p w14:paraId="0A17C7BC" w14:textId="77777777" w:rsidR="0056784E" w:rsidRDefault="0056784E" w:rsidP="002578C9">
      <w:pPr>
        <w:pStyle w:val="FootnoteText"/>
        <w:contextualSpacing/>
      </w:pPr>
      <w:r>
        <w:rPr>
          <w:rStyle w:val="FootnoteReference"/>
        </w:rPr>
        <w:footnoteRef/>
      </w:r>
      <w:r>
        <w:t xml:space="preserve"> For more information see </w:t>
      </w:r>
      <w:hyperlink r:id="rId272" w:history="1">
        <w:r>
          <w:rPr>
            <w:rStyle w:val="Hyperlink"/>
          </w:rPr>
          <w:t>http://msdn.microsoft.com/en-us/library/windows/desktop/ms714428(v=vs.85).aspx</w:t>
        </w:r>
      </w:hyperlink>
    </w:p>
  </w:footnote>
  <w:footnote w:id="268">
    <w:p w14:paraId="4D563FAE" w14:textId="77777777" w:rsidR="0056784E" w:rsidRDefault="0056784E" w:rsidP="002578C9">
      <w:pPr>
        <w:pStyle w:val="FootnoteText"/>
        <w:contextualSpacing/>
      </w:pPr>
      <w:r>
        <w:rPr>
          <w:rStyle w:val="FootnoteReference"/>
        </w:rPr>
        <w:footnoteRef/>
      </w:r>
      <w:r>
        <w:t xml:space="preserve"> For more information see </w:t>
      </w:r>
      <w:hyperlink r:id="rId273" w:history="1">
        <w:r>
          <w:rPr>
            <w:rStyle w:val="Hyperlink"/>
          </w:rPr>
          <w:t>http://www.microsoft.com/download/en/details.aspx?id=9706</w:t>
        </w:r>
      </w:hyperlink>
    </w:p>
  </w:footnote>
  <w:footnote w:id="269">
    <w:p w14:paraId="00D5D284" w14:textId="77777777" w:rsidR="0056784E" w:rsidRDefault="0056784E" w:rsidP="002578C9">
      <w:pPr>
        <w:pStyle w:val="FootnoteText"/>
        <w:contextualSpacing/>
      </w:pPr>
      <w:r>
        <w:rPr>
          <w:rStyle w:val="FootnoteReference"/>
        </w:rPr>
        <w:footnoteRef/>
      </w:r>
      <w:r>
        <w:t xml:space="preserve"> For more information see </w:t>
      </w:r>
      <w:hyperlink r:id="rId274" w:history="1">
        <w:r>
          <w:rPr>
            <w:rStyle w:val="Hyperlink"/>
          </w:rPr>
          <w:t>http://msdn.microsoft.com/en-us/library/windows/desktop/ms714423(v=vs.85).aspx</w:t>
        </w:r>
      </w:hyperlink>
    </w:p>
  </w:footnote>
  <w:footnote w:id="270">
    <w:p w14:paraId="25F9D41E" w14:textId="77777777" w:rsidR="0056784E" w:rsidRDefault="0056784E" w:rsidP="00320470">
      <w:pPr>
        <w:pStyle w:val="FootnoteText"/>
      </w:pPr>
      <w:r>
        <w:rPr>
          <w:rStyle w:val="FootnoteReference"/>
        </w:rPr>
        <w:footnoteRef/>
      </w:r>
      <w:r>
        <w:t xml:space="preserve"> For more information see </w:t>
      </w:r>
      <w:hyperlink r:id="rId275" w:history="1">
        <w:r>
          <w:rPr>
            <w:rStyle w:val="Hyperlink"/>
          </w:rPr>
          <w:t>http://www.microsoft.com/download/en/details.aspx?id=9706</w:t>
        </w:r>
      </w:hyperlink>
    </w:p>
  </w:footnote>
  <w:footnote w:id="271">
    <w:p w14:paraId="7C4B4548" w14:textId="77777777" w:rsidR="0056784E" w:rsidRDefault="0056784E">
      <w:pPr>
        <w:pStyle w:val="FootnoteText"/>
      </w:pPr>
      <w:r>
        <w:rPr>
          <w:rStyle w:val="FootnoteReference"/>
        </w:rPr>
        <w:footnoteRef/>
      </w:r>
      <w:r>
        <w:t xml:space="preserve"> For more information see </w:t>
      </w:r>
      <w:hyperlink r:id="rId276" w:anchor="RD03" w:history="1">
        <w:r w:rsidRPr="00E12BD3">
          <w:rPr>
            <w:rStyle w:val="Hyperlink"/>
            <w:rFonts w:cstheme="minorHAnsi"/>
          </w:rPr>
          <w:t>http://msdn.microsoft.com/en-us/library/windows/desktop/dd878238(v=vs.85).aspx#RD03</w:t>
        </w:r>
      </w:hyperlink>
    </w:p>
  </w:footnote>
  <w:footnote w:id="272">
    <w:p w14:paraId="6EADE44F" w14:textId="77777777" w:rsidR="0056784E" w:rsidRPr="00DA6596" w:rsidRDefault="0056784E" w:rsidP="00DA6596">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77" w:history="1">
        <w:r w:rsidRPr="00325F30">
          <w:rPr>
            <w:rStyle w:val="Hyperlink"/>
            <w:sz w:val="20"/>
            <w:szCs w:val="20"/>
          </w:rPr>
          <w:t>http://technet.microsoft.com/en-us/library/dd315291.aspx</w:t>
        </w:r>
      </w:hyperlink>
    </w:p>
  </w:footnote>
  <w:footnote w:id="273">
    <w:p w14:paraId="201CAAC1" w14:textId="77777777" w:rsidR="0056784E" w:rsidRDefault="0056784E">
      <w:pPr>
        <w:pStyle w:val="FootnoteText"/>
      </w:pPr>
      <w:r>
        <w:rPr>
          <w:rStyle w:val="FootnoteReference"/>
        </w:rPr>
        <w:footnoteRef/>
      </w:r>
      <w:r>
        <w:t xml:space="preserve"> Fo</w:t>
      </w:r>
      <w:r w:rsidRPr="00DA6596">
        <w:t xml:space="preserve">r more information see </w:t>
      </w:r>
      <w:hyperlink r:id="rId278" w:history="1">
        <w:r w:rsidRPr="00DA6596">
          <w:rPr>
            <w:rStyle w:val="Hyperlink"/>
          </w:rPr>
          <w:t>http://msdn.microsoft.com/en-us/library/windows/desktop/ms714395(v=vs.85).aspx</w:t>
        </w:r>
      </w:hyperlink>
    </w:p>
  </w:footnote>
  <w:footnote w:id="274">
    <w:p w14:paraId="06CF71ED" w14:textId="77777777" w:rsidR="0056784E" w:rsidRPr="00DA6596" w:rsidRDefault="0056784E" w:rsidP="00DA6596">
      <w:pPr>
        <w:rPr>
          <w:sz w:val="20"/>
          <w:szCs w:val="20"/>
        </w:rPr>
      </w:pPr>
      <w:r>
        <w:rPr>
          <w:rStyle w:val="FootnoteReference"/>
        </w:rPr>
        <w:footnoteRef/>
      </w:r>
      <w:r>
        <w:t xml:space="preserve"> </w:t>
      </w:r>
      <w:r w:rsidRPr="00DA6596">
        <w:rPr>
          <w:sz w:val="20"/>
          <w:szCs w:val="20"/>
        </w:rPr>
        <w:t xml:space="preserve">For more information see </w:t>
      </w:r>
      <w:hyperlink r:id="rId279" w:history="1">
        <w:r w:rsidRPr="00DA6596">
          <w:rPr>
            <w:rStyle w:val="Hyperlink"/>
            <w:sz w:val="20"/>
            <w:szCs w:val="20"/>
          </w:rPr>
          <w:t>http://msdn.microsoft.com/en-us/library/windows/desktop/ms714423(v=vs.85).aspx</w:t>
        </w:r>
      </w:hyperlink>
    </w:p>
  </w:footnote>
  <w:footnote w:id="275">
    <w:p w14:paraId="5F525355" w14:textId="77777777" w:rsidR="0056784E" w:rsidRDefault="0056784E">
      <w:pPr>
        <w:pStyle w:val="FootnoteText"/>
      </w:pPr>
      <w:r>
        <w:rPr>
          <w:rStyle w:val="FootnoteReference"/>
        </w:rPr>
        <w:footnoteRef/>
      </w:r>
      <w:r>
        <w:t xml:space="preserve"> For more information see </w:t>
      </w:r>
      <w:hyperlink r:id="rId280" w:history="1">
        <w:r>
          <w:rPr>
            <w:rStyle w:val="Hyperlink"/>
          </w:rPr>
          <w:t>http://www.microsoft.com/download/en/details.aspx?id=9706</w:t>
        </w:r>
      </w:hyperlink>
    </w:p>
  </w:footnote>
  <w:footnote w:id="276">
    <w:p w14:paraId="7453D398" w14:textId="77777777" w:rsidR="0056784E" w:rsidRDefault="0056784E" w:rsidP="0066759E">
      <w:r>
        <w:rPr>
          <w:rStyle w:val="FootnoteReference"/>
        </w:rPr>
        <w:footnoteRef/>
      </w:r>
      <w:r>
        <w:t xml:space="preserve"> </w:t>
      </w:r>
      <w:r w:rsidRPr="00325F30">
        <w:rPr>
          <w:sz w:val="20"/>
          <w:szCs w:val="20"/>
        </w:rPr>
        <w:t xml:space="preserve">For more information see </w:t>
      </w:r>
      <w:hyperlink r:id="rId281" w:history="1">
        <w:r w:rsidRPr="00325F30">
          <w:rPr>
            <w:rStyle w:val="Hyperlink"/>
            <w:sz w:val="20"/>
            <w:szCs w:val="20"/>
          </w:rPr>
          <w:t>http://technet.microsoft.com/en-us/library/dd819471.aspx</w:t>
        </w:r>
      </w:hyperlink>
    </w:p>
  </w:footnote>
  <w:footnote w:id="277">
    <w:p w14:paraId="4EE967C0" w14:textId="77777777" w:rsidR="0056784E" w:rsidRPr="000C72CC" w:rsidRDefault="0056784E" w:rsidP="0066759E">
      <w:pPr>
        <w:rPr>
          <w:color w:val="0000FF"/>
          <w:sz w:val="20"/>
          <w:szCs w:val="20"/>
          <w:u w:val="single"/>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82" w:history="1">
        <w:r w:rsidRPr="00325F30">
          <w:rPr>
            <w:rStyle w:val="Hyperlink"/>
            <w:sz w:val="20"/>
            <w:szCs w:val="20"/>
          </w:rPr>
          <w:t>http://technet.microsoft.com/en-us/library/dd819471.aspx</w:t>
        </w:r>
      </w:hyperlink>
    </w:p>
  </w:footnote>
  <w:footnote w:id="278">
    <w:p w14:paraId="6B3E2290" w14:textId="77777777" w:rsidR="0056784E" w:rsidRPr="0066759E" w:rsidRDefault="0056784E" w:rsidP="0066759E">
      <w:pPr>
        <w:rPr>
          <w:sz w:val="20"/>
          <w:szCs w:val="20"/>
        </w:rPr>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83" w:history="1">
        <w:r w:rsidRPr="00325F30">
          <w:rPr>
            <w:rStyle w:val="Hyperlink"/>
            <w:sz w:val="20"/>
            <w:szCs w:val="20"/>
          </w:rPr>
          <w:t>http://technet.microsoft.com/en-us/library/dd819471.aspx</w:t>
        </w:r>
      </w:hyperlink>
    </w:p>
  </w:footnote>
  <w:footnote w:id="279">
    <w:p w14:paraId="49C0EB25" w14:textId="77777777" w:rsidR="0056784E" w:rsidRDefault="0056784E">
      <w:pPr>
        <w:pStyle w:val="FootnoteText"/>
      </w:pPr>
      <w:r>
        <w:rPr>
          <w:rStyle w:val="FootnoteReference"/>
        </w:rPr>
        <w:footnoteRef/>
      </w:r>
      <w:r>
        <w:t xml:space="preserve"> For more information see </w:t>
      </w:r>
      <w:hyperlink r:id="rId284" w:history="1">
        <w:r>
          <w:rPr>
            <w:rStyle w:val="Hyperlink"/>
          </w:rPr>
          <w:t>http://www.microsoft.com/download/en/details.aspx?id=9706</w:t>
        </w:r>
      </w:hyperlink>
    </w:p>
  </w:footnote>
  <w:footnote w:id="280">
    <w:p w14:paraId="0909B599" w14:textId="77777777" w:rsidR="0056784E" w:rsidRDefault="0056784E">
      <w:pPr>
        <w:pStyle w:val="FootnoteText"/>
      </w:pPr>
      <w:r>
        <w:rPr>
          <w:rStyle w:val="FootnoteReference"/>
        </w:rPr>
        <w:footnoteRef/>
      </w:r>
      <w:r>
        <w:t xml:space="preserve"> For more information see </w:t>
      </w:r>
      <w:hyperlink r:id="rId285" w:history="1">
        <w:r>
          <w:rPr>
            <w:rStyle w:val="Hyperlink"/>
          </w:rPr>
          <w:t>http://msdn.microsoft.com/en-us/library/windows/desktop/ms714428(v=vs.85).aspx</w:t>
        </w:r>
      </w:hyperlink>
    </w:p>
  </w:footnote>
  <w:footnote w:id="281">
    <w:p w14:paraId="5488692D" w14:textId="77777777" w:rsidR="0056784E" w:rsidRDefault="0056784E" w:rsidP="00325F30">
      <w:pPr>
        <w:pStyle w:val="FootnoteText"/>
      </w:pPr>
      <w:r>
        <w:rPr>
          <w:rStyle w:val="FootnoteReference"/>
        </w:rPr>
        <w:footnoteRef/>
      </w:r>
      <w:r>
        <w:t xml:space="preserve"> For more information see </w:t>
      </w:r>
      <w:hyperlink r:id="rId286" w:history="1">
        <w:r>
          <w:rPr>
            <w:rStyle w:val="Hyperlink"/>
          </w:rPr>
          <w:t>http://www.microsoft.com/download/en/details.aspx?id=9706</w:t>
        </w:r>
      </w:hyperlink>
    </w:p>
  </w:footnote>
  <w:footnote w:id="282">
    <w:p w14:paraId="1037BED7" w14:textId="77777777" w:rsidR="0056784E" w:rsidRDefault="0056784E">
      <w:pPr>
        <w:pStyle w:val="FootnoteText"/>
      </w:pPr>
      <w:r>
        <w:rPr>
          <w:rStyle w:val="FootnoteReference"/>
        </w:rPr>
        <w:footnoteRef/>
      </w:r>
      <w:r>
        <w:t xml:space="preserve"> For more information see </w:t>
      </w:r>
      <w:hyperlink r:id="rId287" w:history="1">
        <w:r>
          <w:rPr>
            <w:rStyle w:val="Hyperlink"/>
          </w:rPr>
          <w:t>http://msdn.microsoft.com/en-us/library/windows/desktop/ms714423(v=vs.85).aspx</w:t>
        </w:r>
      </w:hyperlink>
    </w:p>
  </w:footnote>
  <w:footnote w:id="283">
    <w:p w14:paraId="45A0E944" w14:textId="77777777" w:rsidR="0056784E" w:rsidRDefault="0056784E">
      <w:pPr>
        <w:pStyle w:val="FootnoteText"/>
      </w:pPr>
      <w:r>
        <w:rPr>
          <w:rStyle w:val="FootnoteReference"/>
        </w:rPr>
        <w:footnoteRef/>
      </w:r>
      <w:r>
        <w:t xml:space="preserve"> For more information see </w:t>
      </w:r>
      <w:hyperlink r:id="rId288" w:history="1">
        <w:r>
          <w:rPr>
            <w:rStyle w:val="Hyperlink"/>
          </w:rPr>
          <w:t>http://www.microsoft.com/download/en/details.aspx?id=9706</w:t>
        </w:r>
      </w:hyperlink>
    </w:p>
  </w:footnote>
  <w:footnote w:id="284">
    <w:p w14:paraId="4921A128" w14:textId="77777777" w:rsidR="0056784E" w:rsidRDefault="0056784E">
      <w:pPr>
        <w:pStyle w:val="FootnoteText"/>
      </w:pPr>
      <w:r>
        <w:rPr>
          <w:rStyle w:val="FootnoteReference"/>
        </w:rPr>
        <w:footnoteRef/>
      </w:r>
      <w:r>
        <w:t xml:space="preserve"> For more information see </w:t>
      </w:r>
      <w:hyperlink r:id="rId289" w:anchor="RD03" w:history="1">
        <w:r w:rsidRPr="00E12BD3">
          <w:rPr>
            <w:rStyle w:val="Hyperlink"/>
            <w:rFonts w:cstheme="minorHAnsi"/>
          </w:rPr>
          <w:t>http://msdn.microsoft.com/en-us/library/windows/desktop/dd878238(v=vs.85).aspx#RD03</w:t>
        </w:r>
      </w:hyperlink>
    </w:p>
  </w:footnote>
  <w:footnote w:id="285">
    <w:p w14:paraId="2A305200" w14:textId="77777777" w:rsidR="0056784E" w:rsidRPr="00325F30" w:rsidRDefault="0056784E"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90" w:history="1">
        <w:r w:rsidRPr="00325F30">
          <w:rPr>
            <w:rStyle w:val="Hyperlink"/>
            <w:sz w:val="20"/>
            <w:szCs w:val="20"/>
          </w:rPr>
          <w:t>http://technet.microsoft.com/en-us/library/dd315291.aspx</w:t>
        </w:r>
      </w:hyperlink>
    </w:p>
    <w:p w14:paraId="1AC69501" w14:textId="77777777" w:rsidR="0056784E" w:rsidRDefault="0056784E">
      <w:pPr>
        <w:pStyle w:val="FootnoteText"/>
      </w:pPr>
    </w:p>
  </w:footnote>
  <w:footnote w:id="286">
    <w:p w14:paraId="4F4F1A62" w14:textId="77777777" w:rsidR="0056784E" w:rsidRDefault="0056784E">
      <w:pPr>
        <w:pStyle w:val="FootnoteText"/>
      </w:pPr>
      <w:r>
        <w:rPr>
          <w:rStyle w:val="FootnoteReference"/>
        </w:rPr>
        <w:footnoteRef/>
      </w:r>
      <w:r>
        <w:t xml:space="preserve"> For more information see </w:t>
      </w:r>
      <w:hyperlink r:id="rId291" w:history="1">
        <w:r w:rsidRPr="00982866">
          <w:rPr>
            <w:rStyle w:val="Hyperlink"/>
          </w:rPr>
          <w:t>http://technet.microsoft.com/en-us/library/bb726978.aspx</w:t>
        </w:r>
      </w:hyperlink>
    </w:p>
  </w:footnote>
  <w:footnote w:id="287">
    <w:p w14:paraId="1FF6DC6E" w14:textId="77777777" w:rsidR="0056784E" w:rsidRPr="0066759E" w:rsidRDefault="0056784E" w:rsidP="0039184D">
      <w:pPr>
        <w:rPr>
          <w:sz w:val="20"/>
          <w:szCs w:val="20"/>
        </w:rPr>
      </w:pPr>
      <w:r>
        <w:rPr>
          <w:rStyle w:val="FootnoteReference"/>
        </w:rPr>
        <w:footnoteRef/>
      </w:r>
      <w:r>
        <w:t xml:space="preserve"> </w:t>
      </w:r>
      <w:r w:rsidRPr="0066759E">
        <w:rPr>
          <w:sz w:val="20"/>
          <w:szCs w:val="20"/>
        </w:rPr>
        <w:t xml:space="preserve">For more information see </w:t>
      </w:r>
      <w:hyperlink r:id="rId292" w:history="1">
        <w:r w:rsidRPr="0066759E">
          <w:rPr>
            <w:rStyle w:val="Hyperlink"/>
            <w:sz w:val="20"/>
            <w:szCs w:val="20"/>
          </w:rPr>
          <w:t>http://msdn.microsoft.com/en-us/library/windows/desktop/aa370653(v=vs.85).aspx</w:t>
        </w:r>
      </w:hyperlink>
    </w:p>
    <w:p w14:paraId="5C732540" w14:textId="77777777" w:rsidR="0056784E" w:rsidRDefault="0056784E" w:rsidP="0039184D">
      <w:pPr>
        <w:pStyle w:val="FootnoteText"/>
      </w:pPr>
    </w:p>
  </w:footnote>
  <w:footnote w:id="288">
    <w:p w14:paraId="161B1F5E" w14:textId="77777777" w:rsidR="0056784E" w:rsidRPr="0066759E" w:rsidRDefault="0056784E" w:rsidP="0039184D">
      <w:pPr>
        <w:rPr>
          <w:sz w:val="20"/>
          <w:szCs w:val="20"/>
        </w:rPr>
      </w:pPr>
      <w:r>
        <w:rPr>
          <w:rStyle w:val="FootnoteReference"/>
        </w:rPr>
        <w:footnoteRef/>
      </w:r>
      <w:r>
        <w:t xml:space="preserve"> </w:t>
      </w:r>
      <w:r w:rsidRPr="0066759E">
        <w:rPr>
          <w:sz w:val="20"/>
          <w:szCs w:val="20"/>
        </w:rPr>
        <w:t xml:space="preserve">For more information see </w:t>
      </w:r>
      <w:hyperlink r:id="rId293" w:history="1">
        <w:r w:rsidRPr="0066759E">
          <w:rPr>
            <w:rStyle w:val="Hyperlink"/>
            <w:sz w:val="20"/>
            <w:szCs w:val="20"/>
          </w:rPr>
          <w:t>http://msdn.microsoft.com/en-us/library/windows/desktop/aa370653(v=vs.85).aspx</w:t>
        </w:r>
      </w:hyperlink>
    </w:p>
    <w:p w14:paraId="298F11A5" w14:textId="77777777" w:rsidR="0056784E" w:rsidRDefault="0056784E" w:rsidP="0039184D">
      <w:pPr>
        <w:pStyle w:val="FootnoteText"/>
      </w:pPr>
    </w:p>
  </w:footnote>
  <w:footnote w:id="289">
    <w:p w14:paraId="0F6DF2BC" w14:textId="77777777" w:rsidR="0056784E" w:rsidRPr="0066759E" w:rsidRDefault="0056784E" w:rsidP="00490B96">
      <w:pPr>
        <w:rPr>
          <w:sz w:val="20"/>
          <w:szCs w:val="20"/>
        </w:rPr>
      </w:pPr>
      <w:r>
        <w:rPr>
          <w:rStyle w:val="FootnoteReference"/>
        </w:rPr>
        <w:footnoteRef/>
      </w:r>
      <w:r>
        <w:t xml:space="preserve"> </w:t>
      </w:r>
      <w:r w:rsidRPr="0066759E">
        <w:rPr>
          <w:sz w:val="20"/>
          <w:szCs w:val="20"/>
        </w:rPr>
        <w:t xml:space="preserve">For more information see </w:t>
      </w:r>
      <w:hyperlink r:id="rId294" w:history="1">
        <w:r w:rsidRPr="0066759E">
          <w:rPr>
            <w:rStyle w:val="Hyperlink"/>
            <w:sz w:val="20"/>
            <w:szCs w:val="20"/>
          </w:rPr>
          <w:t>http://msdn.microsoft.com/en-us/library/windows/desktop/aa370653(v=vs.85).aspx</w:t>
        </w:r>
      </w:hyperlink>
    </w:p>
    <w:p w14:paraId="0805C6EE" w14:textId="77777777" w:rsidR="0056784E" w:rsidRDefault="0056784E" w:rsidP="00490B96">
      <w:pPr>
        <w:pStyle w:val="FootnoteText"/>
      </w:pPr>
    </w:p>
  </w:footnote>
  <w:footnote w:id="290">
    <w:p w14:paraId="06EBD631" w14:textId="77777777" w:rsidR="0056784E" w:rsidRDefault="0056784E" w:rsidP="00505BAA">
      <w:r>
        <w:rPr>
          <w:rStyle w:val="FootnoteReference"/>
        </w:rPr>
        <w:footnoteRef/>
      </w:r>
      <w:r>
        <w:t xml:space="preserve"> </w:t>
      </w:r>
      <w:r w:rsidRPr="0066759E">
        <w:rPr>
          <w:sz w:val="20"/>
          <w:szCs w:val="20"/>
        </w:rPr>
        <w:t xml:space="preserve">For more information see </w:t>
      </w:r>
      <w:hyperlink r:id="rId295" w:history="1">
        <w:r w:rsidRPr="0066759E">
          <w:rPr>
            <w:rStyle w:val="Hyperlink"/>
            <w:sz w:val="20"/>
            <w:szCs w:val="20"/>
          </w:rPr>
          <w:t>http://msdn.microsoft.com/en-us/library/windows/desktop/aa370653(v=vs.85).aspx</w:t>
        </w:r>
      </w:hyperlink>
    </w:p>
  </w:footnote>
  <w:footnote w:id="291">
    <w:p w14:paraId="7E28C92D" w14:textId="77777777" w:rsidR="0056784E" w:rsidRDefault="0056784E" w:rsidP="009B2FD8">
      <w:pPr>
        <w:pStyle w:val="FootnoteText"/>
      </w:pPr>
      <w:r>
        <w:rPr>
          <w:rStyle w:val="FootnoteReference"/>
        </w:rPr>
        <w:footnoteRef/>
      </w:r>
      <w:r>
        <w:t xml:space="preserve"> For more information see </w:t>
      </w:r>
      <w:hyperlink r:id="rId296" w:history="1">
        <w:r w:rsidRPr="00982866">
          <w:rPr>
            <w:rStyle w:val="Hyperlink"/>
          </w:rPr>
          <w:t>http://technet.microsoft.com/en-us/library/bb726978.aspx</w:t>
        </w:r>
      </w:hyperlink>
    </w:p>
  </w:footnote>
  <w:footnote w:id="292">
    <w:p w14:paraId="7DBAAE44" w14:textId="77777777" w:rsidR="0056784E" w:rsidRDefault="0056784E"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7DBC6EB2" w14:textId="77777777" w:rsidR="0056784E" w:rsidRPr="00D77696" w:rsidRDefault="0056784E" w:rsidP="00320470">
      <w:pPr>
        <w:spacing w:line="240" w:lineRule="auto"/>
        <w:contextualSpacing/>
        <w:rPr>
          <w:rStyle w:val="Hyperlink"/>
          <w:sz w:val="20"/>
          <w:szCs w:val="20"/>
        </w:rPr>
      </w:pPr>
      <w:hyperlink r:id="rId297" w:history="1">
        <w:r w:rsidRPr="00D77696">
          <w:rPr>
            <w:rStyle w:val="Hyperlink"/>
            <w:sz w:val="20"/>
            <w:szCs w:val="20"/>
          </w:rPr>
          <w:t>http://msdn.microsoft.com/en-us/library/windows/desktop/aa394582%28v=vs.85%29.aspx</w:t>
        </w:r>
      </w:hyperlink>
    </w:p>
    <w:p w14:paraId="40EF9694" w14:textId="77777777" w:rsidR="0056784E" w:rsidRDefault="0056784E" w:rsidP="00320470">
      <w:pPr>
        <w:pStyle w:val="FootnoteText"/>
      </w:pPr>
    </w:p>
  </w:footnote>
  <w:footnote w:id="293">
    <w:p w14:paraId="4270859B" w14:textId="77777777" w:rsidR="0056784E" w:rsidRDefault="0056784E"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71C25CFA" w14:textId="77777777" w:rsidR="0056784E" w:rsidRDefault="0056784E" w:rsidP="003E0377">
      <w:pPr>
        <w:spacing w:line="240" w:lineRule="auto"/>
        <w:contextualSpacing/>
      </w:pPr>
      <w:hyperlink r:id="rId298" w:history="1">
        <w:r w:rsidRPr="00D77696">
          <w:rPr>
            <w:rStyle w:val="Hyperlink"/>
            <w:sz w:val="20"/>
            <w:szCs w:val="20"/>
          </w:rPr>
          <w:t>http://msdn.microsoft.com/en-us/library/windows/desktop/aa394582%28v=vs.85%29.aspx</w:t>
        </w:r>
      </w:hyperlink>
    </w:p>
  </w:footnote>
  <w:footnote w:id="294">
    <w:p w14:paraId="4875E293" w14:textId="77777777" w:rsidR="0056784E" w:rsidRDefault="0056784E" w:rsidP="00320470">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99" w:history="1">
        <w:r w:rsidRPr="00D77696">
          <w:rPr>
            <w:rStyle w:val="Hyperlink"/>
            <w:sz w:val="20"/>
            <w:szCs w:val="20"/>
          </w:rPr>
          <w:t>http://msdn.microsoft.com/en-us/library/windows/desktop/aa394582%28v=vs.85%29.aspx</w:t>
        </w:r>
      </w:hyperlink>
    </w:p>
    <w:p w14:paraId="6D81EFB3" w14:textId="77777777" w:rsidR="0056784E" w:rsidRDefault="0056784E" w:rsidP="00320470">
      <w:pPr>
        <w:pStyle w:val="FootnoteText"/>
      </w:pPr>
    </w:p>
  </w:footnote>
  <w:footnote w:id="295">
    <w:p w14:paraId="2CD59F1D" w14:textId="77777777" w:rsidR="0056784E" w:rsidRDefault="0056784E" w:rsidP="002D67C5">
      <w:pPr>
        <w:spacing w:line="240" w:lineRule="auto"/>
        <w:contextualSpacing/>
      </w:pPr>
      <w:r>
        <w:rPr>
          <w:rStyle w:val="FootnoteReference"/>
        </w:rPr>
        <w:footnoteRef/>
      </w:r>
      <w:r>
        <w:t xml:space="preserve"> </w:t>
      </w:r>
      <w:r w:rsidRPr="008A6A09">
        <w:rPr>
          <w:sz w:val="20"/>
          <w:szCs w:val="20"/>
        </w:rPr>
        <w:t xml:space="preserve">For more information see </w:t>
      </w:r>
      <w:hyperlink r:id="rId300" w:history="1">
        <w:r w:rsidRPr="008A6A09">
          <w:rPr>
            <w:rStyle w:val="Hyperlink"/>
            <w:sz w:val="20"/>
            <w:szCs w:val="20"/>
          </w:rPr>
          <w:t>http://msdn.microsoft.com/en-us/library/windows/desktop/aa394606%28v=vs.85%29.aspx</w:t>
        </w:r>
      </w:hyperlink>
    </w:p>
  </w:footnote>
  <w:footnote w:id="296">
    <w:p w14:paraId="1A45E365" w14:textId="77777777" w:rsidR="0056784E" w:rsidRPr="008A6A09" w:rsidRDefault="0056784E" w:rsidP="001A5CB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301" w:history="1">
        <w:r w:rsidRPr="008A6A09">
          <w:rPr>
            <w:rStyle w:val="Hyperlink"/>
            <w:sz w:val="20"/>
            <w:szCs w:val="20"/>
          </w:rPr>
          <w:t>http://msdn.microsoft.com/en-us/library/windows/desktop/aa394582%28v=vs.85%29.aspx</w:t>
        </w:r>
      </w:hyperlink>
    </w:p>
    <w:p w14:paraId="06315497" w14:textId="77777777" w:rsidR="0056784E" w:rsidRDefault="0056784E" w:rsidP="001A5CB9">
      <w:pPr>
        <w:pStyle w:val="FootnoteText"/>
      </w:pPr>
    </w:p>
  </w:footnote>
  <w:footnote w:id="297">
    <w:p w14:paraId="2D86CF7E" w14:textId="77777777" w:rsidR="0056784E" w:rsidRDefault="0056784E" w:rsidP="002D67C5">
      <w:pPr>
        <w:spacing w:line="240" w:lineRule="auto"/>
        <w:contextualSpacing/>
      </w:pPr>
      <w:r>
        <w:rPr>
          <w:rStyle w:val="FootnoteReference"/>
        </w:rPr>
        <w:footnoteRef/>
      </w:r>
      <w:r>
        <w:t xml:space="preserve"> </w:t>
      </w:r>
      <w:r w:rsidRPr="00D77696">
        <w:rPr>
          <w:sz w:val="20"/>
          <w:szCs w:val="20"/>
        </w:rPr>
        <w:t xml:space="preserve">For more information see </w:t>
      </w:r>
      <w:hyperlink r:id="rId302" w:history="1">
        <w:r w:rsidRPr="00D77696">
          <w:rPr>
            <w:rStyle w:val="Hyperlink"/>
            <w:sz w:val="20"/>
            <w:szCs w:val="20"/>
          </w:rPr>
          <w:t>http://msdn.microsoft.com/en-us/library/windows/desktop/aa394582%28v=vs.85%29.aspx</w:t>
        </w:r>
      </w:hyperlink>
    </w:p>
  </w:footnote>
  <w:footnote w:id="298">
    <w:p w14:paraId="27D2D5D0" w14:textId="77777777" w:rsidR="0056784E" w:rsidRDefault="0056784E" w:rsidP="001A5CB9">
      <w:pPr>
        <w:spacing w:line="240" w:lineRule="auto"/>
        <w:contextualSpacing/>
      </w:pPr>
      <w:r>
        <w:rPr>
          <w:rStyle w:val="FootnoteReference"/>
        </w:rPr>
        <w:footnoteRef/>
      </w:r>
      <w:r>
        <w:t xml:space="preserve"> </w:t>
      </w:r>
      <w:r w:rsidRPr="008A6A09">
        <w:rPr>
          <w:sz w:val="20"/>
          <w:szCs w:val="20"/>
        </w:rPr>
        <w:t xml:space="preserve">For more information see </w:t>
      </w:r>
      <w:hyperlink r:id="rId303" w:history="1">
        <w:r w:rsidRPr="008A6A09">
          <w:rPr>
            <w:rStyle w:val="Hyperlink"/>
            <w:sz w:val="20"/>
            <w:szCs w:val="20"/>
          </w:rPr>
          <w:t>http://msdn.microsoft.com/en-us/library/windows/desktop/aa394606%28v=vs.85%29.aspx</w:t>
        </w:r>
      </w:hyperlink>
    </w:p>
    <w:p w14:paraId="5E615983" w14:textId="77777777" w:rsidR="0056784E" w:rsidRDefault="0056784E" w:rsidP="001A5CB9">
      <w:pPr>
        <w:pStyle w:val="FootnoteText"/>
      </w:pPr>
    </w:p>
  </w:footnote>
  <w:footnote w:id="299">
    <w:p w14:paraId="57B3E555" w14:textId="77777777" w:rsidR="0056784E" w:rsidRDefault="0056784E" w:rsidP="00177AC1">
      <w:pPr>
        <w:spacing w:line="240" w:lineRule="auto"/>
        <w:contextualSpacing/>
      </w:pPr>
      <w:r>
        <w:rPr>
          <w:rStyle w:val="FootnoteReference"/>
        </w:rPr>
        <w:footnoteRef/>
      </w:r>
      <w:r>
        <w:t xml:space="preserve"> </w:t>
      </w:r>
      <w:r w:rsidRPr="00D77696">
        <w:rPr>
          <w:sz w:val="20"/>
          <w:szCs w:val="20"/>
        </w:rPr>
        <w:t xml:space="preserve">For more information see </w:t>
      </w:r>
      <w:hyperlink r:id="rId304" w:history="1">
        <w:r w:rsidRPr="00D77696">
          <w:rPr>
            <w:rStyle w:val="Hyperlink"/>
            <w:sz w:val="20"/>
            <w:szCs w:val="20"/>
          </w:rPr>
          <w:t>http://msdn.microsoft.com/en-us/library/windows/desktop/aa394582%28v=vs.85%29.aspx</w:t>
        </w:r>
      </w:hyperlink>
    </w:p>
  </w:footnote>
  <w:footnote w:id="300">
    <w:p w14:paraId="2B71D98D" w14:textId="77777777" w:rsidR="0056784E" w:rsidRDefault="0056784E" w:rsidP="004606C1">
      <w:pPr>
        <w:spacing w:line="240" w:lineRule="auto"/>
        <w:contextualSpacing/>
      </w:pPr>
      <w:r>
        <w:rPr>
          <w:rStyle w:val="FootnoteReference"/>
        </w:rPr>
        <w:footnoteRef/>
      </w:r>
      <w:r>
        <w:t xml:space="preserve"> </w:t>
      </w:r>
      <w:r w:rsidRPr="008A6A09">
        <w:rPr>
          <w:sz w:val="20"/>
          <w:szCs w:val="20"/>
        </w:rPr>
        <w:t xml:space="preserve">For more information see </w:t>
      </w:r>
      <w:hyperlink r:id="rId305" w:history="1">
        <w:r w:rsidRPr="008A6A09">
          <w:rPr>
            <w:rStyle w:val="Hyperlink"/>
            <w:sz w:val="20"/>
            <w:szCs w:val="20"/>
          </w:rPr>
          <w:t>http://msdn.microsoft.com/en-us/library/windows/desktop/aa394606%28v=vs.85%29.aspx</w:t>
        </w:r>
      </w:hyperlink>
    </w:p>
  </w:footnote>
  <w:footnote w:id="301">
    <w:p w14:paraId="49B3D0BC" w14:textId="77777777" w:rsidR="0056784E" w:rsidRDefault="0056784E">
      <w:pPr>
        <w:pStyle w:val="FootnoteText"/>
      </w:pPr>
      <w:r>
        <w:rPr>
          <w:rStyle w:val="FootnoteReference"/>
        </w:rPr>
        <w:footnoteRef/>
      </w:r>
      <w:r>
        <w:t xml:space="preserve"> For more information see </w:t>
      </w:r>
      <w:hyperlink r:id="rId306" w:history="1">
        <w:r>
          <w:rPr>
            <w:rStyle w:val="Hyperlink"/>
          </w:rPr>
          <w:t>http://technet.microsoft.com/en-us/library/cc739393(WS.10).aspx</w:t>
        </w:r>
      </w:hyperlink>
    </w:p>
  </w:footnote>
  <w:footnote w:id="302">
    <w:p w14:paraId="125BA653" w14:textId="77777777" w:rsidR="0056784E" w:rsidRDefault="0056784E" w:rsidP="00A11A5C">
      <w:pPr>
        <w:pStyle w:val="FootnoteText"/>
        <w:rPr>
          <w:ins w:id="144" w:author="Haynes, Dan" w:date="2013-09-04T16:16:00Z"/>
        </w:rPr>
      </w:pPr>
      <w:ins w:id="145" w:author="Haynes, Dan" w:date="2013-09-04T16:16:00Z">
        <w:r>
          <w:rPr>
            <w:rStyle w:val="FootnoteReference"/>
          </w:rPr>
          <w:footnoteRef/>
        </w:r>
        <w:r>
          <w:t xml:space="preserve"> For more information about SID_NAME_TYPE see </w:t>
        </w:r>
        <w:r>
          <w:fldChar w:fldCharType="begin"/>
        </w:r>
        <w:r>
          <w:instrText xml:space="preserve"> HYPERLINK "http://msdn.microsoft.com/en-us/library/windows/hardware/ff556744(v=vs.85).aspx" </w:instrText>
        </w:r>
        <w:r>
          <w:fldChar w:fldCharType="separate"/>
        </w:r>
        <w:r>
          <w:rPr>
            <w:rStyle w:val="Hyperlink"/>
          </w:rPr>
          <w:t>http://msdn.microsoft.com/en-us/library/windows/hardware/ff556744(v=vs.85).aspx</w:t>
        </w:r>
        <w:r>
          <w:rPr>
            <w:rStyle w:val="Hyperlink"/>
          </w:rPr>
          <w:fldChar w:fldCharType="end"/>
        </w:r>
      </w:ins>
    </w:p>
    <w:p w14:paraId="61087273" w14:textId="77777777" w:rsidR="0056784E" w:rsidRDefault="0056784E" w:rsidP="00A11A5C">
      <w:pPr>
        <w:pStyle w:val="FootnoteText"/>
        <w:rPr>
          <w:ins w:id="146" w:author="Haynes, Dan" w:date="2013-09-04T16:16:00Z"/>
        </w:rPr>
      </w:pPr>
      <w:ins w:id="147" w:author="Haynes, Dan" w:date="2013-09-04T16:16:00Z">
        <w:r>
          <w:t xml:space="preserve">For more information about LookupAccountSid, see </w:t>
        </w:r>
        <w:r>
          <w:fldChar w:fldCharType="begin"/>
        </w:r>
        <w:r>
          <w:instrText xml:space="preserve"> HYPERLINK "http://msdn.microsoft.com/en-us/library/windows/desktop/aa379166(v=vs.85).aspx" </w:instrText>
        </w:r>
        <w:r>
          <w:fldChar w:fldCharType="separate"/>
        </w:r>
        <w:r>
          <w:rPr>
            <w:rStyle w:val="Hyperlink"/>
          </w:rPr>
          <w:t>http://msdn.microsoft.com/en-us/library/windows/desktop/aa379166(v=vs.85).aspx</w:t>
        </w:r>
        <w:r>
          <w:rPr>
            <w:rStyle w:val="Hyperlink"/>
          </w:rPr>
          <w:fldChar w:fldCharType="end"/>
        </w:r>
      </w:ins>
    </w:p>
  </w:footnote>
  <w:footnote w:id="303">
    <w:p w14:paraId="0B8B0C3F" w14:textId="77777777" w:rsidR="0056784E" w:rsidRDefault="0056784E" w:rsidP="00C80313">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70617F03" w14:textId="77777777" w:rsidR="0056784E" w:rsidRDefault="0056784E" w:rsidP="00C80313">
      <w:pPr>
        <w:spacing w:after="0" w:line="240" w:lineRule="auto"/>
      </w:pPr>
      <w:hyperlink r:id="rId307" w:history="1">
        <w:r w:rsidRPr="00D67C77">
          <w:rPr>
            <w:rStyle w:val="Hyperlink"/>
            <w:sz w:val="20"/>
            <w:szCs w:val="20"/>
          </w:rPr>
          <w:t>http://msdn.microsoft.com/en-us/library/windows/desktop/aa370653(v=vs.85).aspx</w:t>
        </w:r>
      </w:hyperlink>
    </w:p>
    <w:p w14:paraId="675283C8" w14:textId="77777777" w:rsidR="0056784E" w:rsidRDefault="0056784E" w:rsidP="00C80313">
      <w:pPr>
        <w:pStyle w:val="FootnoteText"/>
      </w:pPr>
    </w:p>
  </w:footnote>
  <w:footnote w:id="304">
    <w:p w14:paraId="736867F3" w14:textId="77777777" w:rsidR="0056784E" w:rsidRPr="004508C2" w:rsidRDefault="0056784E" w:rsidP="007F74F1">
      <w:r>
        <w:rPr>
          <w:rStyle w:val="FootnoteReference"/>
        </w:rPr>
        <w:footnoteRef/>
      </w:r>
      <w:r>
        <w:t xml:space="preserve"> For more information see the Remarks section </w:t>
      </w:r>
      <w:r w:rsidRPr="004508C2">
        <w:t xml:space="preserve">of </w:t>
      </w:r>
      <w:hyperlink r:id="rId308" w:history="1">
        <w:r w:rsidRPr="004508C2">
          <w:rPr>
            <w:rStyle w:val="Hyperlink"/>
          </w:rPr>
          <w:t>http://msdn.microsoft.com/en-us/library/windows/desktop/aa370653(v=vs.85).aspx</w:t>
        </w:r>
      </w:hyperlink>
    </w:p>
    <w:p w14:paraId="0768C23A" w14:textId="77777777" w:rsidR="0056784E" w:rsidRDefault="0056784E" w:rsidP="007F74F1">
      <w:pPr>
        <w:pStyle w:val="FootnoteText"/>
      </w:pPr>
    </w:p>
  </w:footnote>
  <w:footnote w:id="305">
    <w:p w14:paraId="57C53436" w14:textId="77777777" w:rsidR="0056784E" w:rsidRPr="004508C2" w:rsidRDefault="0056784E" w:rsidP="00522ECF">
      <w:r>
        <w:rPr>
          <w:rStyle w:val="FootnoteReference"/>
        </w:rPr>
        <w:footnoteRef/>
      </w:r>
      <w:r>
        <w:t xml:space="preserve"> For more information see the Remarks section </w:t>
      </w:r>
      <w:r w:rsidRPr="004508C2">
        <w:t xml:space="preserve">of </w:t>
      </w:r>
      <w:hyperlink r:id="rId309" w:history="1">
        <w:r w:rsidRPr="004508C2">
          <w:rPr>
            <w:rStyle w:val="Hyperlink"/>
          </w:rPr>
          <w:t>http://msdn.microsoft.com/en-us/library/windows/desktop/aa370653(v=vs.85).aspx</w:t>
        </w:r>
      </w:hyperlink>
    </w:p>
    <w:p w14:paraId="4370E711" w14:textId="77777777" w:rsidR="0056784E" w:rsidRDefault="0056784E" w:rsidP="00522ECF">
      <w:pPr>
        <w:pStyle w:val="FootnoteText"/>
      </w:pPr>
    </w:p>
  </w:footnote>
  <w:footnote w:id="306">
    <w:p w14:paraId="1C51D286" w14:textId="77777777" w:rsidR="0056784E" w:rsidRDefault="0056784E" w:rsidP="000F567F">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0A061EF9" w14:textId="77777777" w:rsidR="0056784E" w:rsidRDefault="0056784E" w:rsidP="000F567F">
      <w:pPr>
        <w:pStyle w:val="FootnoteText"/>
      </w:pPr>
      <w:hyperlink r:id="rId310" w:history="1">
        <w:r w:rsidRPr="00D67C77">
          <w:rPr>
            <w:rStyle w:val="Hyperlink"/>
          </w:rPr>
          <w:t>http://msdn.microsoft.com/en-us/library/windows/desktop/aa370653(v=vs.85).aspx</w:t>
        </w:r>
      </w:hyperlink>
    </w:p>
  </w:footnote>
  <w:footnote w:id="307">
    <w:p w14:paraId="14ACD108" w14:textId="77777777" w:rsidR="0056784E" w:rsidRDefault="0056784E" w:rsidP="000F567F">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44DBDFD2" w14:textId="77777777" w:rsidR="0056784E" w:rsidRDefault="0056784E" w:rsidP="000F567F">
      <w:pPr>
        <w:pStyle w:val="FootnoteText"/>
      </w:pPr>
      <w:hyperlink r:id="rId311" w:history="1">
        <w:r w:rsidRPr="00D67C77">
          <w:rPr>
            <w:rStyle w:val="Hyperlink"/>
          </w:rPr>
          <w:t>http://msdn.microsoft.com/en-us/library/windows/desktop/aa370653(v=vs.85).aspx</w:t>
        </w:r>
      </w:hyperlink>
    </w:p>
  </w:footnote>
  <w:footnote w:id="308">
    <w:p w14:paraId="594D72E2" w14:textId="77777777" w:rsidR="0056784E" w:rsidRDefault="0056784E" w:rsidP="000F567F">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0B3D2A09" w14:textId="77777777" w:rsidR="0056784E" w:rsidRDefault="0056784E" w:rsidP="000F567F">
      <w:pPr>
        <w:pStyle w:val="FootnoteText"/>
      </w:pPr>
      <w:hyperlink r:id="rId312" w:history="1">
        <w:r w:rsidRPr="00D67C77">
          <w:rPr>
            <w:rStyle w:val="Hyperlink"/>
          </w:rPr>
          <w:t>http://msdn.microsoft.com/en-us/library/windows/desktop/aa370653(v=vs.85).aspx</w:t>
        </w:r>
      </w:hyperlink>
    </w:p>
  </w:footnote>
  <w:footnote w:id="309">
    <w:p w14:paraId="6CD3C627" w14:textId="77777777" w:rsidR="0056784E" w:rsidRDefault="0056784E" w:rsidP="00F44538">
      <w:pPr>
        <w:pStyle w:val="FootnoteText"/>
      </w:pPr>
      <w:r>
        <w:rPr>
          <w:rStyle w:val="FootnoteReference"/>
        </w:rPr>
        <w:footnoteRef/>
      </w:r>
      <w:r>
        <w:t xml:space="preserve"> For more information about SID_NAME_TYPE see </w:t>
      </w:r>
      <w:hyperlink r:id="rId313" w:history="1">
        <w:r>
          <w:rPr>
            <w:rStyle w:val="Hyperlink"/>
          </w:rPr>
          <w:t>http://msdn.microsoft.com/en-us/library/windows/hardware/ff556744(v=vs.85).aspx</w:t>
        </w:r>
      </w:hyperlink>
    </w:p>
    <w:p w14:paraId="1365AC26" w14:textId="77777777" w:rsidR="0056784E" w:rsidRDefault="0056784E" w:rsidP="00F44538">
      <w:pPr>
        <w:pStyle w:val="FootnoteText"/>
      </w:pPr>
      <w:r>
        <w:t xml:space="preserve">For more information about LookupAccountSid, see </w:t>
      </w:r>
      <w:hyperlink r:id="rId314" w:history="1">
        <w:r>
          <w:rPr>
            <w:rStyle w:val="Hyperlink"/>
          </w:rPr>
          <w:t>http://msdn.microsoft.com/en-us/library/windows/desktop/aa379166(v=vs.85).aspx</w:t>
        </w:r>
      </w:hyperlink>
    </w:p>
  </w:footnote>
  <w:footnote w:id="310">
    <w:p w14:paraId="3E89E986" w14:textId="77777777" w:rsidR="0056784E" w:rsidRDefault="0056784E">
      <w:pPr>
        <w:pStyle w:val="FootnoteText"/>
      </w:pPr>
      <w:r>
        <w:rPr>
          <w:rStyle w:val="FootnoteReference"/>
        </w:rPr>
        <w:footnoteRef/>
      </w:r>
      <w:r>
        <w:t xml:space="preserve"> For more information see </w:t>
      </w:r>
      <w:hyperlink r:id="rId315" w:history="1">
        <w:r>
          <w:rPr>
            <w:rStyle w:val="Hyperlink"/>
          </w:rPr>
          <w:t>http://technet.microsoft.com/en-us/query/ms524661</w:t>
        </w:r>
      </w:hyperlink>
    </w:p>
  </w:footnote>
  <w:footnote w:id="311">
    <w:p w14:paraId="4BD08A9A" w14:textId="77777777" w:rsidR="0056784E" w:rsidRDefault="0056784E">
      <w:pPr>
        <w:pStyle w:val="FootnoteText"/>
      </w:pPr>
      <w:r>
        <w:rPr>
          <w:rStyle w:val="FootnoteReference"/>
        </w:rPr>
        <w:footnoteRef/>
      </w:r>
      <w:r>
        <w:t xml:space="preserve"> For more </w:t>
      </w:r>
      <w:r w:rsidRPr="00076D86">
        <w:t xml:space="preserve">information see </w:t>
      </w:r>
      <w:hyperlink r:id="rId316" w:history="1">
        <w:r w:rsidRPr="00076D86">
          <w:rPr>
            <w:rStyle w:val="Hyperlink"/>
          </w:rPr>
          <w:t>http://support.microsoft.com/kb/240941</w:t>
        </w:r>
      </w:hyperlink>
    </w:p>
  </w:footnote>
  <w:footnote w:id="312">
    <w:p w14:paraId="1A621661" w14:textId="77777777" w:rsidR="0056784E" w:rsidRDefault="0056784E" w:rsidP="00076D86">
      <w:pPr>
        <w:pStyle w:val="FootnoteText"/>
      </w:pPr>
      <w:r>
        <w:rPr>
          <w:rStyle w:val="FootnoteReference"/>
        </w:rPr>
        <w:footnoteRef/>
      </w:r>
      <w:r>
        <w:t xml:space="preserve"> For more </w:t>
      </w:r>
      <w:r w:rsidRPr="00076D86">
        <w:t xml:space="preserve">information see </w:t>
      </w:r>
      <w:hyperlink r:id="rId317" w:history="1">
        <w:r w:rsidRPr="00076D86">
          <w:rPr>
            <w:rStyle w:val="Hyperlink"/>
          </w:rPr>
          <w:t>http://support.microsoft.com/kb/240941</w:t>
        </w:r>
      </w:hyperlink>
    </w:p>
  </w:footnote>
  <w:footnote w:id="313">
    <w:p w14:paraId="40015850" w14:textId="77777777" w:rsidR="0056784E" w:rsidRDefault="0056784E">
      <w:pPr>
        <w:pStyle w:val="FootnoteText"/>
      </w:pPr>
      <w:r>
        <w:rPr>
          <w:rStyle w:val="FootnoteReference"/>
        </w:rPr>
        <w:footnoteRef/>
      </w:r>
      <w:r>
        <w:t xml:space="preserve"> For more information see Metabase Concepts in </w:t>
      </w:r>
      <w:hyperlink r:id="rId318" w:history="1">
        <w:r>
          <w:rPr>
            <w:rStyle w:val="Hyperlink"/>
          </w:rPr>
          <w:t>http://technet.microsoft.com/en-us/query/ms524661</w:t>
        </w:r>
      </w:hyperlink>
    </w:p>
  </w:footnote>
  <w:footnote w:id="314">
    <w:p w14:paraId="0EA5BD12" w14:textId="77777777" w:rsidR="0056784E" w:rsidRDefault="0056784E" w:rsidP="00DB237F">
      <w:pPr>
        <w:pStyle w:val="FootnoteText"/>
      </w:pPr>
      <w:r>
        <w:rPr>
          <w:rStyle w:val="FootnoteReference"/>
        </w:rPr>
        <w:footnoteRef/>
      </w:r>
      <w:r>
        <w:t xml:space="preserve"> For more information see Internal ID in </w:t>
      </w:r>
      <w:hyperlink r:id="rId319" w:anchor="id" w:history="1">
        <w:r>
          <w:rPr>
            <w:rStyle w:val="Hyperlink"/>
          </w:rPr>
          <w:t>http://msdn.microsoft.com/en-us/library/ms524578(v=vs.90).aspx#id</w:t>
        </w:r>
      </w:hyperlink>
    </w:p>
  </w:footnote>
  <w:footnote w:id="315">
    <w:p w14:paraId="07532460" w14:textId="77777777" w:rsidR="0056784E" w:rsidRDefault="0056784E">
      <w:pPr>
        <w:pStyle w:val="FootnoteText"/>
      </w:pPr>
      <w:r>
        <w:rPr>
          <w:rStyle w:val="FootnoteReference"/>
        </w:rPr>
        <w:footnoteRef/>
      </w:r>
      <w:r>
        <w:t xml:space="preserve"> For more information see </w:t>
      </w:r>
      <w:hyperlink r:id="rId320" w:history="1">
        <w:r>
          <w:rPr>
            <w:rStyle w:val="Hyperlink"/>
          </w:rPr>
          <w:t>http://msdn.microsoft.com/en-us/library/cc233554(v=PROT.10).aspx</w:t>
        </w:r>
      </w:hyperlink>
    </w:p>
  </w:footnote>
  <w:footnote w:id="316">
    <w:p w14:paraId="1BA71945" w14:textId="77777777" w:rsidR="0056784E" w:rsidRDefault="0056784E" w:rsidP="000A3527">
      <w:pPr>
        <w:pStyle w:val="FootnoteText"/>
      </w:pPr>
      <w:r>
        <w:rPr>
          <w:rStyle w:val="FootnoteReference"/>
        </w:rPr>
        <w:footnoteRef/>
      </w:r>
      <w:r>
        <w:t xml:space="preserve"> For more information see </w:t>
      </w:r>
      <w:hyperlink r:id="rId321" w:history="1">
        <w:r>
          <w:rPr>
            <w:rStyle w:val="Hyperlink"/>
          </w:rPr>
          <w:t>http://msdn.microsoft.com/en-us/library/cc233554(v=PROT.10).aspx</w:t>
        </w:r>
      </w:hyperlink>
    </w:p>
  </w:footnote>
  <w:footnote w:id="317">
    <w:p w14:paraId="74812DDA" w14:textId="77777777" w:rsidR="0056784E" w:rsidRDefault="0056784E">
      <w:pPr>
        <w:pStyle w:val="FootnoteText"/>
      </w:pPr>
      <w:r>
        <w:rPr>
          <w:rStyle w:val="FootnoteReference"/>
        </w:rPr>
        <w:footnoteRef/>
      </w:r>
      <w:r>
        <w:t xml:space="preserve"> For more information see Metabase Concepts in </w:t>
      </w:r>
      <w:hyperlink r:id="rId322" w:history="1">
        <w:r>
          <w:rPr>
            <w:rStyle w:val="Hyperlink"/>
          </w:rPr>
          <w:t>http://technet.microsoft.com/en-us/query/ms524661</w:t>
        </w:r>
      </w:hyperlink>
    </w:p>
  </w:footnote>
  <w:footnote w:id="318">
    <w:p w14:paraId="1AC8F078" w14:textId="77777777" w:rsidR="0056784E" w:rsidRDefault="0056784E" w:rsidP="00DB237F">
      <w:pPr>
        <w:pStyle w:val="FootnoteText"/>
      </w:pPr>
      <w:r>
        <w:rPr>
          <w:rStyle w:val="FootnoteReference"/>
        </w:rPr>
        <w:footnoteRef/>
      </w:r>
      <w:r>
        <w:t xml:space="preserve"> For more information see Internal ID in </w:t>
      </w:r>
      <w:hyperlink r:id="rId323" w:anchor="id" w:history="1">
        <w:r>
          <w:rPr>
            <w:rStyle w:val="Hyperlink"/>
          </w:rPr>
          <w:t>http://msdn.microsoft.com/en-us/library/ms524578(v=vs.90).aspx#id</w:t>
        </w:r>
      </w:hyperlink>
    </w:p>
  </w:footnote>
  <w:footnote w:id="319">
    <w:p w14:paraId="29BDF134" w14:textId="77777777" w:rsidR="0056784E" w:rsidRDefault="0056784E">
      <w:pPr>
        <w:pStyle w:val="FootnoteText"/>
      </w:pPr>
      <w:r>
        <w:rPr>
          <w:rStyle w:val="FootnoteReference"/>
        </w:rPr>
        <w:footnoteRef/>
      </w:r>
      <w:r>
        <w:t xml:space="preserve"> For more information see </w:t>
      </w:r>
      <w:hyperlink r:id="rId324" w:history="1">
        <w:r>
          <w:rPr>
            <w:rStyle w:val="Hyperlink"/>
          </w:rPr>
          <w:t>http://msdn.microsoft.com/en-us/library/ms524635(v=VS.90).aspx</w:t>
        </w:r>
      </w:hyperlink>
    </w:p>
  </w:footnote>
  <w:footnote w:id="320">
    <w:p w14:paraId="76DB27E9" w14:textId="77777777" w:rsidR="0056784E" w:rsidRDefault="0056784E">
      <w:pPr>
        <w:pStyle w:val="FootnoteText"/>
      </w:pPr>
      <w:r>
        <w:rPr>
          <w:rStyle w:val="FootnoteReference"/>
        </w:rPr>
        <w:footnoteRef/>
      </w:r>
      <w:r>
        <w:t xml:space="preserve"> For more information see </w:t>
      </w:r>
      <w:hyperlink r:id="rId325" w:history="1">
        <w:r>
          <w:rPr>
            <w:rStyle w:val="Hyperlink"/>
          </w:rPr>
          <w:t>http://msdn.microsoft.com/en-us/library/ms524635(v=VS.90).aspx</w:t>
        </w:r>
      </w:hyperlink>
    </w:p>
  </w:footnote>
  <w:footnote w:id="321">
    <w:p w14:paraId="5097158C" w14:textId="77777777" w:rsidR="0056784E" w:rsidRDefault="0056784E">
      <w:pPr>
        <w:pStyle w:val="FootnoteText"/>
      </w:pPr>
      <w:r>
        <w:rPr>
          <w:rStyle w:val="FootnoteReference"/>
        </w:rPr>
        <w:footnoteRef/>
      </w:r>
      <w:r>
        <w:t xml:space="preserve"> For more information see Property Attributes in </w:t>
      </w:r>
      <w:hyperlink r:id="rId326" w:history="1">
        <w:r>
          <w:rPr>
            <w:rStyle w:val="Hyperlink"/>
          </w:rPr>
          <w:t>http://msdn.microsoft.com/en-us/library/ms524578(v=vs.90).aspx</w:t>
        </w:r>
      </w:hyperlink>
    </w:p>
  </w:footnote>
  <w:footnote w:id="322">
    <w:p w14:paraId="4F227818" w14:textId="77777777" w:rsidR="0056784E" w:rsidRDefault="0056784E">
      <w:pPr>
        <w:pStyle w:val="FootnoteText"/>
      </w:pPr>
      <w:r>
        <w:rPr>
          <w:rStyle w:val="FootnoteReference"/>
        </w:rPr>
        <w:footnoteRef/>
      </w:r>
      <w:r>
        <w:t xml:space="preserve"> For more information see </w:t>
      </w:r>
      <w:hyperlink r:id="rId327" w:history="1">
        <w:r>
          <w:rPr>
            <w:rStyle w:val="Hyperlink"/>
          </w:rPr>
          <w:t>http://msdn.microsoft.com/en-us/library/ms524951(v=vs.90).aspx</w:t>
        </w:r>
      </w:hyperlink>
    </w:p>
  </w:footnote>
  <w:footnote w:id="323">
    <w:p w14:paraId="7866218F" w14:textId="77777777" w:rsidR="0056784E" w:rsidRDefault="0056784E" w:rsidP="009F7431">
      <w:pPr>
        <w:pStyle w:val="FootnoteText"/>
      </w:pPr>
      <w:r>
        <w:rPr>
          <w:rStyle w:val="FootnoteReference"/>
        </w:rPr>
        <w:footnoteRef/>
      </w:r>
      <w:r>
        <w:t xml:space="preserve"> For more information see </w:t>
      </w:r>
      <w:hyperlink r:id="rId328" w:history="1">
        <w:r>
          <w:rPr>
            <w:rStyle w:val="Hyperlink"/>
          </w:rPr>
          <w:t>http://msdn.microsoft.com/en-us/library/cc233554(v=PROT.10).aspx</w:t>
        </w:r>
      </w:hyperlink>
    </w:p>
  </w:footnote>
  <w:footnote w:id="324">
    <w:p w14:paraId="012259EC" w14:textId="77777777" w:rsidR="0056784E" w:rsidRDefault="0056784E">
      <w:pPr>
        <w:pStyle w:val="FootnoteText"/>
      </w:pPr>
      <w:r>
        <w:rPr>
          <w:rStyle w:val="FootnoteReference"/>
        </w:rPr>
        <w:footnoteRef/>
      </w:r>
      <w:r>
        <w:t xml:space="preserve"> For more information see Metabase Concepts in </w:t>
      </w:r>
      <w:hyperlink r:id="rId329" w:history="1">
        <w:r>
          <w:rPr>
            <w:rStyle w:val="Hyperlink"/>
          </w:rPr>
          <w:t>http://technet.microsoft.com/en-us/query/ms524661</w:t>
        </w:r>
      </w:hyperlink>
    </w:p>
  </w:footnote>
  <w:footnote w:id="325">
    <w:p w14:paraId="1DE066A9" w14:textId="77777777" w:rsidR="0056784E" w:rsidRDefault="0056784E" w:rsidP="00DB237F">
      <w:pPr>
        <w:pStyle w:val="FootnoteText"/>
      </w:pPr>
      <w:r>
        <w:rPr>
          <w:rStyle w:val="FootnoteReference"/>
        </w:rPr>
        <w:footnoteRef/>
      </w:r>
      <w:r>
        <w:t xml:space="preserve"> For more information see Internal ID in </w:t>
      </w:r>
      <w:hyperlink r:id="rId330" w:anchor="id" w:history="1">
        <w:r>
          <w:rPr>
            <w:rStyle w:val="Hyperlink"/>
          </w:rPr>
          <w:t>http://msdn.microsoft.com/en-us/library/ms524578(v=vs.90).aspx#id</w:t>
        </w:r>
      </w:hyperlink>
    </w:p>
  </w:footnote>
  <w:footnote w:id="326">
    <w:p w14:paraId="44CF3684" w14:textId="77777777" w:rsidR="0056784E" w:rsidRDefault="0056784E">
      <w:pPr>
        <w:pStyle w:val="FootnoteText"/>
      </w:pPr>
      <w:r>
        <w:rPr>
          <w:rStyle w:val="FootnoteReference"/>
        </w:rPr>
        <w:footnoteRef/>
      </w:r>
      <w:r>
        <w:t xml:space="preserve"> For more information see </w:t>
      </w:r>
      <w:hyperlink r:id="rId331" w:history="1">
        <w:r>
          <w:rPr>
            <w:rStyle w:val="Hyperlink"/>
          </w:rPr>
          <w:t>http://msdn.microsoft.com/en-us/library/ms524635(v=VS.90).aspx</w:t>
        </w:r>
      </w:hyperlink>
    </w:p>
  </w:footnote>
  <w:footnote w:id="327">
    <w:p w14:paraId="5C6B321E" w14:textId="77777777" w:rsidR="0056784E" w:rsidRDefault="0056784E">
      <w:pPr>
        <w:pStyle w:val="FootnoteText"/>
      </w:pPr>
      <w:r>
        <w:rPr>
          <w:rStyle w:val="FootnoteReference"/>
        </w:rPr>
        <w:footnoteRef/>
      </w:r>
      <w:r>
        <w:t xml:space="preserve"> For more information see </w:t>
      </w:r>
      <w:hyperlink r:id="rId332" w:history="1">
        <w:r>
          <w:rPr>
            <w:rStyle w:val="Hyperlink"/>
          </w:rPr>
          <w:t>http://msdn.microsoft.com/en-us/library/ms524635(v=VS.90).aspx</w:t>
        </w:r>
      </w:hyperlink>
    </w:p>
  </w:footnote>
  <w:footnote w:id="328">
    <w:p w14:paraId="176E880F" w14:textId="77777777" w:rsidR="0056784E" w:rsidRDefault="0056784E">
      <w:pPr>
        <w:pStyle w:val="FootnoteText"/>
      </w:pPr>
      <w:r>
        <w:rPr>
          <w:rStyle w:val="FootnoteReference"/>
        </w:rPr>
        <w:footnoteRef/>
      </w:r>
      <w:r>
        <w:t xml:space="preserve"> For more information see Property Attributes in </w:t>
      </w:r>
      <w:hyperlink r:id="rId333" w:history="1">
        <w:r>
          <w:rPr>
            <w:rStyle w:val="Hyperlink"/>
          </w:rPr>
          <w:t>http://msdn.microsoft.com/en-us/library/ms524578(v=vs.90).aspx</w:t>
        </w:r>
      </w:hyperlink>
    </w:p>
  </w:footnote>
  <w:footnote w:id="329">
    <w:p w14:paraId="06667527" w14:textId="77777777" w:rsidR="0056784E" w:rsidRDefault="0056784E">
      <w:pPr>
        <w:pStyle w:val="FootnoteText"/>
      </w:pPr>
      <w:r>
        <w:rPr>
          <w:rStyle w:val="FootnoteReference"/>
        </w:rPr>
        <w:footnoteRef/>
      </w:r>
      <w:r>
        <w:t xml:space="preserve"> For more information see </w:t>
      </w:r>
      <w:hyperlink r:id="rId334" w:history="1">
        <w:r>
          <w:rPr>
            <w:rStyle w:val="Hyperlink"/>
          </w:rPr>
          <w:t>http://msdn.microsoft.com/en-us/library/ms524951(v=vs.90).aspx</w:t>
        </w:r>
      </w:hyperlink>
    </w:p>
  </w:footnote>
  <w:footnote w:id="330">
    <w:p w14:paraId="23A91A82" w14:textId="77777777" w:rsidR="0056784E" w:rsidRDefault="0056784E">
      <w:pPr>
        <w:pStyle w:val="FootnoteText"/>
      </w:pPr>
      <w:r>
        <w:rPr>
          <w:rStyle w:val="FootnoteReference"/>
        </w:rPr>
        <w:footnoteRef/>
      </w:r>
      <w:r>
        <w:t xml:space="preserve"> For more information see </w:t>
      </w:r>
      <w:hyperlink r:id="rId335" w:history="1">
        <w:r>
          <w:rPr>
            <w:rStyle w:val="Hyperlink"/>
          </w:rPr>
          <w:t>http://msdn.microsoft.com/en-us/library/windows/desktop/ms681917(v=VS.85).aspx</w:t>
        </w:r>
      </w:hyperlink>
    </w:p>
  </w:footnote>
  <w:footnote w:id="331">
    <w:p w14:paraId="296AAFB1" w14:textId="77777777" w:rsidR="0056784E" w:rsidRDefault="0056784E">
      <w:pPr>
        <w:pStyle w:val="FootnoteText"/>
      </w:pPr>
      <w:r>
        <w:rPr>
          <w:rStyle w:val="FootnoteReference"/>
        </w:rPr>
        <w:footnoteRef/>
      </w:r>
      <w:r>
        <w:t xml:space="preserve"> For more information see </w:t>
      </w:r>
      <w:hyperlink r:id="rId336" w:history="1">
        <w:r w:rsidRPr="00AE51B1">
          <w:rPr>
            <w:rStyle w:val="Hyperlink"/>
          </w:rPr>
          <w:t>http://msdn.microsoft.com/en-us/library/windows/desktop/aa394372(v=vs.85).aspx</w:t>
        </w:r>
      </w:hyperlink>
    </w:p>
  </w:footnote>
  <w:footnote w:id="332">
    <w:p w14:paraId="7CE2D132" w14:textId="77777777" w:rsidR="0056784E" w:rsidRDefault="0056784E" w:rsidP="009F7431">
      <w:pPr>
        <w:pStyle w:val="FootnoteText"/>
      </w:pPr>
      <w:r>
        <w:rPr>
          <w:rStyle w:val="FootnoteReference"/>
        </w:rPr>
        <w:footnoteRef/>
      </w:r>
      <w:r>
        <w:t xml:space="preserve"> For more information see </w:t>
      </w:r>
      <w:hyperlink r:id="rId337" w:history="1">
        <w:r>
          <w:rPr>
            <w:rStyle w:val="Hyperlink"/>
          </w:rPr>
          <w:t>http://msdn.microsoft.com/en-us/library/windows/desktop/ms681917(v=VS.85).aspx</w:t>
        </w:r>
      </w:hyperlink>
    </w:p>
  </w:footnote>
  <w:footnote w:id="333">
    <w:p w14:paraId="24805856" w14:textId="77777777" w:rsidR="0056784E" w:rsidRDefault="0056784E">
      <w:pPr>
        <w:pStyle w:val="FootnoteText"/>
      </w:pPr>
      <w:r>
        <w:rPr>
          <w:rStyle w:val="FootnoteReference"/>
        </w:rPr>
        <w:footnoteRef/>
      </w:r>
      <w:r>
        <w:t xml:space="preserve"> For more information see </w:t>
      </w:r>
      <w:hyperlink r:id="rId338" w:history="1">
        <w:r w:rsidRPr="00AE51B1">
          <w:rPr>
            <w:rStyle w:val="Hyperlink"/>
          </w:rPr>
          <w:t>http://msdn.microsoft.com/en-us/library/windows/desktop/aa394372(v=vs.85).aspx</w:t>
        </w:r>
      </w:hyperlink>
    </w:p>
  </w:footnote>
  <w:footnote w:id="334">
    <w:p w14:paraId="6AC9A7BE" w14:textId="77777777" w:rsidR="0056784E" w:rsidRDefault="0056784E" w:rsidP="00725D4E">
      <w:pPr>
        <w:pStyle w:val="FootnoteText"/>
      </w:pPr>
      <w:r>
        <w:rPr>
          <w:rStyle w:val="FootnoteReference"/>
        </w:rPr>
        <w:footnoteRef/>
      </w:r>
      <w:r>
        <w:t xml:space="preserve"> For more information see </w:t>
      </w:r>
      <w:hyperlink r:id="rId339" w:history="1">
        <w:r>
          <w:rPr>
            <w:rStyle w:val="Hyperlink"/>
          </w:rPr>
          <w:t>http://msdn.microsoft.com/en-us/library/windows/desktop/ms681917(v=VS.85).aspx</w:t>
        </w:r>
      </w:hyperlink>
    </w:p>
  </w:footnote>
  <w:footnote w:id="335">
    <w:p w14:paraId="55350F52" w14:textId="77777777" w:rsidR="0056784E" w:rsidRDefault="0056784E">
      <w:pPr>
        <w:pStyle w:val="FootnoteText"/>
      </w:pPr>
      <w:r>
        <w:rPr>
          <w:rStyle w:val="FootnoteReference"/>
        </w:rPr>
        <w:footnoteRef/>
      </w:r>
      <w:r>
        <w:t xml:space="preserve"> For more information see </w:t>
      </w:r>
      <w:hyperlink r:id="rId340" w:history="1">
        <w:r w:rsidRPr="00AE51B1">
          <w:rPr>
            <w:rStyle w:val="Hyperlink"/>
          </w:rPr>
          <w:t>http://msdn.microsoft.com/en-us/library/windows/desktop/aa394372(v=vs.85).aspx</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1653454" w14:textId="0948C557" w:rsidR="0056784E" w:rsidRDefault="0056784E" w:rsidP="00521CF3">
    <w:pPr>
      <w:pStyle w:val="Header"/>
      <w:jc w:val="right"/>
    </w:pPr>
    <w:r>
      <w:t>The OVAL® Language Windows Component Specification: Version 5.11.2 Revision 1</w:t>
    </w:r>
  </w:p>
  <w:p w14:paraId="42954166" w14:textId="3DDA0809" w:rsidR="0056784E" w:rsidRDefault="0056784E" w:rsidP="00521CF3">
    <w:pPr>
      <w:pStyle w:val="Header"/>
    </w:pPr>
    <w:r>
      <w:tab/>
    </w:r>
    <w:r>
      <w:tab/>
      <w:t>Date: 8-30-2016</w:t>
    </w:r>
  </w:p>
  <w:p w14:paraId="72FAB972" w14:textId="77777777" w:rsidR="0056784E" w:rsidRDefault="0056784E">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id w:val="272751885"/>
      <w:docPartObj>
        <w:docPartGallery w:val="Watermarks"/>
        <w:docPartUnique/>
      </w:docPartObj>
    </w:sdtPr>
    <w:sdtContent>
      <w:p w14:paraId="5594B614" w14:textId="77777777" w:rsidR="0056784E" w:rsidRDefault="0056784E">
        <w:pPr>
          <w:pStyle w:val="Header"/>
        </w:pPr>
        <w:r>
          <w:rPr>
            <w:noProof/>
            <w:lang w:eastAsia="zh-TW"/>
          </w:rPr>
          <w:pict w14:anchorId="34B74E0E">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E22DB"/>
    <w:multiLevelType w:val="hybridMultilevel"/>
    <w:tmpl w:val="A62C8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9A65BD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9D60069"/>
    <w:multiLevelType w:val="hybridMultilevel"/>
    <w:tmpl w:val="AF0A8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FA3254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B0A7931"/>
    <w:multiLevelType w:val="hybridMultilevel"/>
    <w:tmpl w:val="4A24A6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889466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2A205839"/>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2E2903F4"/>
    <w:multiLevelType w:val="multilevel"/>
    <w:tmpl w:val="774E755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nsid w:val="30125845"/>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32EB2598"/>
    <w:multiLevelType w:val="hybridMultilevel"/>
    <w:tmpl w:val="D430A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90711BB"/>
    <w:multiLevelType w:val="hybridMultilevel"/>
    <w:tmpl w:val="BFCEC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664D3E"/>
    <w:multiLevelType w:val="hybridMultilevel"/>
    <w:tmpl w:val="EBBA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4E5B5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49F57AE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50BC063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52DD1D55"/>
    <w:multiLevelType w:val="hybridMultilevel"/>
    <w:tmpl w:val="5BB48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A913985"/>
    <w:multiLevelType w:val="hybridMultilevel"/>
    <w:tmpl w:val="2A8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A87EB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6FCF174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77500C30"/>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7DA150D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16"/>
  </w:num>
  <w:num w:numId="3">
    <w:abstractNumId w:val="10"/>
  </w:num>
  <w:num w:numId="4">
    <w:abstractNumId w:val="15"/>
  </w:num>
  <w:num w:numId="5">
    <w:abstractNumId w:val="7"/>
  </w:num>
  <w:num w:numId="6">
    <w:abstractNumId w:val="1"/>
  </w:num>
  <w:num w:numId="7">
    <w:abstractNumId w:val="6"/>
  </w:num>
  <w:num w:numId="8">
    <w:abstractNumId w:val="5"/>
  </w:num>
  <w:num w:numId="9">
    <w:abstractNumId w:val="8"/>
  </w:num>
  <w:num w:numId="10">
    <w:abstractNumId w:val="14"/>
  </w:num>
  <w:num w:numId="11">
    <w:abstractNumId w:val="19"/>
  </w:num>
  <w:num w:numId="12">
    <w:abstractNumId w:val="3"/>
  </w:num>
  <w:num w:numId="13">
    <w:abstractNumId w:val="20"/>
  </w:num>
  <w:num w:numId="14">
    <w:abstractNumId w:val="18"/>
  </w:num>
  <w:num w:numId="15">
    <w:abstractNumId w:val="13"/>
  </w:num>
  <w:num w:numId="16">
    <w:abstractNumId w:val="17"/>
  </w:num>
  <w:num w:numId="17">
    <w:abstractNumId w:val="12"/>
  </w:num>
  <w:num w:numId="18">
    <w:abstractNumId w:val="9"/>
  </w:num>
  <w:num w:numId="19">
    <w:abstractNumId w:val="2"/>
  </w:num>
  <w:num w:numId="20">
    <w:abstractNumId w:val="0"/>
  </w:num>
  <w:num w:numId="21">
    <w:abstractNumId w:val="4"/>
  </w:num>
  <w:num w:numId="22">
    <w:abstractNumId w:val="9"/>
  </w:num>
  <w:num w:numId="23">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7BF"/>
    <w:rsid w:val="000002B0"/>
    <w:rsid w:val="00000A01"/>
    <w:rsid w:val="00002F6E"/>
    <w:rsid w:val="000030E2"/>
    <w:rsid w:val="0000353C"/>
    <w:rsid w:val="00003C22"/>
    <w:rsid w:val="00005C21"/>
    <w:rsid w:val="000066B7"/>
    <w:rsid w:val="0000721F"/>
    <w:rsid w:val="0000767D"/>
    <w:rsid w:val="00011109"/>
    <w:rsid w:val="000118F1"/>
    <w:rsid w:val="00013755"/>
    <w:rsid w:val="00013A03"/>
    <w:rsid w:val="00015231"/>
    <w:rsid w:val="00017AAC"/>
    <w:rsid w:val="00024A89"/>
    <w:rsid w:val="000256E5"/>
    <w:rsid w:val="00025742"/>
    <w:rsid w:val="00025A50"/>
    <w:rsid w:val="00025F02"/>
    <w:rsid w:val="00026301"/>
    <w:rsid w:val="000266B3"/>
    <w:rsid w:val="00027D42"/>
    <w:rsid w:val="00031CB9"/>
    <w:rsid w:val="00033F7F"/>
    <w:rsid w:val="000350F4"/>
    <w:rsid w:val="0003566F"/>
    <w:rsid w:val="000365DD"/>
    <w:rsid w:val="00040394"/>
    <w:rsid w:val="00041C0E"/>
    <w:rsid w:val="00044981"/>
    <w:rsid w:val="000472F4"/>
    <w:rsid w:val="000479E3"/>
    <w:rsid w:val="0005225A"/>
    <w:rsid w:val="000528EB"/>
    <w:rsid w:val="00053EC2"/>
    <w:rsid w:val="0005594E"/>
    <w:rsid w:val="00055C71"/>
    <w:rsid w:val="00055C9A"/>
    <w:rsid w:val="00057CDC"/>
    <w:rsid w:val="000607DA"/>
    <w:rsid w:val="00061249"/>
    <w:rsid w:val="00062F53"/>
    <w:rsid w:val="0006534C"/>
    <w:rsid w:val="00065ABF"/>
    <w:rsid w:val="0006709B"/>
    <w:rsid w:val="000672CF"/>
    <w:rsid w:val="000719C3"/>
    <w:rsid w:val="00073EBE"/>
    <w:rsid w:val="00076D86"/>
    <w:rsid w:val="000800A4"/>
    <w:rsid w:val="00080C73"/>
    <w:rsid w:val="00081689"/>
    <w:rsid w:val="00082405"/>
    <w:rsid w:val="00082A6B"/>
    <w:rsid w:val="00082BF3"/>
    <w:rsid w:val="00084FA7"/>
    <w:rsid w:val="000864EB"/>
    <w:rsid w:val="00086FE2"/>
    <w:rsid w:val="00087C69"/>
    <w:rsid w:val="000908DB"/>
    <w:rsid w:val="00091DBF"/>
    <w:rsid w:val="00091F29"/>
    <w:rsid w:val="0009484C"/>
    <w:rsid w:val="00094C6D"/>
    <w:rsid w:val="0009714B"/>
    <w:rsid w:val="00097433"/>
    <w:rsid w:val="00097A14"/>
    <w:rsid w:val="00097F5A"/>
    <w:rsid w:val="000A3527"/>
    <w:rsid w:val="000A5367"/>
    <w:rsid w:val="000B1812"/>
    <w:rsid w:val="000B219B"/>
    <w:rsid w:val="000B2ED7"/>
    <w:rsid w:val="000B46A2"/>
    <w:rsid w:val="000B4AED"/>
    <w:rsid w:val="000B6541"/>
    <w:rsid w:val="000B6AAF"/>
    <w:rsid w:val="000B793F"/>
    <w:rsid w:val="000B7B8A"/>
    <w:rsid w:val="000B7F76"/>
    <w:rsid w:val="000C4621"/>
    <w:rsid w:val="000C4772"/>
    <w:rsid w:val="000C549C"/>
    <w:rsid w:val="000C5F91"/>
    <w:rsid w:val="000C638D"/>
    <w:rsid w:val="000C72CC"/>
    <w:rsid w:val="000D031F"/>
    <w:rsid w:val="000D0F67"/>
    <w:rsid w:val="000D2562"/>
    <w:rsid w:val="000D2CFD"/>
    <w:rsid w:val="000D3036"/>
    <w:rsid w:val="000D42AC"/>
    <w:rsid w:val="000D53F0"/>
    <w:rsid w:val="000E0282"/>
    <w:rsid w:val="000E1643"/>
    <w:rsid w:val="000E2EDC"/>
    <w:rsid w:val="000E4D2C"/>
    <w:rsid w:val="000E6C7F"/>
    <w:rsid w:val="000E79C6"/>
    <w:rsid w:val="000F119E"/>
    <w:rsid w:val="000F317D"/>
    <w:rsid w:val="000F567F"/>
    <w:rsid w:val="000F6203"/>
    <w:rsid w:val="001003FD"/>
    <w:rsid w:val="00101254"/>
    <w:rsid w:val="00102605"/>
    <w:rsid w:val="00107243"/>
    <w:rsid w:val="00111665"/>
    <w:rsid w:val="00115E11"/>
    <w:rsid w:val="001175D9"/>
    <w:rsid w:val="001205B1"/>
    <w:rsid w:val="001300BB"/>
    <w:rsid w:val="001304B6"/>
    <w:rsid w:val="001309C0"/>
    <w:rsid w:val="0013129F"/>
    <w:rsid w:val="00131396"/>
    <w:rsid w:val="00131473"/>
    <w:rsid w:val="0013149A"/>
    <w:rsid w:val="00134267"/>
    <w:rsid w:val="00134F94"/>
    <w:rsid w:val="00142736"/>
    <w:rsid w:val="00142B85"/>
    <w:rsid w:val="00143897"/>
    <w:rsid w:val="00143ED0"/>
    <w:rsid w:val="00144C66"/>
    <w:rsid w:val="001452FF"/>
    <w:rsid w:val="00145C67"/>
    <w:rsid w:val="00145FA6"/>
    <w:rsid w:val="00147C67"/>
    <w:rsid w:val="001516EF"/>
    <w:rsid w:val="001517B5"/>
    <w:rsid w:val="00153D0C"/>
    <w:rsid w:val="001566B1"/>
    <w:rsid w:val="001575D9"/>
    <w:rsid w:val="00157B7A"/>
    <w:rsid w:val="001603E8"/>
    <w:rsid w:val="001603F8"/>
    <w:rsid w:val="001607AF"/>
    <w:rsid w:val="00160C22"/>
    <w:rsid w:val="0016371C"/>
    <w:rsid w:val="00163C8B"/>
    <w:rsid w:val="001660BD"/>
    <w:rsid w:val="00167823"/>
    <w:rsid w:val="001734A4"/>
    <w:rsid w:val="0017755C"/>
    <w:rsid w:val="00177AC1"/>
    <w:rsid w:val="00180562"/>
    <w:rsid w:val="001852D8"/>
    <w:rsid w:val="001878BF"/>
    <w:rsid w:val="0019091B"/>
    <w:rsid w:val="00192EFD"/>
    <w:rsid w:val="00193207"/>
    <w:rsid w:val="00194A68"/>
    <w:rsid w:val="001975FD"/>
    <w:rsid w:val="001A0607"/>
    <w:rsid w:val="001A0C2B"/>
    <w:rsid w:val="001A175D"/>
    <w:rsid w:val="001A22BE"/>
    <w:rsid w:val="001A319E"/>
    <w:rsid w:val="001A5614"/>
    <w:rsid w:val="001A5CB9"/>
    <w:rsid w:val="001A7136"/>
    <w:rsid w:val="001B258E"/>
    <w:rsid w:val="001B4026"/>
    <w:rsid w:val="001B40B4"/>
    <w:rsid w:val="001B5775"/>
    <w:rsid w:val="001C01DA"/>
    <w:rsid w:val="001C22D3"/>
    <w:rsid w:val="001C315E"/>
    <w:rsid w:val="001C3C16"/>
    <w:rsid w:val="001D0D3E"/>
    <w:rsid w:val="001D6323"/>
    <w:rsid w:val="001D795E"/>
    <w:rsid w:val="001E0456"/>
    <w:rsid w:val="001E2F06"/>
    <w:rsid w:val="001E4C25"/>
    <w:rsid w:val="001E4F05"/>
    <w:rsid w:val="001E53C4"/>
    <w:rsid w:val="001E577B"/>
    <w:rsid w:val="001E5958"/>
    <w:rsid w:val="001F1785"/>
    <w:rsid w:val="001F2A59"/>
    <w:rsid w:val="001F4071"/>
    <w:rsid w:val="001F7886"/>
    <w:rsid w:val="0020071F"/>
    <w:rsid w:val="00201236"/>
    <w:rsid w:val="00203BB7"/>
    <w:rsid w:val="00204600"/>
    <w:rsid w:val="00205FD6"/>
    <w:rsid w:val="00207579"/>
    <w:rsid w:val="00210E1F"/>
    <w:rsid w:val="00213124"/>
    <w:rsid w:val="00214D9C"/>
    <w:rsid w:val="002159FD"/>
    <w:rsid w:val="002174AC"/>
    <w:rsid w:val="00220512"/>
    <w:rsid w:val="00220688"/>
    <w:rsid w:val="00220D7A"/>
    <w:rsid w:val="002219D7"/>
    <w:rsid w:val="0022474E"/>
    <w:rsid w:val="0022560C"/>
    <w:rsid w:val="00225EE8"/>
    <w:rsid w:val="002266AD"/>
    <w:rsid w:val="00227CC0"/>
    <w:rsid w:val="00233154"/>
    <w:rsid w:val="002333EE"/>
    <w:rsid w:val="00233D1B"/>
    <w:rsid w:val="00234056"/>
    <w:rsid w:val="00234B3F"/>
    <w:rsid w:val="00235755"/>
    <w:rsid w:val="00243C50"/>
    <w:rsid w:val="00246B14"/>
    <w:rsid w:val="002578C9"/>
    <w:rsid w:val="00262D3C"/>
    <w:rsid w:val="00264E08"/>
    <w:rsid w:val="002659E1"/>
    <w:rsid w:val="00266782"/>
    <w:rsid w:val="00270B26"/>
    <w:rsid w:val="00270F8A"/>
    <w:rsid w:val="002728C0"/>
    <w:rsid w:val="00273E9A"/>
    <w:rsid w:val="00276C81"/>
    <w:rsid w:val="0028014C"/>
    <w:rsid w:val="00280401"/>
    <w:rsid w:val="0028188F"/>
    <w:rsid w:val="00281965"/>
    <w:rsid w:val="002850A3"/>
    <w:rsid w:val="00290345"/>
    <w:rsid w:val="002908FF"/>
    <w:rsid w:val="00291D7E"/>
    <w:rsid w:val="00293476"/>
    <w:rsid w:val="002937FF"/>
    <w:rsid w:val="00294E8D"/>
    <w:rsid w:val="00296A03"/>
    <w:rsid w:val="002A75F5"/>
    <w:rsid w:val="002A7FE4"/>
    <w:rsid w:val="002B0A6B"/>
    <w:rsid w:val="002B1880"/>
    <w:rsid w:val="002B2F43"/>
    <w:rsid w:val="002B5168"/>
    <w:rsid w:val="002B70B1"/>
    <w:rsid w:val="002B74E7"/>
    <w:rsid w:val="002C0552"/>
    <w:rsid w:val="002C2A51"/>
    <w:rsid w:val="002C33D3"/>
    <w:rsid w:val="002C5BD3"/>
    <w:rsid w:val="002C5DD4"/>
    <w:rsid w:val="002C6734"/>
    <w:rsid w:val="002C75A1"/>
    <w:rsid w:val="002D0170"/>
    <w:rsid w:val="002D22FD"/>
    <w:rsid w:val="002D291C"/>
    <w:rsid w:val="002D3A92"/>
    <w:rsid w:val="002D3CBA"/>
    <w:rsid w:val="002D67C5"/>
    <w:rsid w:val="002E0CCB"/>
    <w:rsid w:val="002E54CA"/>
    <w:rsid w:val="002E7E87"/>
    <w:rsid w:val="002F08D0"/>
    <w:rsid w:val="002F148B"/>
    <w:rsid w:val="002F1B85"/>
    <w:rsid w:val="002F23E4"/>
    <w:rsid w:val="002F25F4"/>
    <w:rsid w:val="002F4F8E"/>
    <w:rsid w:val="002F566F"/>
    <w:rsid w:val="002F7C1D"/>
    <w:rsid w:val="0030267E"/>
    <w:rsid w:val="00304481"/>
    <w:rsid w:val="00304882"/>
    <w:rsid w:val="00305FDF"/>
    <w:rsid w:val="00306685"/>
    <w:rsid w:val="003135AF"/>
    <w:rsid w:val="00314AED"/>
    <w:rsid w:val="00315610"/>
    <w:rsid w:val="0031716D"/>
    <w:rsid w:val="003176E0"/>
    <w:rsid w:val="00317AB2"/>
    <w:rsid w:val="00320470"/>
    <w:rsid w:val="00321427"/>
    <w:rsid w:val="00323C91"/>
    <w:rsid w:val="00324755"/>
    <w:rsid w:val="00324B6F"/>
    <w:rsid w:val="00325344"/>
    <w:rsid w:val="00325B26"/>
    <w:rsid w:val="00325F30"/>
    <w:rsid w:val="00325FEE"/>
    <w:rsid w:val="00327A47"/>
    <w:rsid w:val="00327DEA"/>
    <w:rsid w:val="00330470"/>
    <w:rsid w:val="00331E10"/>
    <w:rsid w:val="00331FCF"/>
    <w:rsid w:val="00333A3C"/>
    <w:rsid w:val="00336ABA"/>
    <w:rsid w:val="00336F22"/>
    <w:rsid w:val="0033737C"/>
    <w:rsid w:val="003374AB"/>
    <w:rsid w:val="0034018A"/>
    <w:rsid w:val="0034033D"/>
    <w:rsid w:val="003418D4"/>
    <w:rsid w:val="00341AB3"/>
    <w:rsid w:val="00341B43"/>
    <w:rsid w:val="003448E9"/>
    <w:rsid w:val="00346D3C"/>
    <w:rsid w:val="003500B2"/>
    <w:rsid w:val="00354CDE"/>
    <w:rsid w:val="00360FA6"/>
    <w:rsid w:val="003612DB"/>
    <w:rsid w:val="00361E2F"/>
    <w:rsid w:val="00363BD9"/>
    <w:rsid w:val="00367958"/>
    <w:rsid w:val="00367AC9"/>
    <w:rsid w:val="00370FE8"/>
    <w:rsid w:val="0037448E"/>
    <w:rsid w:val="00382701"/>
    <w:rsid w:val="00383A8C"/>
    <w:rsid w:val="00383BF8"/>
    <w:rsid w:val="00383C6D"/>
    <w:rsid w:val="00387C9C"/>
    <w:rsid w:val="00390679"/>
    <w:rsid w:val="00390E2E"/>
    <w:rsid w:val="0039184D"/>
    <w:rsid w:val="0039219F"/>
    <w:rsid w:val="00392A69"/>
    <w:rsid w:val="003950DF"/>
    <w:rsid w:val="003950F2"/>
    <w:rsid w:val="003A17DB"/>
    <w:rsid w:val="003A273D"/>
    <w:rsid w:val="003A29B1"/>
    <w:rsid w:val="003A36A9"/>
    <w:rsid w:val="003A5F4E"/>
    <w:rsid w:val="003A706B"/>
    <w:rsid w:val="003A7468"/>
    <w:rsid w:val="003A746B"/>
    <w:rsid w:val="003B002A"/>
    <w:rsid w:val="003B0D29"/>
    <w:rsid w:val="003B1492"/>
    <w:rsid w:val="003B1C0B"/>
    <w:rsid w:val="003B34BB"/>
    <w:rsid w:val="003B413F"/>
    <w:rsid w:val="003B46DA"/>
    <w:rsid w:val="003B7904"/>
    <w:rsid w:val="003C05AE"/>
    <w:rsid w:val="003C36C7"/>
    <w:rsid w:val="003C5D79"/>
    <w:rsid w:val="003C72DF"/>
    <w:rsid w:val="003C7699"/>
    <w:rsid w:val="003D32ED"/>
    <w:rsid w:val="003D4E3B"/>
    <w:rsid w:val="003D4FF8"/>
    <w:rsid w:val="003E0377"/>
    <w:rsid w:val="003E0A4B"/>
    <w:rsid w:val="003E1BEE"/>
    <w:rsid w:val="003E3D18"/>
    <w:rsid w:val="003E3DF8"/>
    <w:rsid w:val="003E596B"/>
    <w:rsid w:val="003E6872"/>
    <w:rsid w:val="003E6B76"/>
    <w:rsid w:val="003E7916"/>
    <w:rsid w:val="003F06A7"/>
    <w:rsid w:val="003F2ABB"/>
    <w:rsid w:val="003F2EE8"/>
    <w:rsid w:val="003F5113"/>
    <w:rsid w:val="003F6455"/>
    <w:rsid w:val="003F71DC"/>
    <w:rsid w:val="004001FF"/>
    <w:rsid w:val="00400AB1"/>
    <w:rsid w:val="00400D85"/>
    <w:rsid w:val="00401D29"/>
    <w:rsid w:val="00402914"/>
    <w:rsid w:val="0040429B"/>
    <w:rsid w:val="00407047"/>
    <w:rsid w:val="004074F8"/>
    <w:rsid w:val="00407764"/>
    <w:rsid w:val="00412CA9"/>
    <w:rsid w:val="00413693"/>
    <w:rsid w:val="004144E5"/>
    <w:rsid w:val="00415240"/>
    <w:rsid w:val="004153A3"/>
    <w:rsid w:val="0041683C"/>
    <w:rsid w:val="00416E12"/>
    <w:rsid w:val="0042017B"/>
    <w:rsid w:val="00420ACA"/>
    <w:rsid w:val="00420BC3"/>
    <w:rsid w:val="00421E35"/>
    <w:rsid w:val="0042242C"/>
    <w:rsid w:val="00422A9C"/>
    <w:rsid w:val="004257B4"/>
    <w:rsid w:val="00426F33"/>
    <w:rsid w:val="00427633"/>
    <w:rsid w:val="00427A17"/>
    <w:rsid w:val="0043068F"/>
    <w:rsid w:val="0043217C"/>
    <w:rsid w:val="00432977"/>
    <w:rsid w:val="00435279"/>
    <w:rsid w:val="00435312"/>
    <w:rsid w:val="004361B2"/>
    <w:rsid w:val="00436E60"/>
    <w:rsid w:val="00436E8B"/>
    <w:rsid w:val="00442390"/>
    <w:rsid w:val="00442D78"/>
    <w:rsid w:val="004431CB"/>
    <w:rsid w:val="00443BFB"/>
    <w:rsid w:val="0044441D"/>
    <w:rsid w:val="00446C17"/>
    <w:rsid w:val="00447D0F"/>
    <w:rsid w:val="004508C2"/>
    <w:rsid w:val="00450AAB"/>
    <w:rsid w:val="00450B55"/>
    <w:rsid w:val="00451309"/>
    <w:rsid w:val="004527B8"/>
    <w:rsid w:val="0045362E"/>
    <w:rsid w:val="00454008"/>
    <w:rsid w:val="0045584E"/>
    <w:rsid w:val="00455852"/>
    <w:rsid w:val="004606C1"/>
    <w:rsid w:val="0046076F"/>
    <w:rsid w:val="00461BF4"/>
    <w:rsid w:val="00464F67"/>
    <w:rsid w:val="00465181"/>
    <w:rsid w:val="0046523C"/>
    <w:rsid w:val="004661DD"/>
    <w:rsid w:val="00466AE1"/>
    <w:rsid w:val="0047034A"/>
    <w:rsid w:val="00470D15"/>
    <w:rsid w:val="0047206F"/>
    <w:rsid w:val="00472260"/>
    <w:rsid w:val="00472FEE"/>
    <w:rsid w:val="00473C04"/>
    <w:rsid w:val="00473D4E"/>
    <w:rsid w:val="00474D3C"/>
    <w:rsid w:val="00475B42"/>
    <w:rsid w:val="00475CA4"/>
    <w:rsid w:val="0047662B"/>
    <w:rsid w:val="00477390"/>
    <w:rsid w:val="00480CD6"/>
    <w:rsid w:val="00482763"/>
    <w:rsid w:val="004840B4"/>
    <w:rsid w:val="00485F19"/>
    <w:rsid w:val="00485FAF"/>
    <w:rsid w:val="004874C1"/>
    <w:rsid w:val="00487566"/>
    <w:rsid w:val="00490171"/>
    <w:rsid w:val="00490B96"/>
    <w:rsid w:val="004912C3"/>
    <w:rsid w:val="00491AEE"/>
    <w:rsid w:val="0049422B"/>
    <w:rsid w:val="004A29C0"/>
    <w:rsid w:val="004A2FB9"/>
    <w:rsid w:val="004A31A8"/>
    <w:rsid w:val="004A3354"/>
    <w:rsid w:val="004A4C98"/>
    <w:rsid w:val="004A67EA"/>
    <w:rsid w:val="004A6858"/>
    <w:rsid w:val="004A69B0"/>
    <w:rsid w:val="004A7680"/>
    <w:rsid w:val="004B0B50"/>
    <w:rsid w:val="004B2323"/>
    <w:rsid w:val="004B390B"/>
    <w:rsid w:val="004B4F96"/>
    <w:rsid w:val="004B51DA"/>
    <w:rsid w:val="004B6883"/>
    <w:rsid w:val="004C6BAC"/>
    <w:rsid w:val="004C7FB7"/>
    <w:rsid w:val="004D1263"/>
    <w:rsid w:val="004D1CA0"/>
    <w:rsid w:val="004D4DED"/>
    <w:rsid w:val="004D5157"/>
    <w:rsid w:val="004E05FA"/>
    <w:rsid w:val="004E0DE3"/>
    <w:rsid w:val="004E2B4D"/>
    <w:rsid w:val="004E5658"/>
    <w:rsid w:val="004E5F03"/>
    <w:rsid w:val="004E6C0B"/>
    <w:rsid w:val="004F09D2"/>
    <w:rsid w:val="004F205C"/>
    <w:rsid w:val="004F2532"/>
    <w:rsid w:val="004F5816"/>
    <w:rsid w:val="004F6387"/>
    <w:rsid w:val="00500229"/>
    <w:rsid w:val="00500F96"/>
    <w:rsid w:val="00502B8B"/>
    <w:rsid w:val="005049FE"/>
    <w:rsid w:val="00505BAA"/>
    <w:rsid w:val="0050606E"/>
    <w:rsid w:val="00506D1B"/>
    <w:rsid w:val="00507D7F"/>
    <w:rsid w:val="00510C08"/>
    <w:rsid w:val="00511439"/>
    <w:rsid w:val="005132A0"/>
    <w:rsid w:val="0051485B"/>
    <w:rsid w:val="00520A91"/>
    <w:rsid w:val="00521CF3"/>
    <w:rsid w:val="00522435"/>
    <w:rsid w:val="00522CCB"/>
    <w:rsid w:val="00522ECF"/>
    <w:rsid w:val="00523501"/>
    <w:rsid w:val="005268B8"/>
    <w:rsid w:val="00526B23"/>
    <w:rsid w:val="00530667"/>
    <w:rsid w:val="005313E5"/>
    <w:rsid w:val="00531760"/>
    <w:rsid w:val="005331DD"/>
    <w:rsid w:val="005352AA"/>
    <w:rsid w:val="00535540"/>
    <w:rsid w:val="00535B0E"/>
    <w:rsid w:val="00537BB6"/>
    <w:rsid w:val="0054098C"/>
    <w:rsid w:val="0054406C"/>
    <w:rsid w:val="00545BAE"/>
    <w:rsid w:val="00547DC3"/>
    <w:rsid w:val="0055220A"/>
    <w:rsid w:val="0055391B"/>
    <w:rsid w:val="00554016"/>
    <w:rsid w:val="005551FD"/>
    <w:rsid w:val="00555BC8"/>
    <w:rsid w:val="00557B59"/>
    <w:rsid w:val="00557E9E"/>
    <w:rsid w:val="00561E3D"/>
    <w:rsid w:val="0056206F"/>
    <w:rsid w:val="00562117"/>
    <w:rsid w:val="005631BE"/>
    <w:rsid w:val="005636D5"/>
    <w:rsid w:val="00563B30"/>
    <w:rsid w:val="0056784E"/>
    <w:rsid w:val="00572A9F"/>
    <w:rsid w:val="00572B91"/>
    <w:rsid w:val="005747A4"/>
    <w:rsid w:val="00575DDF"/>
    <w:rsid w:val="005775FE"/>
    <w:rsid w:val="00580638"/>
    <w:rsid w:val="005809A0"/>
    <w:rsid w:val="0058334A"/>
    <w:rsid w:val="0058377E"/>
    <w:rsid w:val="005839E8"/>
    <w:rsid w:val="00584367"/>
    <w:rsid w:val="00584F0A"/>
    <w:rsid w:val="00587AEB"/>
    <w:rsid w:val="00587D56"/>
    <w:rsid w:val="0059194C"/>
    <w:rsid w:val="00591B85"/>
    <w:rsid w:val="00593386"/>
    <w:rsid w:val="00593C93"/>
    <w:rsid w:val="0059744F"/>
    <w:rsid w:val="005A161A"/>
    <w:rsid w:val="005A1BF0"/>
    <w:rsid w:val="005A4156"/>
    <w:rsid w:val="005A4B41"/>
    <w:rsid w:val="005B09B7"/>
    <w:rsid w:val="005B17D7"/>
    <w:rsid w:val="005B30ED"/>
    <w:rsid w:val="005B3842"/>
    <w:rsid w:val="005B43E3"/>
    <w:rsid w:val="005B55E0"/>
    <w:rsid w:val="005B695D"/>
    <w:rsid w:val="005B70B9"/>
    <w:rsid w:val="005C1D85"/>
    <w:rsid w:val="005D17A0"/>
    <w:rsid w:val="005D2324"/>
    <w:rsid w:val="005D2804"/>
    <w:rsid w:val="005D352D"/>
    <w:rsid w:val="005D4196"/>
    <w:rsid w:val="005D447B"/>
    <w:rsid w:val="005D4D6C"/>
    <w:rsid w:val="005D7900"/>
    <w:rsid w:val="005E0864"/>
    <w:rsid w:val="005E098C"/>
    <w:rsid w:val="005E1929"/>
    <w:rsid w:val="005E3655"/>
    <w:rsid w:val="005E6E54"/>
    <w:rsid w:val="005E76FB"/>
    <w:rsid w:val="005F0161"/>
    <w:rsid w:val="005F112F"/>
    <w:rsid w:val="005F1188"/>
    <w:rsid w:val="005F20ED"/>
    <w:rsid w:val="005F23C6"/>
    <w:rsid w:val="005F2E1E"/>
    <w:rsid w:val="005F3418"/>
    <w:rsid w:val="005F592C"/>
    <w:rsid w:val="005F5F25"/>
    <w:rsid w:val="005F6406"/>
    <w:rsid w:val="005F700C"/>
    <w:rsid w:val="005F7598"/>
    <w:rsid w:val="006014EB"/>
    <w:rsid w:val="00604A25"/>
    <w:rsid w:val="00605808"/>
    <w:rsid w:val="00610D3F"/>
    <w:rsid w:val="006123B2"/>
    <w:rsid w:val="0061326C"/>
    <w:rsid w:val="0061557F"/>
    <w:rsid w:val="006212B9"/>
    <w:rsid w:val="00621409"/>
    <w:rsid w:val="00624D6D"/>
    <w:rsid w:val="006277BA"/>
    <w:rsid w:val="00627FF3"/>
    <w:rsid w:val="00630EBD"/>
    <w:rsid w:val="00632080"/>
    <w:rsid w:val="00632769"/>
    <w:rsid w:val="006333F9"/>
    <w:rsid w:val="0063356D"/>
    <w:rsid w:val="00633DA2"/>
    <w:rsid w:val="00635583"/>
    <w:rsid w:val="00635A57"/>
    <w:rsid w:val="0063611A"/>
    <w:rsid w:val="0063636E"/>
    <w:rsid w:val="006452AC"/>
    <w:rsid w:val="00647C9D"/>
    <w:rsid w:val="0065003F"/>
    <w:rsid w:val="006511C3"/>
    <w:rsid w:val="00652B1F"/>
    <w:rsid w:val="00652F42"/>
    <w:rsid w:val="00652F96"/>
    <w:rsid w:val="00654241"/>
    <w:rsid w:val="00655113"/>
    <w:rsid w:val="00655D50"/>
    <w:rsid w:val="00655EC9"/>
    <w:rsid w:val="00655F00"/>
    <w:rsid w:val="006562FF"/>
    <w:rsid w:val="00657329"/>
    <w:rsid w:val="00661BB9"/>
    <w:rsid w:val="00661CE2"/>
    <w:rsid w:val="00662453"/>
    <w:rsid w:val="006641E5"/>
    <w:rsid w:val="0066498E"/>
    <w:rsid w:val="00664F2B"/>
    <w:rsid w:val="0066759E"/>
    <w:rsid w:val="006676C8"/>
    <w:rsid w:val="00670075"/>
    <w:rsid w:val="006728CE"/>
    <w:rsid w:val="00672F10"/>
    <w:rsid w:val="006754AD"/>
    <w:rsid w:val="00682611"/>
    <w:rsid w:val="00682BBC"/>
    <w:rsid w:val="0068648B"/>
    <w:rsid w:val="00686538"/>
    <w:rsid w:val="0069032C"/>
    <w:rsid w:val="006907B4"/>
    <w:rsid w:val="0069412F"/>
    <w:rsid w:val="00694963"/>
    <w:rsid w:val="00695F4C"/>
    <w:rsid w:val="006969F0"/>
    <w:rsid w:val="00697DE5"/>
    <w:rsid w:val="006A3182"/>
    <w:rsid w:val="006A5435"/>
    <w:rsid w:val="006A58B9"/>
    <w:rsid w:val="006A5B04"/>
    <w:rsid w:val="006B136B"/>
    <w:rsid w:val="006B266E"/>
    <w:rsid w:val="006B344D"/>
    <w:rsid w:val="006B52B3"/>
    <w:rsid w:val="006B6605"/>
    <w:rsid w:val="006C27A8"/>
    <w:rsid w:val="006C2F8E"/>
    <w:rsid w:val="006C5A8C"/>
    <w:rsid w:val="006C6BB7"/>
    <w:rsid w:val="006C7E5A"/>
    <w:rsid w:val="006D53BE"/>
    <w:rsid w:val="006D6254"/>
    <w:rsid w:val="006E16DC"/>
    <w:rsid w:val="006E250C"/>
    <w:rsid w:val="006E3BCC"/>
    <w:rsid w:val="006E62A2"/>
    <w:rsid w:val="006E68E4"/>
    <w:rsid w:val="006E6A30"/>
    <w:rsid w:val="006E6C8C"/>
    <w:rsid w:val="006F1549"/>
    <w:rsid w:val="006F28BB"/>
    <w:rsid w:val="006F3014"/>
    <w:rsid w:val="006F3F92"/>
    <w:rsid w:val="006F4620"/>
    <w:rsid w:val="006F4DC7"/>
    <w:rsid w:val="006F5C3F"/>
    <w:rsid w:val="006F6629"/>
    <w:rsid w:val="006F685E"/>
    <w:rsid w:val="00705212"/>
    <w:rsid w:val="00705450"/>
    <w:rsid w:val="00706761"/>
    <w:rsid w:val="00710C2C"/>
    <w:rsid w:val="00711D4A"/>
    <w:rsid w:val="0071298F"/>
    <w:rsid w:val="00716888"/>
    <w:rsid w:val="00716A09"/>
    <w:rsid w:val="007208BA"/>
    <w:rsid w:val="0072208C"/>
    <w:rsid w:val="00722AA5"/>
    <w:rsid w:val="007246C5"/>
    <w:rsid w:val="00725ABE"/>
    <w:rsid w:val="00725D4E"/>
    <w:rsid w:val="0073079A"/>
    <w:rsid w:val="00730B67"/>
    <w:rsid w:val="00731CF6"/>
    <w:rsid w:val="00732400"/>
    <w:rsid w:val="00733C78"/>
    <w:rsid w:val="007367BD"/>
    <w:rsid w:val="007401B7"/>
    <w:rsid w:val="007425E6"/>
    <w:rsid w:val="00747232"/>
    <w:rsid w:val="00751E30"/>
    <w:rsid w:val="00751FA3"/>
    <w:rsid w:val="00753C82"/>
    <w:rsid w:val="0075433C"/>
    <w:rsid w:val="00755093"/>
    <w:rsid w:val="0075624E"/>
    <w:rsid w:val="00757430"/>
    <w:rsid w:val="0075772B"/>
    <w:rsid w:val="00760419"/>
    <w:rsid w:val="0076192B"/>
    <w:rsid w:val="00762ED3"/>
    <w:rsid w:val="00763E17"/>
    <w:rsid w:val="007648D3"/>
    <w:rsid w:val="007667BC"/>
    <w:rsid w:val="007674A6"/>
    <w:rsid w:val="00770388"/>
    <w:rsid w:val="00773BF0"/>
    <w:rsid w:val="00773D36"/>
    <w:rsid w:val="00774275"/>
    <w:rsid w:val="00775624"/>
    <w:rsid w:val="007756BA"/>
    <w:rsid w:val="00775CAA"/>
    <w:rsid w:val="007763AF"/>
    <w:rsid w:val="007828DA"/>
    <w:rsid w:val="0078456F"/>
    <w:rsid w:val="0078493B"/>
    <w:rsid w:val="0078527C"/>
    <w:rsid w:val="00786190"/>
    <w:rsid w:val="007876D8"/>
    <w:rsid w:val="00792765"/>
    <w:rsid w:val="00792800"/>
    <w:rsid w:val="00792991"/>
    <w:rsid w:val="00792C84"/>
    <w:rsid w:val="00794600"/>
    <w:rsid w:val="00794E44"/>
    <w:rsid w:val="00795609"/>
    <w:rsid w:val="00796CB6"/>
    <w:rsid w:val="007A0B28"/>
    <w:rsid w:val="007A1BCE"/>
    <w:rsid w:val="007A1F28"/>
    <w:rsid w:val="007A28DE"/>
    <w:rsid w:val="007A2A61"/>
    <w:rsid w:val="007A4BC8"/>
    <w:rsid w:val="007A561A"/>
    <w:rsid w:val="007B3B5D"/>
    <w:rsid w:val="007B5501"/>
    <w:rsid w:val="007B557D"/>
    <w:rsid w:val="007B5EFD"/>
    <w:rsid w:val="007C01E9"/>
    <w:rsid w:val="007C1969"/>
    <w:rsid w:val="007C1D63"/>
    <w:rsid w:val="007C284A"/>
    <w:rsid w:val="007C4A27"/>
    <w:rsid w:val="007C4DF4"/>
    <w:rsid w:val="007C6B15"/>
    <w:rsid w:val="007D0C1A"/>
    <w:rsid w:val="007D21D8"/>
    <w:rsid w:val="007D3639"/>
    <w:rsid w:val="007D4FB9"/>
    <w:rsid w:val="007D52AA"/>
    <w:rsid w:val="007E00A2"/>
    <w:rsid w:val="007E087B"/>
    <w:rsid w:val="007E186E"/>
    <w:rsid w:val="007E1C55"/>
    <w:rsid w:val="007E2EC2"/>
    <w:rsid w:val="007E4953"/>
    <w:rsid w:val="007E542D"/>
    <w:rsid w:val="007E5D05"/>
    <w:rsid w:val="007F00B1"/>
    <w:rsid w:val="007F1E79"/>
    <w:rsid w:val="007F61C3"/>
    <w:rsid w:val="007F6B9D"/>
    <w:rsid w:val="007F71E3"/>
    <w:rsid w:val="007F74F1"/>
    <w:rsid w:val="008011E4"/>
    <w:rsid w:val="00801506"/>
    <w:rsid w:val="0080185B"/>
    <w:rsid w:val="00801D82"/>
    <w:rsid w:val="00804D45"/>
    <w:rsid w:val="0080670A"/>
    <w:rsid w:val="0080676A"/>
    <w:rsid w:val="00806BA1"/>
    <w:rsid w:val="008070D5"/>
    <w:rsid w:val="008073F1"/>
    <w:rsid w:val="00807476"/>
    <w:rsid w:val="008109FF"/>
    <w:rsid w:val="00813735"/>
    <w:rsid w:val="008142C9"/>
    <w:rsid w:val="00814A0B"/>
    <w:rsid w:val="008159EB"/>
    <w:rsid w:val="00817A03"/>
    <w:rsid w:val="00821560"/>
    <w:rsid w:val="00823862"/>
    <w:rsid w:val="008246DC"/>
    <w:rsid w:val="00826353"/>
    <w:rsid w:val="008271F3"/>
    <w:rsid w:val="00831397"/>
    <w:rsid w:val="008339CB"/>
    <w:rsid w:val="0083517C"/>
    <w:rsid w:val="008358BB"/>
    <w:rsid w:val="00835CB8"/>
    <w:rsid w:val="0083632E"/>
    <w:rsid w:val="008400D7"/>
    <w:rsid w:val="00840772"/>
    <w:rsid w:val="00840907"/>
    <w:rsid w:val="0084145C"/>
    <w:rsid w:val="00844501"/>
    <w:rsid w:val="008458C1"/>
    <w:rsid w:val="00845A09"/>
    <w:rsid w:val="008545F7"/>
    <w:rsid w:val="0085541B"/>
    <w:rsid w:val="008573D7"/>
    <w:rsid w:val="00857534"/>
    <w:rsid w:val="008629A7"/>
    <w:rsid w:val="00864B00"/>
    <w:rsid w:val="00866AEB"/>
    <w:rsid w:val="00867828"/>
    <w:rsid w:val="0086793E"/>
    <w:rsid w:val="00871EAA"/>
    <w:rsid w:val="00873DCC"/>
    <w:rsid w:val="00874764"/>
    <w:rsid w:val="00875164"/>
    <w:rsid w:val="00875213"/>
    <w:rsid w:val="0087617A"/>
    <w:rsid w:val="00880224"/>
    <w:rsid w:val="00880CA8"/>
    <w:rsid w:val="008816D2"/>
    <w:rsid w:val="00884F1D"/>
    <w:rsid w:val="0088529F"/>
    <w:rsid w:val="008861F8"/>
    <w:rsid w:val="00886C3B"/>
    <w:rsid w:val="008871E8"/>
    <w:rsid w:val="008873C1"/>
    <w:rsid w:val="008874DE"/>
    <w:rsid w:val="0089356C"/>
    <w:rsid w:val="00895C37"/>
    <w:rsid w:val="008960C5"/>
    <w:rsid w:val="00896463"/>
    <w:rsid w:val="008A16B0"/>
    <w:rsid w:val="008A1C59"/>
    <w:rsid w:val="008A269A"/>
    <w:rsid w:val="008A3CD2"/>
    <w:rsid w:val="008A6A09"/>
    <w:rsid w:val="008B05C1"/>
    <w:rsid w:val="008B158A"/>
    <w:rsid w:val="008B274F"/>
    <w:rsid w:val="008B2BC3"/>
    <w:rsid w:val="008B5156"/>
    <w:rsid w:val="008B5384"/>
    <w:rsid w:val="008B60A4"/>
    <w:rsid w:val="008B61C8"/>
    <w:rsid w:val="008C0BB1"/>
    <w:rsid w:val="008C1F0B"/>
    <w:rsid w:val="008C55D0"/>
    <w:rsid w:val="008C5B13"/>
    <w:rsid w:val="008D1704"/>
    <w:rsid w:val="008D26CB"/>
    <w:rsid w:val="008D3616"/>
    <w:rsid w:val="008D3909"/>
    <w:rsid w:val="008D4617"/>
    <w:rsid w:val="008D537D"/>
    <w:rsid w:val="008D6F23"/>
    <w:rsid w:val="008D7895"/>
    <w:rsid w:val="008D79BA"/>
    <w:rsid w:val="008E02D5"/>
    <w:rsid w:val="008E0F8F"/>
    <w:rsid w:val="008E3DBB"/>
    <w:rsid w:val="008E52DE"/>
    <w:rsid w:val="008E5721"/>
    <w:rsid w:val="008E5F5A"/>
    <w:rsid w:val="008E7EDC"/>
    <w:rsid w:val="008F2804"/>
    <w:rsid w:val="008F28EA"/>
    <w:rsid w:val="008F4166"/>
    <w:rsid w:val="008F5152"/>
    <w:rsid w:val="008F62C2"/>
    <w:rsid w:val="008F6B2D"/>
    <w:rsid w:val="00900DD6"/>
    <w:rsid w:val="00901193"/>
    <w:rsid w:val="00902750"/>
    <w:rsid w:val="009054AD"/>
    <w:rsid w:val="00907B53"/>
    <w:rsid w:val="00907E82"/>
    <w:rsid w:val="0091038F"/>
    <w:rsid w:val="00910FE5"/>
    <w:rsid w:val="009110B9"/>
    <w:rsid w:val="0091170A"/>
    <w:rsid w:val="00912253"/>
    <w:rsid w:val="0091418B"/>
    <w:rsid w:val="009156DE"/>
    <w:rsid w:val="00915DF8"/>
    <w:rsid w:val="009220CB"/>
    <w:rsid w:val="00922512"/>
    <w:rsid w:val="00925447"/>
    <w:rsid w:val="0092665A"/>
    <w:rsid w:val="009278F7"/>
    <w:rsid w:val="009309E7"/>
    <w:rsid w:val="00931504"/>
    <w:rsid w:val="009345C8"/>
    <w:rsid w:val="00935760"/>
    <w:rsid w:val="00935DA1"/>
    <w:rsid w:val="009377A7"/>
    <w:rsid w:val="00940EF3"/>
    <w:rsid w:val="009413A7"/>
    <w:rsid w:val="009417A3"/>
    <w:rsid w:val="00941C5E"/>
    <w:rsid w:val="00941D6F"/>
    <w:rsid w:val="009440AB"/>
    <w:rsid w:val="009440F9"/>
    <w:rsid w:val="009452DB"/>
    <w:rsid w:val="009464B1"/>
    <w:rsid w:val="0095331A"/>
    <w:rsid w:val="00953BEB"/>
    <w:rsid w:val="00954525"/>
    <w:rsid w:val="009564C0"/>
    <w:rsid w:val="009571AE"/>
    <w:rsid w:val="009576F9"/>
    <w:rsid w:val="00961284"/>
    <w:rsid w:val="00961E95"/>
    <w:rsid w:val="00962A13"/>
    <w:rsid w:val="00963C7D"/>
    <w:rsid w:val="00966082"/>
    <w:rsid w:val="0096701E"/>
    <w:rsid w:val="00967258"/>
    <w:rsid w:val="00967DE7"/>
    <w:rsid w:val="00970271"/>
    <w:rsid w:val="0097185C"/>
    <w:rsid w:val="009719B7"/>
    <w:rsid w:val="00972BB3"/>
    <w:rsid w:val="009740FB"/>
    <w:rsid w:val="00974938"/>
    <w:rsid w:val="00975218"/>
    <w:rsid w:val="0097752C"/>
    <w:rsid w:val="00982866"/>
    <w:rsid w:val="009845E6"/>
    <w:rsid w:val="00985418"/>
    <w:rsid w:val="009870E5"/>
    <w:rsid w:val="009928F4"/>
    <w:rsid w:val="00993A61"/>
    <w:rsid w:val="00995B94"/>
    <w:rsid w:val="009967D6"/>
    <w:rsid w:val="009A0968"/>
    <w:rsid w:val="009A1D44"/>
    <w:rsid w:val="009A1DE0"/>
    <w:rsid w:val="009A2AD5"/>
    <w:rsid w:val="009A358B"/>
    <w:rsid w:val="009A3D47"/>
    <w:rsid w:val="009A4825"/>
    <w:rsid w:val="009A4C4B"/>
    <w:rsid w:val="009A6516"/>
    <w:rsid w:val="009B012F"/>
    <w:rsid w:val="009B20CB"/>
    <w:rsid w:val="009B2DB2"/>
    <w:rsid w:val="009B2E64"/>
    <w:rsid w:val="009B2FD8"/>
    <w:rsid w:val="009B3736"/>
    <w:rsid w:val="009B398B"/>
    <w:rsid w:val="009B481F"/>
    <w:rsid w:val="009B4965"/>
    <w:rsid w:val="009B6D77"/>
    <w:rsid w:val="009B7664"/>
    <w:rsid w:val="009C13D8"/>
    <w:rsid w:val="009C2872"/>
    <w:rsid w:val="009C3C4E"/>
    <w:rsid w:val="009C468A"/>
    <w:rsid w:val="009C4EBF"/>
    <w:rsid w:val="009C5095"/>
    <w:rsid w:val="009D1C69"/>
    <w:rsid w:val="009D3A17"/>
    <w:rsid w:val="009D530F"/>
    <w:rsid w:val="009D5A5A"/>
    <w:rsid w:val="009D69BD"/>
    <w:rsid w:val="009E0507"/>
    <w:rsid w:val="009E0EAC"/>
    <w:rsid w:val="009E22A4"/>
    <w:rsid w:val="009E2718"/>
    <w:rsid w:val="009E5097"/>
    <w:rsid w:val="009E5D6E"/>
    <w:rsid w:val="009E728B"/>
    <w:rsid w:val="009F0940"/>
    <w:rsid w:val="009F13AA"/>
    <w:rsid w:val="009F1EED"/>
    <w:rsid w:val="009F2530"/>
    <w:rsid w:val="009F2F3D"/>
    <w:rsid w:val="009F381F"/>
    <w:rsid w:val="009F5B4B"/>
    <w:rsid w:val="009F6594"/>
    <w:rsid w:val="009F7261"/>
    <w:rsid w:val="009F7431"/>
    <w:rsid w:val="00A01232"/>
    <w:rsid w:val="00A013D1"/>
    <w:rsid w:val="00A036CE"/>
    <w:rsid w:val="00A03F7E"/>
    <w:rsid w:val="00A04E99"/>
    <w:rsid w:val="00A06959"/>
    <w:rsid w:val="00A070D8"/>
    <w:rsid w:val="00A07DA4"/>
    <w:rsid w:val="00A1166E"/>
    <w:rsid w:val="00A11A5C"/>
    <w:rsid w:val="00A14685"/>
    <w:rsid w:val="00A213F0"/>
    <w:rsid w:val="00A24480"/>
    <w:rsid w:val="00A247D5"/>
    <w:rsid w:val="00A24CE6"/>
    <w:rsid w:val="00A2603D"/>
    <w:rsid w:val="00A266AF"/>
    <w:rsid w:val="00A27B19"/>
    <w:rsid w:val="00A27FB1"/>
    <w:rsid w:val="00A30205"/>
    <w:rsid w:val="00A31147"/>
    <w:rsid w:val="00A3243D"/>
    <w:rsid w:val="00A33E16"/>
    <w:rsid w:val="00A3501E"/>
    <w:rsid w:val="00A37E3D"/>
    <w:rsid w:val="00A410F6"/>
    <w:rsid w:val="00A42377"/>
    <w:rsid w:val="00A42797"/>
    <w:rsid w:val="00A43896"/>
    <w:rsid w:val="00A43A1A"/>
    <w:rsid w:val="00A456DB"/>
    <w:rsid w:val="00A45B99"/>
    <w:rsid w:val="00A46585"/>
    <w:rsid w:val="00A474CD"/>
    <w:rsid w:val="00A501A2"/>
    <w:rsid w:val="00A509F0"/>
    <w:rsid w:val="00A50DB1"/>
    <w:rsid w:val="00A52774"/>
    <w:rsid w:val="00A5287B"/>
    <w:rsid w:val="00A52942"/>
    <w:rsid w:val="00A52F2A"/>
    <w:rsid w:val="00A55E9D"/>
    <w:rsid w:val="00A60CF8"/>
    <w:rsid w:val="00A63FA7"/>
    <w:rsid w:val="00A641F5"/>
    <w:rsid w:val="00A65981"/>
    <w:rsid w:val="00A667EA"/>
    <w:rsid w:val="00A66933"/>
    <w:rsid w:val="00A671D6"/>
    <w:rsid w:val="00A70567"/>
    <w:rsid w:val="00A74F9F"/>
    <w:rsid w:val="00A76815"/>
    <w:rsid w:val="00A7731E"/>
    <w:rsid w:val="00A77353"/>
    <w:rsid w:val="00A812B0"/>
    <w:rsid w:val="00A8164D"/>
    <w:rsid w:val="00A81DF4"/>
    <w:rsid w:val="00A82463"/>
    <w:rsid w:val="00A86CD3"/>
    <w:rsid w:val="00A87185"/>
    <w:rsid w:val="00A87749"/>
    <w:rsid w:val="00A879D3"/>
    <w:rsid w:val="00A90589"/>
    <w:rsid w:val="00A94FC8"/>
    <w:rsid w:val="00A976CF"/>
    <w:rsid w:val="00AA2C5C"/>
    <w:rsid w:val="00AA3A58"/>
    <w:rsid w:val="00AA5E7F"/>
    <w:rsid w:val="00AA7F75"/>
    <w:rsid w:val="00AB09F5"/>
    <w:rsid w:val="00AB0A79"/>
    <w:rsid w:val="00AB0BBF"/>
    <w:rsid w:val="00AB1484"/>
    <w:rsid w:val="00AB2CC9"/>
    <w:rsid w:val="00AC417D"/>
    <w:rsid w:val="00AC6646"/>
    <w:rsid w:val="00AC7246"/>
    <w:rsid w:val="00AD1A84"/>
    <w:rsid w:val="00AD32EE"/>
    <w:rsid w:val="00AE17A5"/>
    <w:rsid w:val="00AE2D04"/>
    <w:rsid w:val="00AE7257"/>
    <w:rsid w:val="00AE735B"/>
    <w:rsid w:val="00AF1303"/>
    <w:rsid w:val="00AF1B05"/>
    <w:rsid w:val="00AF70FE"/>
    <w:rsid w:val="00AF7A77"/>
    <w:rsid w:val="00B0095E"/>
    <w:rsid w:val="00B0141B"/>
    <w:rsid w:val="00B01AE1"/>
    <w:rsid w:val="00B0222E"/>
    <w:rsid w:val="00B032AF"/>
    <w:rsid w:val="00B0351F"/>
    <w:rsid w:val="00B04A67"/>
    <w:rsid w:val="00B05392"/>
    <w:rsid w:val="00B05BEC"/>
    <w:rsid w:val="00B05E19"/>
    <w:rsid w:val="00B0605C"/>
    <w:rsid w:val="00B07B9C"/>
    <w:rsid w:val="00B07C07"/>
    <w:rsid w:val="00B10F13"/>
    <w:rsid w:val="00B1189D"/>
    <w:rsid w:val="00B129FA"/>
    <w:rsid w:val="00B12E12"/>
    <w:rsid w:val="00B132D4"/>
    <w:rsid w:val="00B13B5F"/>
    <w:rsid w:val="00B14148"/>
    <w:rsid w:val="00B14228"/>
    <w:rsid w:val="00B20C05"/>
    <w:rsid w:val="00B216F5"/>
    <w:rsid w:val="00B2735C"/>
    <w:rsid w:val="00B317F7"/>
    <w:rsid w:val="00B31AF0"/>
    <w:rsid w:val="00B32C69"/>
    <w:rsid w:val="00B37767"/>
    <w:rsid w:val="00B377D4"/>
    <w:rsid w:val="00B402D7"/>
    <w:rsid w:val="00B40F34"/>
    <w:rsid w:val="00B41FBA"/>
    <w:rsid w:val="00B4300A"/>
    <w:rsid w:val="00B431C8"/>
    <w:rsid w:val="00B44468"/>
    <w:rsid w:val="00B472FD"/>
    <w:rsid w:val="00B501AE"/>
    <w:rsid w:val="00B515F6"/>
    <w:rsid w:val="00B52245"/>
    <w:rsid w:val="00B549E2"/>
    <w:rsid w:val="00B55164"/>
    <w:rsid w:val="00B56B08"/>
    <w:rsid w:val="00B60924"/>
    <w:rsid w:val="00B60BB2"/>
    <w:rsid w:val="00B614A5"/>
    <w:rsid w:val="00B62AEC"/>
    <w:rsid w:val="00B641F9"/>
    <w:rsid w:val="00B652CA"/>
    <w:rsid w:val="00B65B33"/>
    <w:rsid w:val="00B66F55"/>
    <w:rsid w:val="00B67446"/>
    <w:rsid w:val="00B677D5"/>
    <w:rsid w:val="00B71DB3"/>
    <w:rsid w:val="00B75BD6"/>
    <w:rsid w:val="00B75DB8"/>
    <w:rsid w:val="00B76778"/>
    <w:rsid w:val="00B77F02"/>
    <w:rsid w:val="00B80FC2"/>
    <w:rsid w:val="00B819DD"/>
    <w:rsid w:val="00B81F26"/>
    <w:rsid w:val="00B8362B"/>
    <w:rsid w:val="00B83A9C"/>
    <w:rsid w:val="00B85F81"/>
    <w:rsid w:val="00B875E3"/>
    <w:rsid w:val="00B91548"/>
    <w:rsid w:val="00B93109"/>
    <w:rsid w:val="00B938EA"/>
    <w:rsid w:val="00B93CAB"/>
    <w:rsid w:val="00B94D2D"/>
    <w:rsid w:val="00BA0552"/>
    <w:rsid w:val="00BA08CA"/>
    <w:rsid w:val="00BA3B4F"/>
    <w:rsid w:val="00BA6344"/>
    <w:rsid w:val="00BA65C7"/>
    <w:rsid w:val="00BB3308"/>
    <w:rsid w:val="00BB64D9"/>
    <w:rsid w:val="00BB6E75"/>
    <w:rsid w:val="00BB75DE"/>
    <w:rsid w:val="00BB7865"/>
    <w:rsid w:val="00BC004D"/>
    <w:rsid w:val="00BC0FCB"/>
    <w:rsid w:val="00BC7345"/>
    <w:rsid w:val="00BD0F1A"/>
    <w:rsid w:val="00BD11D3"/>
    <w:rsid w:val="00BD367E"/>
    <w:rsid w:val="00BD4CA7"/>
    <w:rsid w:val="00BD5545"/>
    <w:rsid w:val="00BE0E26"/>
    <w:rsid w:val="00BE10AA"/>
    <w:rsid w:val="00BE4980"/>
    <w:rsid w:val="00BE4DD0"/>
    <w:rsid w:val="00BE5A5C"/>
    <w:rsid w:val="00BE7B76"/>
    <w:rsid w:val="00BE7BE6"/>
    <w:rsid w:val="00BF00BE"/>
    <w:rsid w:val="00BF2618"/>
    <w:rsid w:val="00BF3651"/>
    <w:rsid w:val="00BF3EE1"/>
    <w:rsid w:val="00BF6B1F"/>
    <w:rsid w:val="00C00867"/>
    <w:rsid w:val="00C01CAE"/>
    <w:rsid w:val="00C03733"/>
    <w:rsid w:val="00C0581D"/>
    <w:rsid w:val="00C065E8"/>
    <w:rsid w:val="00C06A29"/>
    <w:rsid w:val="00C06D13"/>
    <w:rsid w:val="00C0792B"/>
    <w:rsid w:val="00C10D98"/>
    <w:rsid w:val="00C112A8"/>
    <w:rsid w:val="00C12FCA"/>
    <w:rsid w:val="00C15D6D"/>
    <w:rsid w:val="00C16362"/>
    <w:rsid w:val="00C17C0A"/>
    <w:rsid w:val="00C20356"/>
    <w:rsid w:val="00C20CF3"/>
    <w:rsid w:val="00C23F25"/>
    <w:rsid w:val="00C2477B"/>
    <w:rsid w:val="00C27F29"/>
    <w:rsid w:val="00C301BC"/>
    <w:rsid w:val="00C30639"/>
    <w:rsid w:val="00C30C5A"/>
    <w:rsid w:val="00C31D10"/>
    <w:rsid w:val="00C31F17"/>
    <w:rsid w:val="00C32400"/>
    <w:rsid w:val="00C32737"/>
    <w:rsid w:val="00C33961"/>
    <w:rsid w:val="00C343E8"/>
    <w:rsid w:val="00C3482D"/>
    <w:rsid w:val="00C34CC6"/>
    <w:rsid w:val="00C369CC"/>
    <w:rsid w:val="00C40CE8"/>
    <w:rsid w:val="00C4293D"/>
    <w:rsid w:val="00C43D0E"/>
    <w:rsid w:val="00C44D06"/>
    <w:rsid w:val="00C466FA"/>
    <w:rsid w:val="00C52BB0"/>
    <w:rsid w:val="00C557B9"/>
    <w:rsid w:val="00C55BFB"/>
    <w:rsid w:val="00C575B9"/>
    <w:rsid w:val="00C6046C"/>
    <w:rsid w:val="00C62EEF"/>
    <w:rsid w:val="00C72091"/>
    <w:rsid w:val="00C72CEA"/>
    <w:rsid w:val="00C7546F"/>
    <w:rsid w:val="00C75DB0"/>
    <w:rsid w:val="00C76A3D"/>
    <w:rsid w:val="00C76CB2"/>
    <w:rsid w:val="00C77909"/>
    <w:rsid w:val="00C77B63"/>
    <w:rsid w:val="00C80313"/>
    <w:rsid w:val="00C8089C"/>
    <w:rsid w:val="00C81081"/>
    <w:rsid w:val="00C81CBB"/>
    <w:rsid w:val="00C81FED"/>
    <w:rsid w:val="00C833EF"/>
    <w:rsid w:val="00C83751"/>
    <w:rsid w:val="00C837BF"/>
    <w:rsid w:val="00C83968"/>
    <w:rsid w:val="00C858A5"/>
    <w:rsid w:val="00C86C0D"/>
    <w:rsid w:val="00C87472"/>
    <w:rsid w:val="00C91E83"/>
    <w:rsid w:val="00C92E5A"/>
    <w:rsid w:val="00C9303A"/>
    <w:rsid w:val="00C94D2F"/>
    <w:rsid w:val="00C95897"/>
    <w:rsid w:val="00C961AA"/>
    <w:rsid w:val="00C976EF"/>
    <w:rsid w:val="00CA07AF"/>
    <w:rsid w:val="00CA1267"/>
    <w:rsid w:val="00CA13FD"/>
    <w:rsid w:val="00CA19F8"/>
    <w:rsid w:val="00CA2B47"/>
    <w:rsid w:val="00CA2CD3"/>
    <w:rsid w:val="00CA3260"/>
    <w:rsid w:val="00CB0982"/>
    <w:rsid w:val="00CB12A3"/>
    <w:rsid w:val="00CB1C4E"/>
    <w:rsid w:val="00CB33F6"/>
    <w:rsid w:val="00CB38F0"/>
    <w:rsid w:val="00CB3DD7"/>
    <w:rsid w:val="00CB44B6"/>
    <w:rsid w:val="00CB4FE8"/>
    <w:rsid w:val="00CB6D8E"/>
    <w:rsid w:val="00CB7B0E"/>
    <w:rsid w:val="00CC07CA"/>
    <w:rsid w:val="00CC08E7"/>
    <w:rsid w:val="00CC1455"/>
    <w:rsid w:val="00CC1686"/>
    <w:rsid w:val="00CC496C"/>
    <w:rsid w:val="00CC5247"/>
    <w:rsid w:val="00CC5659"/>
    <w:rsid w:val="00CC597C"/>
    <w:rsid w:val="00CD0931"/>
    <w:rsid w:val="00CD197F"/>
    <w:rsid w:val="00CD1E76"/>
    <w:rsid w:val="00CD2CD0"/>
    <w:rsid w:val="00CD3A3B"/>
    <w:rsid w:val="00CD6308"/>
    <w:rsid w:val="00CD7121"/>
    <w:rsid w:val="00CD7E69"/>
    <w:rsid w:val="00CE015B"/>
    <w:rsid w:val="00CE04E5"/>
    <w:rsid w:val="00CE1567"/>
    <w:rsid w:val="00CE50D0"/>
    <w:rsid w:val="00CE5F05"/>
    <w:rsid w:val="00CE75AA"/>
    <w:rsid w:val="00CE78FA"/>
    <w:rsid w:val="00CF17A1"/>
    <w:rsid w:val="00CF2585"/>
    <w:rsid w:val="00CF413A"/>
    <w:rsid w:val="00CF74D3"/>
    <w:rsid w:val="00CF7DF5"/>
    <w:rsid w:val="00D03398"/>
    <w:rsid w:val="00D05212"/>
    <w:rsid w:val="00D07889"/>
    <w:rsid w:val="00D11E8C"/>
    <w:rsid w:val="00D12622"/>
    <w:rsid w:val="00D1276D"/>
    <w:rsid w:val="00D130CC"/>
    <w:rsid w:val="00D13470"/>
    <w:rsid w:val="00D142D6"/>
    <w:rsid w:val="00D153ED"/>
    <w:rsid w:val="00D15FDF"/>
    <w:rsid w:val="00D16A0D"/>
    <w:rsid w:val="00D2180D"/>
    <w:rsid w:val="00D2197D"/>
    <w:rsid w:val="00D224C3"/>
    <w:rsid w:val="00D22B04"/>
    <w:rsid w:val="00D24265"/>
    <w:rsid w:val="00D25521"/>
    <w:rsid w:val="00D33BFB"/>
    <w:rsid w:val="00D34DE5"/>
    <w:rsid w:val="00D35DFF"/>
    <w:rsid w:val="00D37598"/>
    <w:rsid w:val="00D37E5F"/>
    <w:rsid w:val="00D4420A"/>
    <w:rsid w:val="00D44C51"/>
    <w:rsid w:val="00D44F69"/>
    <w:rsid w:val="00D4585B"/>
    <w:rsid w:val="00D510E6"/>
    <w:rsid w:val="00D52175"/>
    <w:rsid w:val="00D54A89"/>
    <w:rsid w:val="00D557FB"/>
    <w:rsid w:val="00D57B5A"/>
    <w:rsid w:val="00D61874"/>
    <w:rsid w:val="00D66C6A"/>
    <w:rsid w:val="00D67C77"/>
    <w:rsid w:val="00D71163"/>
    <w:rsid w:val="00D718A9"/>
    <w:rsid w:val="00D727B6"/>
    <w:rsid w:val="00D73EF3"/>
    <w:rsid w:val="00D77282"/>
    <w:rsid w:val="00D77696"/>
    <w:rsid w:val="00D77C8B"/>
    <w:rsid w:val="00D77F38"/>
    <w:rsid w:val="00D80B1F"/>
    <w:rsid w:val="00D80E90"/>
    <w:rsid w:val="00D8289A"/>
    <w:rsid w:val="00D8327C"/>
    <w:rsid w:val="00D83B06"/>
    <w:rsid w:val="00D8509D"/>
    <w:rsid w:val="00D86779"/>
    <w:rsid w:val="00D86D11"/>
    <w:rsid w:val="00D9122D"/>
    <w:rsid w:val="00D912BD"/>
    <w:rsid w:val="00D9141E"/>
    <w:rsid w:val="00D922B0"/>
    <w:rsid w:val="00D92D53"/>
    <w:rsid w:val="00D94876"/>
    <w:rsid w:val="00D9772C"/>
    <w:rsid w:val="00DA0040"/>
    <w:rsid w:val="00DA2180"/>
    <w:rsid w:val="00DA4DBA"/>
    <w:rsid w:val="00DA6596"/>
    <w:rsid w:val="00DA7F9D"/>
    <w:rsid w:val="00DB237F"/>
    <w:rsid w:val="00DB4D30"/>
    <w:rsid w:val="00DB7B01"/>
    <w:rsid w:val="00DC07F9"/>
    <w:rsid w:val="00DC0D0C"/>
    <w:rsid w:val="00DC17B0"/>
    <w:rsid w:val="00DC244B"/>
    <w:rsid w:val="00DC2943"/>
    <w:rsid w:val="00DC2D13"/>
    <w:rsid w:val="00DC519B"/>
    <w:rsid w:val="00DC55F9"/>
    <w:rsid w:val="00DC68D0"/>
    <w:rsid w:val="00DC6A6C"/>
    <w:rsid w:val="00DD090C"/>
    <w:rsid w:val="00DD182E"/>
    <w:rsid w:val="00DD24C7"/>
    <w:rsid w:val="00DD4209"/>
    <w:rsid w:val="00DD5114"/>
    <w:rsid w:val="00DD6637"/>
    <w:rsid w:val="00DD6D0B"/>
    <w:rsid w:val="00DD7251"/>
    <w:rsid w:val="00DE0479"/>
    <w:rsid w:val="00DE0EFF"/>
    <w:rsid w:val="00DE19E0"/>
    <w:rsid w:val="00DE6F69"/>
    <w:rsid w:val="00DF250A"/>
    <w:rsid w:val="00DF4528"/>
    <w:rsid w:val="00DF4988"/>
    <w:rsid w:val="00DF5518"/>
    <w:rsid w:val="00DF647C"/>
    <w:rsid w:val="00DF7571"/>
    <w:rsid w:val="00E003F5"/>
    <w:rsid w:val="00E03F32"/>
    <w:rsid w:val="00E04979"/>
    <w:rsid w:val="00E078DE"/>
    <w:rsid w:val="00E079DF"/>
    <w:rsid w:val="00E07F07"/>
    <w:rsid w:val="00E10BFE"/>
    <w:rsid w:val="00E145D4"/>
    <w:rsid w:val="00E15A01"/>
    <w:rsid w:val="00E16204"/>
    <w:rsid w:val="00E22264"/>
    <w:rsid w:val="00E24145"/>
    <w:rsid w:val="00E301C3"/>
    <w:rsid w:val="00E30755"/>
    <w:rsid w:val="00E31088"/>
    <w:rsid w:val="00E339AA"/>
    <w:rsid w:val="00E35D20"/>
    <w:rsid w:val="00E37417"/>
    <w:rsid w:val="00E37A26"/>
    <w:rsid w:val="00E411D2"/>
    <w:rsid w:val="00E41454"/>
    <w:rsid w:val="00E41B18"/>
    <w:rsid w:val="00E43254"/>
    <w:rsid w:val="00E440C9"/>
    <w:rsid w:val="00E444D0"/>
    <w:rsid w:val="00E47A68"/>
    <w:rsid w:val="00E50157"/>
    <w:rsid w:val="00E527DA"/>
    <w:rsid w:val="00E52F8F"/>
    <w:rsid w:val="00E5370E"/>
    <w:rsid w:val="00E541CB"/>
    <w:rsid w:val="00E5638A"/>
    <w:rsid w:val="00E57484"/>
    <w:rsid w:val="00E577CC"/>
    <w:rsid w:val="00E57934"/>
    <w:rsid w:val="00E60514"/>
    <w:rsid w:val="00E628E1"/>
    <w:rsid w:val="00E70D89"/>
    <w:rsid w:val="00E73E00"/>
    <w:rsid w:val="00E74545"/>
    <w:rsid w:val="00E74797"/>
    <w:rsid w:val="00E805F1"/>
    <w:rsid w:val="00E81008"/>
    <w:rsid w:val="00E81DCE"/>
    <w:rsid w:val="00E83C43"/>
    <w:rsid w:val="00E83E9D"/>
    <w:rsid w:val="00E91B41"/>
    <w:rsid w:val="00E92F05"/>
    <w:rsid w:val="00E93BEE"/>
    <w:rsid w:val="00E94021"/>
    <w:rsid w:val="00EA0FFF"/>
    <w:rsid w:val="00EA21CE"/>
    <w:rsid w:val="00EA28D1"/>
    <w:rsid w:val="00EA313E"/>
    <w:rsid w:val="00EA4649"/>
    <w:rsid w:val="00EA5C3D"/>
    <w:rsid w:val="00EA69DF"/>
    <w:rsid w:val="00EA6AAA"/>
    <w:rsid w:val="00EB07E3"/>
    <w:rsid w:val="00EB0BA7"/>
    <w:rsid w:val="00EB29A6"/>
    <w:rsid w:val="00EB2EF4"/>
    <w:rsid w:val="00EB5CBD"/>
    <w:rsid w:val="00EB6148"/>
    <w:rsid w:val="00EB6540"/>
    <w:rsid w:val="00EB6F1B"/>
    <w:rsid w:val="00EB7539"/>
    <w:rsid w:val="00EC1104"/>
    <w:rsid w:val="00EC1146"/>
    <w:rsid w:val="00EC2E3B"/>
    <w:rsid w:val="00EC4906"/>
    <w:rsid w:val="00EC6C7D"/>
    <w:rsid w:val="00EC7C1C"/>
    <w:rsid w:val="00ED06CD"/>
    <w:rsid w:val="00ED23F0"/>
    <w:rsid w:val="00ED2EB9"/>
    <w:rsid w:val="00EE0763"/>
    <w:rsid w:val="00EE07F4"/>
    <w:rsid w:val="00EE3682"/>
    <w:rsid w:val="00EE4F26"/>
    <w:rsid w:val="00EE4F9F"/>
    <w:rsid w:val="00EE6086"/>
    <w:rsid w:val="00EE70F9"/>
    <w:rsid w:val="00EE79D0"/>
    <w:rsid w:val="00EF0357"/>
    <w:rsid w:val="00EF1C0E"/>
    <w:rsid w:val="00EF3016"/>
    <w:rsid w:val="00EF4E57"/>
    <w:rsid w:val="00EF57AC"/>
    <w:rsid w:val="00EF617C"/>
    <w:rsid w:val="00F00C5E"/>
    <w:rsid w:val="00F00D83"/>
    <w:rsid w:val="00F02096"/>
    <w:rsid w:val="00F03745"/>
    <w:rsid w:val="00F0427A"/>
    <w:rsid w:val="00F04465"/>
    <w:rsid w:val="00F054AA"/>
    <w:rsid w:val="00F10E76"/>
    <w:rsid w:val="00F112DF"/>
    <w:rsid w:val="00F15768"/>
    <w:rsid w:val="00F16B65"/>
    <w:rsid w:val="00F20C8C"/>
    <w:rsid w:val="00F21ACD"/>
    <w:rsid w:val="00F22018"/>
    <w:rsid w:val="00F23017"/>
    <w:rsid w:val="00F25E08"/>
    <w:rsid w:val="00F263E8"/>
    <w:rsid w:val="00F30A79"/>
    <w:rsid w:val="00F30ABF"/>
    <w:rsid w:val="00F31940"/>
    <w:rsid w:val="00F31F2D"/>
    <w:rsid w:val="00F32C14"/>
    <w:rsid w:val="00F343A8"/>
    <w:rsid w:val="00F360F0"/>
    <w:rsid w:val="00F375F4"/>
    <w:rsid w:val="00F37BF5"/>
    <w:rsid w:val="00F402C1"/>
    <w:rsid w:val="00F426A1"/>
    <w:rsid w:val="00F42D06"/>
    <w:rsid w:val="00F44538"/>
    <w:rsid w:val="00F44727"/>
    <w:rsid w:val="00F45E62"/>
    <w:rsid w:val="00F4728C"/>
    <w:rsid w:val="00F47B51"/>
    <w:rsid w:val="00F47FB7"/>
    <w:rsid w:val="00F51066"/>
    <w:rsid w:val="00F5215C"/>
    <w:rsid w:val="00F5483E"/>
    <w:rsid w:val="00F5484A"/>
    <w:rsid w:val="00F54BE7"/>
    <w:rsid w:val="00F5619E"/>
    <w:rsid w:val="00F57A01"/>
    <w:rsid w:val="00F6318D"/>
    <w:rsid w:val="00F6459A"/>
    <w:rsid w:val="00F657F1"/>
    <w:rsid w:val="00F66B8A"/>
    <w:rsid w:val="00F66DD3"/>
    <w:rsid w:val="00F738A4"/>
    <w:rsid w:val="00F73BD4"/>
    <w:rsid w:val="00F73C71"/>
    <w:rsid w:val="00F74947"/>
    <w:rsid w:val="00F75302"/>
    <w:rsid w:val="00F76DB6"/>
    <w:rsid w:val="00F779A0"/>
    <w:rsid w:val="00F819CF"/>
    <w:rsid w:val="00F8280A"/>
    <w:rsid w:val="00F8360B"/>
    <w:rsid w:val="00F84B8C"/>
    <w:rsid w:val="00F84E46"/>
    <w:rsid w:val="00F84FFF"/>
    <w:rsid w:val="00F85E9A"/>
    <w:rsid w:val="00F86D9E"/>
    <w:rsid w:val="00F872D0"/>
    <w:rsid w:val="00F90386"/>
    <w:rsid w:val="00F92E81"/>
    <w:rsid w:val="00F94FCA"/>
    <w:rsid w:val="00F964D3"/>
    <w:rsid w:val="00F976F5"/>
    <w:rsid w:val="00FA04B1"/>
    <w:rsid w:val="00FA128D"/>
    <w:rsid w:val="00FA2FBA"/>
    <w:rsid w:val="00FA4C8B"/>
    <w:rsid w:val="00FA4DDF"/>
    <w:rsid w:val="00FA6868"/>
    <w:rsid w:val="00FA75A3"/>
    <w:rsid w:val="00FB3A86"/>
    <w:rsid w:val="00FB53FC"/>
    <w:rsid w:val="00FB6D77"/>
    <w:rsid w:val="00FB749E"/>
    <w:rsid w:val="00FB7EBF"/>
    <w:rsid w:val="00FC0021"/>
    <w:rsid w:val="00FC0F4C"/>
    <w:rsid w:val="00FC1055"/>
    <w:rsid w:val="00FC11C9"/>
    <w:rsid w:val="00FC132F"/>
    <w:rsid w:val="00FC1DA6"/>
    <w:rsid w:val="00FC5161"/>
    <w:rsid w:val="00FC7031"/>
    <w:rsid w:val="00FC78C5"/>
    <w:rsid w:val="00FC7FD8"/>
    <w:rsid w:val="00FD0542"/>
    <w:rsid w:val="00FD0E76"/>
    <w:rsid w:val="00FD5D21"/>
    <w:rsid w:val="00FD627E"/>
    <w:rsid w:val="00FD6C8A"/>
    <w:rsid w:val="00FD767D"/>
    <w:rsid w:val="00FD7A89"/>
    <w:rsid w:val="00FE19F9"/>
    <w:rsid w:val="00FE2EEE"/>
    <w:rsid w:val="00FE4A2B"/>
    <w:rsid w:val="00FE58F8"/>
    <w:rsid w:val="00FE5A74"/>
    <w:rsid w:val="00FF079E"/>
    <w:rsid w:val="00FF1E47"/>
    <w:rsid w:val="00FF2ABC"/>
    <w:rsid w:val="00FF398B"/>
    <w:rsid w:val="00FF40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3"/>
    <o:shapelayout v:ext="edit">
      <o:idmap v:ext="edit" data="1"/>
    </o:shapelayout>
  </w:shapeDefaults>
  <w:decimalSymbol w:val="."/>
  <w:listSeparator w:val=","/>
  <w14:docId w14:val="5461E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419280">
      <w:bodyDiv w:val="1"/>
      <w:marLeft w:val="0"/>
      <w:marRight w:val="0"/>
      <w:marTop w:val="0"/>
      <w:marBottom w:val="0"/>
      <w:divBdr>
        <w:top w:val="none" w:sz="0" w:space="0" w:color="auto"/>
        <w:left w:val="none" w:sz="0" w:space="0" w:color="auto"/>
        <w:bottom w:val="none" w:sz="0" w:space="0" w:color="auto"/>
        <w:right w:val="none" w:sz="0" w:space="0" w:color="auto"/>
      </w:divBdr>
    </w:div>
    <w:div w:id="428237366">
      <w:bodyDiv w:val="1"/>
      <w:marLeft w:val="0"/>
      <w:marRight w:val="0"/>
      <w:marTop w:val="0"/>
      <w:marBottom w:val="0"/>
      <w:divBdr>
        <w:top w:val="none" w:sz="0" w:space="0" w:color="auto"/>
        <w:left w:val="none" w:sz="0" w:space="0" w:color="auto"/>
        <w:bottom w:val="none" w:sz="0" w:space="0" w:color="auto"/>
        <w:right w:val="none" w:sz="0" w:space="0" w:color="auto"/>
      </w:divBdr>
    </w:div>
    <w:div w:id="950018601">
      <w:bodyDiv w:val="1"/>
      <w:marLeft w:val="0"/>
      <w:marRight w:val="0"/>
      <w:marTop w:val="0"/>
      <w:marBottom w:val="0"/>
      <w:divBdr>
        <w:top w:val="none" w:sz="0" w:space="0" w:color="auto"/>
        <w:left w:val="none" w:sz="0" w:space="0" w:color="auto"/>
        <w:bottom w:val="none" w:sz="0" w:space="0" w:color="auto"/>
        <w:right w:val="none" w:sz="0" w:space="0" w:color="auto"/>
      </w:divBdr>
    </w:div>
    <w:div w:id="1373994669">
      <w:bodyDiv w:val="1"/>
      <w:marLeft w:val="30"/>
      <w:marRight w:val="30"/>
      <w:marTop w:val="0"/>
      <w:marBottom w:val="0"/>
      <w:divBdr>
        <w:top w:val="none" w:sz="0" w:space="0" w:color="auto"/>
        <w:left w:val="none" w:sz="0" w:space="0" w:color="auto"/>
        <w:bottom w:val="none" w:sz="0" w:space="0" w:color="auto"/>
        <w:right w:val="none" w:sz="0" w:space="0" w:color="auto"/>
      </w:divBdr>
      <w:divsChild>
        <w:div w:id="1899440950">
          <w:marLeft w:val="0"/>
          <w:marRight w:val="0"/>
          <w:marTop w:val="0"/>
          <w:marBottom w:val="0"/>
          <w:divBdr>
            <w:top w:val="none" w:sz="0" w:space="0" w:color="auto"/>
            <w:left w:val="none" w:sz="0" w:space="0" w:color="auto"/>
            <w:bottom w:val="none" w:sz="0" w:space="0" w:color="auto"/>
            <w:right w:val="none" w:sz="0" w:space="0" w:color="auto"/>
          </w:divBdr>
          <w:divsChild>
            <w:div w:id="252402143">
              <w:marLeft w:val="0"/>
              <w:marRight w:val="0"/>
              <w:marTop w:val="0"/>
              <w:marBottom w:val="0"/>
              <w:divBdr>
                <w:top w:val="none" w:sz="0" w:space="0" w:color="auto"/>
                <w:left w:val="none" w:sz="0" w:space="0" w:color="auto"/>
                <w:bottom w:val="none" w:sz="0" w:space="0" w:color="auto"/>
                <w:right w:val="none" w:sz="0" w:space="0" w:color="auto"/>
              </w:divBdr>
              <w:divsChild>
                <w:div w:id="206454328">
                  <w:marLeft w:val="180"/>
                  <w:marRight w:val="0"/>
                  <w:marTop w:val="0"/>
                  <w:marBottom w:val="0"/>
                  <w:divBdr>
                    <w:top w:val="none" w:sz="0" w:space="0" w:color="auto"/>
                    <w:left w:val="none" w:sz="0" w:space="0" w:color="auto"/>
                    <w:bottom w:val="none" w:sz="0" w:space="0" w:color="auto"/>
                    <w:right w:val="none" w:sz="0" w:space="0" w:color="auto"/>
                  </w:divBdr>
                  <w:divsChild>
                    <w:div w:id="8409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6378">
      <w:bodyDiv w:val="1"/>
      <w:marLeft w:val="0"/>
      <w:marRight w:val="0"/>
      <w:marTop w:val="0"/>
      <w:marBottom w:val="0"/>
      <w:divBdr>
        <w:top w:val="none" w:sz="0" w:space="0" w:color="auto"/>
        <w:left w:val="none" w:sz="0" w:space="0" w:color="auto"/>
        <w:bottom w:val="none" w:sz="0" w:space="0" w:color="auto"/>
        <w:right w:val="none" w:sz="0" w:space="0" w:color="auto"/>
      </w:divBdr>
    </w:div>
    <w:div w:id="1759717404">
      <w:bodyDiv w:val="1"/>
      <w:marLeft w:val="0"/>
      <w:marRight w:val="0"/>
      <w:marTop w:val="0"/>
      <w:marBottom w:val="0"/>
      <w:divBdr>
        <w:top w:val="none" w:sz="0" w:space="0" w:color="auto"/>
        <w:left w:val="none" w:sz="0" w:space="0" w:color="auto"/>
        <w:bottom w:val="none" w:sz="0" w:space="0" w:color="auto"/>
        <w:right w:val="none" w:sz="0" w:space="0" w:color="auto"/>
      </w:divBdr>
    </w:div>
    <w:div w:id="178187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oleObject" Target="embeddings/Microsoft_Visio_2003-2010_Drawing65656565.vsd"/><Relationship Id="rId143" Type="http://schemas.openxmlformats.org/officeDocument/2006/relationships/image" Target="media/image67.emf"/><Relationship Id="rId144" Type="http://schemas.openxmlformats.org/officeDocument/2006/relationships/oleObject" Target="embeddings/Microsoft_Visio_2003-2010_Drawing66666666.vsd"/><Relationship Id="rId145" Type="http://schemas.openxmlformats.org/officeDocument/2006/relationships/image" Target="media/image68.emf"/><Relationship Id="rId146" Type="http://schemas.openxmlformats.org/officeDocument/2006/relationships/oleObject" Target="embeddings/Microsoft_Visio_2003-2010_Drawing67676767.vsd"/><Relationship Id="rId147" Type="http://schemas.openxmlformats.org/officeDocument/2006/relationships/image" Target="media/image69.emf"/><Relationship Id="rId148" Type="http://schemas.openxmlformats.org/officeDocument/2006/relationships/oleObject" Target="embeddings/Microsoft_Visio_2003-2010_Drawing68686868.vsd"/><Relationship Id="rId149" Type="http://schemas.openxmlformats.org/officeDocument/2006/relationships/image" Target="media/image70.emf"/><Relationship Id="rId180" Type="http://schemas.openxmlformats.org/officeDocument/2006/relationships/header" Target="header2.xml"/><Relationship Id="rId181" Type="http://schemas.openxmlformats.org/officeDocument/2006/relationships/fontTable" Target="fontTable.xml"/><Relationship Id="rId182" Type="http://schemas.openxmlformats.org/officeDocument/2006/relationships/theme" Target="theme/theme1.xml"/><Relationship Id="rId40" Type="http://schemas.openxmlformats.org/officeDocument/2006/relationships/image" Target="media/image15.emf"/><Relationship Id="rId41" Type="http://schemas.openxmlformats.org/officeDocument/2006/relationships/oleObject" Target="embeddings/Microsoft_Visio_2003-2010_Drawing15151515.vsd"/><Relationship Id="rId42" Type="http://schemas.openxmlformats.org/officeDocument/2006/relationships/image" Target="media/image16.emf"/><Relationship Id="rId43" Type="http://schemas.openxmlformats.org/officeDocument/2006/relationships/oleObject" Target="embeddings/Microsoft_Visio_2003-2010_Drawing16161616.vsd"/><Relationship Id="rId44" Type="http://schemas.openxmlformats.org/officeDocument/2006/relationships/image" Target="media/image17.emf"/><Relationship Id="rId45" Type="http://schemas.openxmlformats.org/officeDocument/2006/relationships/oleObject" Target="embeddings/Microsoft_Visio_2003-2010_Drawing17171717.vsd"/><Relationship Id="rId46" Type="http://schemas.openxmlformats.org/officeDocument/2006/relationships/image" Target="media/image18.emf"/><Relationship Id="rId47" Type="http://schemas.openxmlformats.org/officeDocument/2006/relationships/oleObject" Target="embeddings/Microsoft_Visio_2003-2010_Drawing18181818.vsd"/><Relationship Id="rId48" Type="http://schemas.openxmlformats.org/officeDocument/2006/relationships/image" Target="media/image19.emf"/><Relationship Id="rId49" Type="http://schemas.openxmlformats.org/officeDocument/2006/relationships/oleObject" Target="embeddings/Microsoft_Visio_2003-2010_Drawing19191919.vsd"/><Relationship Id="rId183" Type="http://schemas.microsoft.com/office/2011/relationships/commentsExtended" Target="commentsExtended.xml"/><Relationship Id="rId80" Type="http://schemas.openxmlformats.org/officeDocument/2006/relationships/image" Target="media/image35.emf"/><Relationship Id="rId81" Type="http://schemas.openxmlformats.org/officeDocument/2006/relationships/oleObject" Target="embeddings/Microsoft_Visio_2003-2010_Drawing35353535.vsd"/><Relationship Id="rId82" Type="http://schemas.openxmlformats.org/officeDocument/2006/relationships/image" Target="media/image36.emf"/><Relationship Id="rId83" Type="http://schemas.openxmlformats.org/officeDocument/2006/relationships/oleObject" Target="embeddings/Microsoft_Visio_2003-2010_Drawing36363636.vsd"/><Relationship Id="rId84" Type="http://schemas.openxmlformats.org/officeDocument/2006/relationships/image" Target="media/image37.emf"/><Relationship Id="rId85" Type="http://schemas.openxmlformats.org/officeDocument/2006/relationships/oleObject" Target="embeddings/Microsoft_Visio_2003-2010_Drawing37373737.vsd"/><Relationship Id="rId86" Type="http://schemas.openxmlformats.org/officeDocument/2006/relationships/image" Target="media/image38.emf"/><Relationship Id="rId87" Type="http://schemas.openxmlformats.org/officeDocument/2006/relationships/oleObject" Target="embeddings/Microsoft_Visio_2003-2010_Drawing38383838.vsd"/><Relationship Id="rId88" Type="http://schemas.openxmlformats.org/officeDocument/2006/relationships/image" Target="media/image39.emf"/><Relationship Id="rId89" Type="http://schemas.openxmlformats.org/officeDocument/2006/relationships/oleObject" Target="embeddings/Microsoft_Visio_2003-2010_Drawing39393939.vsd"/><Relationship Id="rId110" Type="http://schemas.openxmlformats.org/officeDocument/2006/relationships/image" Target="media/image50.emf"/><Relationship Id="rId111" Type="http://schemas.openxmlformats.org/officeDocument/2006/relationships/oleObject" Target="embeddings/Microsoft_Visio_2003-2010_Drawing50505050.vsd"/><Relationship Id="rId112" Type="http://schemas.openxmlformats.org/officeDocument/2006/relationships/image" Target="media/image51.emf"/><Relationship Id="rId113" Type="http://schemas.openxmlformats.org/officeDocument/2006/relationships/oleObject" Target="embeddings/Microsoft_Visio_2003-2010_Drawing51515151.vsd"/><Relationship Id="rId114" Type="http://schemas.openxmlformats.org/officeDocument/2006/relationships/image" Target="media/image52.emf"/><Relationship Id="rId115" Type="http://schemas.openxmlformats.org/officeDocument/2006/relationships/oleObject" Target="embeddings/Microsoft_Visio_2003-2010_Drawing52525252.vsd"/><Relationship Id="rId116" Type="http://schemas.openxmlformats.org/officeDocument/2006/relationships/image" Target="media/image53.emf"/><Relationship Id="rId117" Type="http://schemas.openxmlformats.org/officeDocument/2006/relationships/oleObject" Target="embeddings/Microsoft_Visio_2003-2010_Drawing53535353.vsd"/><Relationship Id="rId118" Type="http://schemas.openxmlformats.org/officeDocument/2006/relationships/image" Target="media/image54.emf"/><Relationship Id="rId119" Type="http://schemas.openxmlformats.org/officeDocument/2006/relationships/oleObject" Target="embeddings/Microsoft_Visio_2003-2010_Drawing54545454.vsd"/><Relationship Id="rId150" Type="http://schemas.openxmlformats.org/officeDocument/2006/relationships/oleObject" Target="embeddings/Microsoft_Visio_2003-2010_Drawing69696969.vsd"/><Relationship Id="rId151" Type="http://schemas.openxmlformats.org/officeDocument/2006/relationships/image" Target="media/image71.emf"/><Relationship Id="rId152" Type="http://schemas.openxmlformats.org/officeDocument/2006/relationships/oleObject" Target="embeddings/Microsoft_Visio_2003-2010_Drawing70707070.vsd"/><Relationship Id="rId10" Type="http://schemas.openxmlformats.org/officeDocument/2006/relationships/image" Target="media/image1.emf"/><Relationship Id="rId11" Type="http://schemas.openxmlformats.org/officeDocument/2006/relationships/oleObject" Target="embeddings/Microsoft_Visio_2003-2010_Drawing1111.vsd"/><Relationship Id="rId12" Type="http://schemas.openxmlformats.org/officeDocument/2006/relationships/image" Target="media/image2.emf"/><Relationship Id="rId13" Type="http://schemas.openxmlformats.org/officeDocument/2006/relationships/oleObject" Target="embeddings/Microsoft_Visio_2003-2010_Drawing2222.vsd"/><Relationship Id="rId14" Type="http://schemas.openxmlformats.org/officeDocument/2006/relationships/image" Target="media/image3.emf"/><Relationship Id="rId15" Type="http://schemas.openxmlformats.org/officeDocument/2006/relationships/oleObject" Target="embeddings/Microsoft_Visio_2003-2010_Drawing3333.vsd"/><Relationship Id="rId16" Type="http://schemas.openxmlformats.org/officeDocument/2006/relationships/image" Target="media/image4.emf"/><Relationship Id="rId17" Type="http://schemas.openxmlformats.org/officeDocument/2006/relationships/oleObject" Target="embeddings/Microsoft_Visio_2003-2010_Drawing4444.vsd"/><Relationship Id="rId18" Type="http://schemas.openxmlformats.org/officeDocument/2006/relationships/image" Target="media/image5.emf"/><Relationship Id="rId19" Type="http://schemas.openxmlformats.org/officeDocument/2006/relationships/oleObject" Target="embeddings/Microsoft_Visio_2003-2010_Drawing5555.vsd"/><Relationship Id="rId153" Type="http://schemas.openxmlformats.org/officeDocument/2006/relationships/image" Target="media/image72.emf"/><Relationship Id="rId154" Type="http://schemas.openxmlformats.org/officeDocument/2006/relationships/oleObject" Target="embeddings/Microsoft_Visio_2003-2010_Drawing71717171.vsd"/><Relationship Id="rId155" Type="http://schemas.openxmlformats.org/officeDocument/2006/relationships/image" Target="media/image73.emf"/><Relationship Id="rId156" Type="http://schemas.openxmlformats.org/officeDocument/2006/relationships/oleObject" Target="embeddings/Microsoft_Visio_2003-2010_Drawing72727272.vsd"/><Relationship Id="rId157" Type="http://schemas.openxmlformats.org/officeDocument/2006/relationships/image" Target="media/image74.emf"/><Relationship Id="rId158" Type="http://schemas.openxmlformats.org/officeDocument/2006/relationships/oleObject" Target="embeddings/Microsoft_Visio_2003-2010_Drawing73737373.vsd"/><Relationship Id="rId159" Type="http://schemas.openxmlformats.org/officeDocument/2006/relationships/image" Target="media/image75.emf"/><Relationship Id="rId50" Type="http://schemas.openxmlformats.org/officeDocument/2006/relationships/image" Target="media/image20.emf"/><Relationship Id="rId51" Type="http://schemas.openxmlformats.org/officeDocument/2006/relationships/oleObject" Target="embeddings/Microsoft_Visio_2003-2010_Drawing20202020.vsd"/><Relationship Id="rId52" Type="http://schemas.openxmlformats.org/officeDocument/2006/relationships/image" Target="media/image21.emf"/><Relationship Id="rId53" Type="http://schemas.openxmlformats.org/officeDocument/2006/relationships/oleObject" Target="embeddings/Microsoft_Visio_2003-2010_Drawing21212121.vsd"/><Relationship Id="rId54" Type="http://schemas.openxmlformats.org/officeDocument/2006/relationships/image" Target="media/image22.emf"/><Relationship Id="rId55" Type="http://schemas.openxmlformats.org/officeDocument/2006/relationships/oleObject" Target="embeddings/Microsoft_Visio_2003-2010_Drawing22222222.vsd"/><Relationship Id="rId56" Type="http://schemas.openxmlformats.org/officeDocument/2006/relationships/image" Target="media/image23.emf"/><Relationship Id="rId57" Type="http://schemas.openxmlformats.org/officeDocument/2006/relationships/oleObject" Target="embeddings/Microsoft_Visio_2003-2010_Drawing23232323.vsd"/><Relationship Id="rId58" Type="http://schemas.openxmlformats.org/officeDocument/2006/relationships/image" Target="media/image24.emf"/><Relationship Id="rId59" Type="http://schemas.openxmlformats.org/officeDocument/2006/relationships/oleObject" Target="embeddings/Microsoft_Visio_2003-2010_Drawing24242424.vsd"/><Relationship Id="rId90" Type="http://schemas.openxmlformats.org/officeDocument/2006/relationships/image" Target="media/image40.emf"/><Relationship Id="rId91" Type="http://schemas.openxmlformats.org/officeDocument/2006/relationships/oleObject" Target="embeddings/Microsoft_Visio_2003-2010_Drawing40404040.vsd"/><Relationship Id="rId92" Type="http://schemas.openxmlformats.org/officeDocument/2006/relationships/image" Target="media/image41.emf"/><Relationship Id="rId93" Type="http://schemas.openxmlformats.org/officeDocument/2006/relationships/oleObject" Target="embeddings/Microsoft_Visio_2003-2010_Drawing41414141.vsd"/><Relationship Id="rId94" Type="http://schemas.openxmlformats.org/officeDocument/2006/relationships/image" Target="media/image42.emf"/><Relationship Id="rId95" Type="http://schemas.openxmlformats.org/officeDocument/2006/relationships/oleObject" Target="embeddings/Microsoft_Visio_2003-2010_Drawing42424242.vsd"/><Relationship Id="rId96" Type="http://schemas.openxmlformats.org/officeDocument/2006/relationships/image" Target="media/image43.emf"/><Relationship Id="rId97" Type="http://schemas.openxmlformats.org/officeDocument/2006/relationships/oleObject" Target="embeddings/Microsoft_Visio_2003-2010_Drawing43434343.vsd"/><Relationship Id="rId98" Type="http://schemas.openxmlformats.org/officeDocument/2006/relationships/image" Target="media/image44.emf"/><Relationship Id="rId99" Type="http://schemas.openxmlformats.org/officeDocument/2006/relationships/oleObject" Target="embeddings/Microsoft_Visio_2003-2010_Drawing44444444.vsd"/><Relationship Id="rId120" Type="http://schemas.openxmlformats.org/officeDocument/2006/relationships/image" Target="media/image55.emf"/><Relationship Id="rId121" Type="http://schemas.openxmlformats.org/officeDocument/2006/relationships/oleObject" Target="embeddings/Microsoft_Visio_2003-2010_Drawing55555555.vsd"/><Relationship Id="rId122" Type="http://schemas.openxmlformats.org/officeDocument/2006/relationships/image" Target="media/image56.emf"/><Relationship Id="rId123" Type="http://schemas.openxmlformats.org/officeDocument/2006/relationships/oleObject" Target="embeddings/Microsoft_Visio_2003-2010_Drawing56565656.vsd"/><Relationship Id="rId124" Type="http://schemas.openxmlformats.org/officeDocument/2006/relationships/image" Target="media/image57.emf"/><Relationship Id="rId125" Type="http://schemas.openxmlformats.org/officeDocument/2006/relationships/oleObject" Target="embeddings/Microsoft_Visio_2003-2010_Drawing57575757.vsd"/><Relationship Id="rId126" Type="http://schemas.openxmlformats.org/officeDocument/2006/relationships/image" Target="media/image58.emf"/><Relationship Id="rId127" Type="http://schemas.openxmlformats.org/officeDocument/2006/relationships/oleObject" Target="embeddings/Microsoft_Visio_2003-2010_Drawing58585858.vsd"/><Relationship Id="rId128" Type="http://schemas.openxmlformats.org/officeDocument/2006/relationships/image" Target="media/image59.emf"/><Relationship Id="rId129" Type="http://schemas.openxmlformats.org/officeDocument/2006/relationships/oleObject" Target="embeddings/Microsoft_Visio_2003-2010_Drawing59595959.vsd"/><Relationship Id="rId160" Type="http://schemas.openxmlformats.org/officeDocument/2006/relationships/oleObject" Target="embeddings/Microsoft_Visio_2003-2010_Drawing74747474.vsd"/><Relationship Id="rId161" Type="http://schemas.openxmlformats.org/officeDocument/2006/relationships/image" Target="media/image76.emf"/><Relationship Id="rId162" Type="http://schemas.openxmlformats.org/officeDocument/2006/relationships/oleObject" Target="embeddings/Microsoft_Visio_2003-2010_Drawing75757575.vsd"/><Relationship Id="rId20" Type="http://schemas.openxmlformats.org/officeDocument/2006/relationships/image" Target="media/image6.emf"/><Relationship Id="rId21" Type="http://schemas.openxmlformats.org/officeDocument/2006/relationships/oleObject" Target="embeddings/Microsoft_Visio_2003-2010_Drawing6666.vsd"/><Relationship Id="rId22" Type="http://schemas.openxmlformats.org/officeDocument/2006/relationships/image" Target="media/image7.emf"/><Relationship Id="rId23" Type="http://schemas.openxmlformats.org/officeDocument/2006/relationships/oleObject" Target="embeddings/Microsoft_Visio_2003-2010_Drawing7777.vsd"/><Relationship Id="rId24" Type="http://schemas.openxmlformats.org/officeDocument/2006/relationships/image" Target="media/image8.emf"/><Relationship Id="rId25" Type="http://schemas.openxmlformats.org/officeDocument/2006/relationships/oleObject" Target="embeddings/Microsoft_Visio_2003-2010_Drawing8888.vsd"/><Relationship Id="rId26" Type="http://schemas.openxmlformats.org/officeDocument/2006/relationships/image" Target="media/image9.emf"/><Relationship Id="rId27" Type="http://schemas.openxmlformats.org/officeDocument/2006/relationships/oleObject" Target="embeddings/Microsoft_Visio_2003-2010_Drawing9999.vsd"/><Relationship Id="rId28" Type="http://schemas.openxmlformats.org/officeDocument/2006/relationships/comments" Target="comments.xml"/><Relationship Id="rId29" Type="http://schemas.openxmlformats.org/officeDocument/2006/relationships/hyperlink" Target="http://msdn.microsoft.com/en-us/library/windows/desktop/aa379571(v=vs.85).aspx" TargetMode="External"/><Relationship Id="rId163" Type="http://schemas.openxmlformats.org/officeDocument/2006/relationships/image" Target="media/image77.emf"/><Relationship Id="rId164" Type="http://schemas.openxmlformats.org/officeDocument/2006/relationships/oleObject" Target="embeddings/Microsoft_Visio_2003-2010_Drawing76767676.vsd"/><Relationship Id="rId165" Type="http://schemas.openxmlformats.org/officeDocument/2006/relationships/image" Target="media/image78.emf"/><Relationship Id="rId166" Type="http://schemas.openxmlformats.org/officeDocument/2006/relationships/oleObject" Target="embeddings/Microsoft_Visio_2003-2010_Drawing77777777.vsd"/><Relationship Id="rId167" Type="http://schemas.openxmlformats.org/officeDocument/2006/relationships/image" Target="media/image79.emf"/><Relationship Id="rId168" Type="http://schemas.openxmlformats.org/officeDocument/2006/relationships/oleObject" Target="embeddings/Microsoft_Visio_2003-2010_Drawing78787878.vsd"/><Relationship Id="rId169" Type="http://schemas.openxmlformats.org/officeDocument/2006/relationships/image" Target="media/image80.emf"/><Relationship Id="rId60" Type="http://schemas.openxmlformats.org/officeDocument/2006/relationships/image" Target="media/image25.emf"/><Relationship Id="rId61" Type="http://schemas.openxmlformats.org/officeDocument/2006/relationships/oleObject" Target="embeddings/Microsoft_Visio_2003-2010_Drawing25252525.vsd"/><Relationship Id="rId62" Type="http://schemas.openxmlformats.org/officeDocument/2006/relationships/image" Target="media/image26.emf"/><Relationship Id="rId63" Type="http://schemas.openxmlformats.org/officeDocument/2006/relationships/oleObject" Target="embeddings/Microsoft_Visio_2003-2010_Drawing26262626.vsd"/><Relationship Id="rId64" Type="http://schemas.openxmlformats.org/officeDocument/2006/relationships/image" Target="media/image27.emf"/><Relationship Id="rId65" Type="http://schemas.openxmlformats.org/officeDocument/2006/relationships/oleObject" Target="embeddings/Microsoft_Visio_2003-2010_Drawing27272727.vsd"/><Relationship Id="rId66" Type="http://schemas.openxmlformats.org/officeDocument/2006/relationships/image" Target="media/image28.emf"/><Relationship Id="rId67" Type="http://schemas.openxmlformats.org/officeDocument/2006/relationships/oleObject" Target="embeddings/Microsoft_Visio_2003-2010_Drawing28282828.vsd"/><Relationship Id="rId68" Type="http://schemas.openxmlformats.org/officeDocument/2006/relationships/image" Target="media/image29.emf"/><Relationship Id="rId69" Type="http://schemas.openxmlformats.org/officeDocument/2006/relationships/oleObject" Target="embeddings/Microsoft_Visio_2003-2010_Drawing29292929.vsd"/><Relationship Id="rId130" Type="http://schemas.openxmlformats.org/officeDocument/2006/relationships/image" Target="media/image60.emf"/><Relationship Id="rId131" Type="http://schemas.openxmlformats.org/officeDocument/2006/relationships/oleObject" Target="embeddings/Microsoft_Visio_2003-2010_Drawing60606060.vsd"/><Relationship Id="rId132" Type="http://schemas.openxmlformats.org/officeDocument/2006/relationships/image" Target="media/image61.emf"/><Relationship Id="rId133" Type="http://schemas.openxmlformats.org/officeDocument/2006/relationships/oleObject" Target="embeddings/Microsoft_Visio_2003-2010_Drawing61616161.vsd"/><Relationship Id="rId134" Type="http://schemas.openxmlformats.org/officeDocument/2006/relationships/image" Target="media/image62.emf"/><Relationship Id="rId135" Type="http://schemas.openxmlformats.org/officeDocument/2006/relationships/oleObject" Target="embeddings/Microsoft_Visio_2003-2010_Drawing62626262.vsd"/><Relationship Id="rId136" Type="http://schemas.openxmlformats.org/officeDocument/2006/relationships/image" Target="media/image63.emf"/><Relationship Id="rId137" Type="http://schemas.openxmlformats.org/officeDocument/2006/relationships/oleObject" Target="embeddings/Microsoft_Visio_2003-2010_Drawing63636363.vsd"/><Relationship Id="rId138" Type="http://schemas.openxmlformats.org/officeDocument/2006/relationships/image" Target="media/image64.emf"/><Relationship Id="rId139" Type="http://schemas.openxmlformats.org/officeDocument/2006/relationships/image" Target="media/image65.emf"/><Relationship Id="rId170" Type="http://schemas.openxmlformats.org/officeDocument/2006/relationships/oleObject" Target="embeddings/Microsoft_Visio_2003-2010_Drawing79797979.vsd"/><Relationship Id="rId171" Type="http://schemas.openxmlformats.org/officeDocument/2006/relationships/image" Target="media/image81.emf"/><Relationship Id="rId172" Type="http://schemas.openxmlformats.org/officeDocument/2006/relationships/oleObject" Target="embeddings/Microsoft_Visio_2003-2010_Drawing80808080.vsd"/><Relationship Id="rId30" Type="http://schemas.openxmlformats.org/officeDocument/2006/relationships/image" Target="media/image10.emf"/><Relationship Id="rId31" Type="http://schemas.openxmlformats.org/officeDocument/2006/relationships/oleObject" Target="embeddings/Microsoft_Visio_2003-2010_Drawing10101010.vsd"/><Relationship Id="rId32" Type="http://schemas.openxmlformats.org/officeDocument/2006/relationships/image" Target="media/image11.emf"/><Relationship Id="rId33" Type="http://schemas.openxmlformats.org/officeDocument/2006/relationships/oleObject" Target="embeddings/Microsoft_Visio_2003-2010_Drawing11111111.vsd"/><Relationship Id="rId34" Type="http://schemas.openxmlformats.org/officeDocument/2006/relationships/image" Target="media/image12.emf"/><Relationship Id="rId35" Type="http://schemas.openxmlformats.org/officeDocument/2006/relationships/oleObject" Target="embeddings/Microsoft_Visio_2003-2010_Drawing12121212.vsd"/><Relationship Id="rId36" Type="http://schemas.openxmlformats.org/officeDocument/2006/relationships/image" Target="media/image13.emf"/><Relationship Id="rId37" Type="http://schemas.openxmlformats.org/officeDocument/2006/relationships/oleObject" Target="embeddings/Microsoft_Visio_2003-2010_Drawing13131313.vsd"/><Relationship Id="rId38" Type="http://schemas.openxmlformats.org/officeDocument/2006/relationships/image" Target="media/image14.emf"/><Relationship Id="rId39" Type="http://schemas.openxmlformats.org/officeDocument/2006/relationships/oleObject" Target="embeddings/Microsoft_Visio_2003-2010_Drawing14141414.vsd"/><Relationship Id="rId173" Type="http://schemas.openxmlformats.org/officeDocument/2006/relationships/hyperlink" Target="http://www.ietf.org/rfc/rfc2119.txt" TargetMode="External"/><Relationship Id="rId174" Type="http://schemas.openxmlformats.org/officeDocument/2006/relationships/hyperlink" Target="http://oval.mitre.org/language/version5.10" TargetMode="External"/><Relationship Id="rId175" Type="http://schemas.openxmlformats.org/officeDocument/2006/relationships/hyperlink" Target="https://github.com/OVALProject/Language/issues/132" TargetMode="External"/><Relationship Id="rId176" Type="http://schemas.openxmlformats.org/officeDocument/2006/relationships/hyperlink" Target="https://github.com/OVALProject/Language/issues/102" TargetMode="External"/><Relationship Id="rId177" Type="http://schemas.openxmlformats.org/officeDocument/2006/relationships/hyperlink" Target="https://github.com/OVALProject/Language/issues/1" TargetMode="External"/><Relationship Id="rId178" Type="http://schemas.openxmlformats.org/officeDocument/2006/relationships/hyperlink" Target="https://github.com/OVALProject/Language/issues/15" TargetMode="External"/><Relationship Id="rId179" Type="http://schemas.openxmlformats.org/officeDocument/2006/relationships/header" Target="header1.xml"/><Relationship Id="rId70" Type="http://schemas.openxmlformats.org/officeDocument/2006/relationships/image" Target="media/image30.emf"/><Relationship Id="rId71" Type="http://schemas.openxmlformats.org/officeDocument/2006/relationships/oleObject" Target="embeddings/Microsoft_Visio_2003-2010_Drawing30303030.vsd"/><Relationship Id="rId72" Type="http://schemas.openxmlformats.org/officeDocument/2006/relationships/image" Target="media/image31.emf"/><Relationship Id="rId73" Type="http://schemas.openxmlformats.org/officeDocument/2006/relationships/oleObject" Target="embeddings/Microsoft_Visio_2003-2010_Drawing31313131.vsd"/><Relationship Id="rId74" Type="http://schemas.openxmlformats.org/officeDocument/2006/relationships/image" Target="media/image32.emf"/><Relationship Id="rId75" Type="http://schemas.openxmlformats.org/officeDocument/2006/relationships/oleObject" Target="embeddings/Microsoft_Visio_2003-2010_Drawing32323232.vsd"/><Relationship Id="rId76" Type="http://schemas.openxmlformats.org/officeDocument/2006/relationships/image" Target="media/image33.emf"/><Relationship Id="rId77" Type="http://schemas.openxmlformats.org/officeDocument/2006/relationships/oleObject" Target="embeddings/Microsoft_Visio_2003-2010_Drawing33333333.vsd"/><Relationship Id="rId78" Type="http://schemas.openxmlformats.org/officeDocument/2006/relationships/image" Target="media/image34.emf"/><Relationship Id="rId79" Type="http://schemas.openxmlformats.org/officeDocument/2006/relationships/oleObject" Target="embeddings/Microsoft_Visio_2003-2010_Drawing34343434.vsd"/><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image" Target="media/image45.emf"/><Relationship Id="rId101" Type="http://schemas.openxmlformats.org/officeDocument/2006/relationships/oleObject" Target="embeddings/Microsoft_Visio_2003-2010_Drawing45454545.vsd"/><Relationship Id="rId102" Type="http://schemas.openxmlformats.org/officeDocument/2006/relationships/image" Target="media/image46.emf"/><Relationship Id="rId103" Type="http://schemas.openxmlformats.org/officeDocument/2006/relationships/oleObject" Target="embeddings/Microsoft_Visio_2003-2010_Drawing46464646.vsd"/><Relationship Id="rId104" Type="http://schemas.openxmlformats.org/officeDocument/2006/relationships/image" Target="media/image47.emf"/><Relationship Id="rId105" Type="http://schemas.openxmlformats.org/officeDocument/2006/relationships/oleObject" Target="embeddings/Microsoft_Visio_2003-2010_Drawing47474747.vsd"/><Relationship Id="rId106" Type="http://schemas.openxmlformats.org/officeDocument/2006/relationships/image" Target="media/image48.emf"/><Relationship Id="rId107" Type="http://schemas.openxmlformats.org/officeDocument/2006/relationships/oleObject" Target="embeddings/Microsoft_Visio_2003-2010_Drawing48484848.vsd"/><Relationship Id="rId108" Type="http://schemas.openxmlformats.org/officeDocument/2006/relationships/image" Target="media/image49.emf"/><Relationship Id="rId109" Type="http://schemas.openxmlformats.org/officeDocument/2006/relationships/oleObject" Target="embeddings/Microsoft_Visio_2003-2010_Drawing49494949.vsd"/><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40" Type="http://schemas.openxmlformats.org/officeDocument/2006/relationships/oleObject" Target="embeddings/Microsoft_Visio_2003-2010_Drawing64646464.vsd"/><Relationship Id="rId141" Type="http://schemas.openxmlformats.org/officeDocument/2006/relationships/image" Target="media/image66.emf"/></Relationships>
</file>

<file path=word/_rels/footnotes.xml.rels><?xml version="1.0" encoding="UTF-8" standalone="yes"?>
<Relationships xmlns="http://schemas.openxmlformats.org/package/2006/relationships"><Relationship Id="rId106" Type="http://schemas.openxmlformats.org/officeDocument/2006/relationships/hyperlink" Target="http://msdn.microsoft.com/en-us/library/aa365247.aspx" TargetMode="External"/><Relationship Id="rId107" Type="http://schemas.openxmlformats.org/officeDocument/2006/relationships/hyperlink" Target="http://msdn.microsoft.com/en-us/library/windows/desktop/aa379166(v=vs.85).aspx" TargetMode="External"/><Relationship Id="rId108" Type="http://schemas.openxmlformats.org/officeDocument/2006/relationships/hyperlink" Target="http://msdn.microsoft.com/en-us/library/windows/desktop/aa379607(v=vs.85).aspx" TargetMode="External"/><Relationship Id="rId109" Type="http://schemas.openxmlformats.org/officeDocument/2006/relationships/hyperlink" Target="http://msdn.microsoft.com/en-us/library/windows/desktop/aa379607(v=vs.85).aspx" TargetMode="External"/><Relationship Id="rId70" Type="http://schemas.openxmlformats.org/officeDocument/2006/relationships/hyperlink" Target="http://msdn.microsoft.com/en-us/library/windows/desktop/ms647464(v=vs.85).aspx" TargetMode="External"/><Relationship Id="rId71" Type="http://schemas.openxmlformats.org/officeDocument/2006/relationships/hyperlink" Target="http://msdn.microsoft.com/en-us/library/system.diagnostics.fileversioninfo.aspx" TargetMode="External"/><Relationship Id="rId72" Type="http://schemas.openxmlformats.org/officeDocument/2006/relationships/hyperlink" Target="http://msdn.microsoft.com/en-us/library/windows/desktop/ms647464(v=vs.85).aspx" TargetMode="External"/><Relationship Id="rId73" Type="http://schemas.openxmlformats.org/officeDocument/2006/relationships/hyperlink" Target="http://msdn.microsoft.com/en-us/library/system.diagnostics.fileversioninfo.aspx" TargetMode="External"/><Relationship Id="rId74" Type="http://schemas.openxmlformats.org/officeDocument/2006/relationships/hyperlink" Target="http://msdn.microsoft.com/en-us/library/aa384187(v=vs.85).aspx" TargetMode="External"/><Relationship Id="rId75" Type="http://schemas.openxmlformats.org/officeDocument/2006/relationships/hyperlink" Target="http://msdn.microsoft.com/en-us/library/windows/desktop/ms724182(v=VS.85).aspx" TargetMode="External"/><Relationship Id="rId76" Type="http://schemas.openxmlformats.org/officeDocument/2006/relationships/hyperlink" Target="http://msdn.microsoft.com/en-us/library/windows/desktop/ms724836(v=vs.85).aspx" TargetMode="External"/><Relationship Id="rId77" Type="http://schemas.openxmlformats.org/officeDocument/2006/relationships/hyperlink" Target="http://msdn.microsoft.com/en-us/library/aa384187(v=vs.85).aspx" TargetMode="External"/><Relationship Id="rId78" Type="http://schemas.openxmlformats.org/officeDocument/2006/relationships/hyperlink" Target="http://msdn.microsoft.com/en-us/library/windows/desktop/ms724836(v=vs.85).aspx" TargetMode="External"/><Relationship Id="rId79" Type="http://schemas.openxmlformats.org/officeDocument/2006/relationships/hyperlink" Target="http://msdn.microsoft.com/en-us/library/windows/desktop/ms724911(v=vs.85).aspx" TargetMode="External"/><Relationship Id="rId170" Type="http://schemas.openxmlformats.org/officeDocument/2006/relationships/hyperlink" Target="http://msdn.microsoft.com/en-us/library/cc244650(v=PROT.10).aspx" TargetMode="External"/><Relationship Id="rId171" Type="http://schemas.openxmlformats.org/officeDocument/2006/relationships/hyperlink" Target="http://msdn.microsoft.com/en-us/library/windows/desktop/aa379166(v=vs.85).aspx" TargetMode="External"/><Relationship Id="rId172" Type="http://schemas.openxmlformats.org/officeDocument/2006/relationships/hyperlink" Target="http://msdn.microsoft.com/en-us/library/windows/desktop/aa379607(v=vs.85).aspx" TargetMode="External"/><Relationship Id="rId173" Type="http://schemas.openxmlformats.org/officeDocument/2006/relationships/hyperlink" Target="http://msdn.microsoft.com/en-us/library/windows/desktop/aa379607(v=vs.85).aspx" TargetMode="External"/><Relationship Id="rId174" Type="http://schemas.openxmlformats.org/officeDocument/2006/relationships/hyperlink" Target="http://msdn.microsoft.com/en-us/library/windows/desktop/aa379607(v=vs.85).aspx" TargetMode="External"/><Relationship Id="rId175" Type="http://schemas.openxmlformats.org/officeDocument/2006/relationships/hyperlink" Target="http://msdn.microsoft.com/en-us/library/windows/desktop/aa379607(v=vs.85).aspx" TargetMode="External"/><Relationship Id="rId176" Type="http://schemas.openxmlformats.org/officeDocument/2006/relationships/hyperlink" Target="http://msdn.microsoft.com/en-us/library/windows/desktop/aa379607(v=vs.85).aspx" TargetMode="External"/><Relationship Id="rId177" Type="http://schemas.openxmlformats.org/officeDocument/2006/relationships/hyperlink" Target="http://msdn.microsoft.com/en-us/library/windows/desktop/aa379607(v=vs.85).aspx" TargetMode="External"/><Relationship Id="rId178" Type="http://schemas.openxmlformats.org/officeDocument/2006/relationships/hyperlink" Target="http://msdn.microsoft.com/en-us/library/windows/desktop/aa446632(v=VS.85).aspx" TargetMode="External"/><Relationship Id="rId179" Type="http://schemas.openxmlformats.org/officeDocument/2006/relationships/hyperlink" Target="http://msdn.microsoft.com/en-us/library/windows/desktop/aa446632(v=VS.85).aspx" TargetMode="External"/><Relationship Id="rId260" Type="http://schemas.openxmlformats.org/officeDocument/2006/relationships/hyperlink" Target="http://www.microsoft.com/download/en/details.aspx?id=9706" TargetMode="External"/><Relationship Id="rId10" Type="http://schemas.openxmlformats.org/officeDocument/2006/relationships/hyperlink" Target="http://msdn.microsoft.com/en-us/library/aa365247.aspx" TargetMode="External"/><Relationship Id="rId11" Type="http://schemas.openxmlformats.org/officeDocument/2006/relationships/hyperlink" Target="http://msdn.microsoft.com/en-us/library/aa365247.aspx" TargetMode="External"/><Relationship Id="rId12" Type="http://schemas.openxmlformats.org/officeDocument/2006/relationships/hyperlink" Target="http://msdn.microsoft.com/en-us/library/windows/desktop/aa446654(v=vs.85).aspx" TargetMode="External"/><Relationship Id="rId13" Type="http://schemas.openxmlformats.org/officeDocument/2006/relationships/hyperlink" Target="http://msdn.microsoft.com/en-us/library/windows/desktop/aa379166(v=vs.85).aspx" TargetMode="External"/><Relationship Id="rId14" Type="http://schemas.openxmlformats.org/officeDocument/2006/relationships/hyperlink" Target="http://msdn.microsoft.com/en-us/library/14h5k7ff(v=vs.71).aspx" TargetMode="External"/><Relationship Id="rId15" Type="http://schemas.openxmlformats.org/officeDocument/2006/relationships/hyperlink" Target="http://msdn.microsoft.com/en-us/library/windows/desktop/aa364957(v=VS.85).aspx" TargetMode="External"/><Relationship Id="rId16" Type="http://schemas.openxmlformats.org/officeDocument/2006/relationships/hyperlink" Target="http://msdn.microsoft.com/en-us/library/ms724284(VS.85).aspx" TargetMode="External"/><Relationship Id="rId17" Type="http://schemas.openxmlformats.org/officeDocument/2006/relationships/hyperlink" Target="http://msdn.microsoft.com/en-us/library/windows/desktop/ms724320(v=vs.85).aspx" TargetMode="External"/><Relationship Id="rId18" Type="http://schemas.openxmlformats.org/officeDocument/2006/relationships/hyperlink" Target="http://msdn.microsoft.com/en-us/library/ms724284(VS.85).aspx" TargetMode="External"/><Relationship Id="rId19" Type="http://schemas.openxmlformats.org/officeDocument/2006/relationships/hyperlink" Target="http://msdn.microsoft.com/en-us/library/windows/desktop/ms724320(v=vs.85).aspx" TargetMode="External"/><Relationship Id="rId261" Type="http://schemas.openxmlformats.org/officeDocument/2006/relationships/hyperlink" Target="http://msdn.microsoft.com/en-us/library/windows/desktop/ms714423(v=vs.85).aspx" TargetMode="External"/><Relationship Id="rId262" Type="http://schemas.openxmlformats.org/officeDocument/2006/relationships/hyperlink" Target="http://www.microsoft.com/download/en/details.aspx?id=9706" TargetMode="External"/><Relationship Id="rId263" Type="http://schemas.openxmlformats.org/officeDocument/2006/relationships/hyperlink" Target="http://msdn.microsoft.com/en-us/library/windows/desktop/dd878238(v=vs.85).aspx" TargetMode="External"/><Relationship Id="rId264" Type="http://schemas.openxmlformats.org/officeDocument/2006/relationships/hyperlink" Target="http://technet.microsoft.com/en-us/library/dd315291.aspx" TargetMode="External"/><Relationship Id="rId110" Type="http://schemas.openxmlformats.org/officeDocument/2006/relationships/hyperlink" Target="http://msdn.microsoft.com/en-us/library/windows/desktop/aa379607(v=vs.85).aspx" TargetMode="External"/><Relationship Id="rId111" Type="http://schemas.openxmlformats.org/officeDocument/2006/relationships/hyperlink" Target="http://msdn.microsoft.com/en-us/library/windows/desktop/aa379607(v=vs.85).aspx" TargetMode="External"/><Relationship Id="rId112" Type="http://schemas.openxmlformats.org/officeDocument/2006/relationships/hyperlink" Target="http://msdn.microsoft.com/en-us/library/windows/desktop/aa379607(v=vs.85).aspx" TargetMode="External"/><Relationship Id="rId113" Type="http://schemas.openxmlformats.org/officeDocument/2006/relationships/hyperlink" Target="http://msdn.microsoft.com/en-us/library/windows/desktop/aa379607(v=vs.85).aspx" TargetMode="External"/><Relationship Id="rId114" Type="http://schemas.openxmlformats.org/officeDocument/2006/relationships/hyperlink" Target="http://msdn.microsoft.com/en-us/library/windows/desktop/aa446632(v=VS.85).aspx" TargetMode="External"/><Relationship Id="rId115" Type="http://schemas.openxmlformats.org/officeDocument/2006/relationships/hyperlink" Target="http://msdn.microsoft.com/en-us/library/windows/desktop/aa446632(v=VS.85).aspx" TargetMode="External"/><Relationship Id="rId116" Type="http://schemas.openxmlformats.org/officeDocument/2006/relationships/hyperlink" Target="http://msdn.microsoft.com/en-us/library/windows/desktop/aa446632(v=VS.85).aspx" TargetMode="External"/><Relationship Id="rId117" Type="http://schemas.openxmlformats.org/officeDocument/2006/relationships/hyperlink" Target="http://msdn.microsoft.com/en-us/library/windows/desktop/aa446632(v=VS.85).aspx" TargetMode="External"/><Relationship Id="rId118" Type="http://schemas.openxmlformats.org/officeDocument/2006/relationships/hyperlink" Target="http://msdn.microsoft.com/en-us/library/windows/desktop/gg258116(v=vs.85).aspx" TargetMode="External"/><Relationship Id="rId119" Type="http://schemas.openxmlformats.org/officeDocument/2006/relationships/hyperlink" Target="http://msdn.microsoft.com/en-us/library/windows/desktop/gg258116(v=vs.85).aspx" TargetMode="External"/><Relationship Id="rId200" Type="http://schemas.openxmlformats.org/officeDocument/2006/relationships/hyperlink" Target="http://technet.microsoft.com/en-us/library/cc766468(WS.10).aspx" TargetMode="External"/><Relationship Id="rId201" Type="http://schemas.openxmlformats.org/officeDocument/2006/relationships/hyperlink" Target="http://msdn.microsoft.com/en-us/library/0e57a2df-f576-4f59-8c6e-9515567f9900(v=PROT.10)" TargetMode="External"/><Relationship Id="rId202" Type="http://schemas.openxmlformats.org/officeDocument/2006/relationships/hyperlink" Target="http://msdn.microsoft.com/en-us/library/dd973928(v=PROT.10).aspx" TargetMode="External"/><Relationship Id="rId203" Type="http://schemas.openxmlformats.org/officeDocument/2006/relationships/hyperlink" Target="http://technet.microsoft.com/en-us/library/cc766468(WS.10).aspx" TargetMode="External"/><Relationship Id="rId204" Type="http://schemas.openxmlformats.org/officeDocument/2006/relationships/hyperlink" Target="http://msdn.microsoft.com/en-us/library/0e57a2df-f576-4f59-8c6e-9515567f9900(v=PROT.10)" TargetMode="External"/><Relationship Id="rId205" Type="http://schemas.openxmlformats.org/officeDocument/2006/relationships/hyperlink" Target="http://msdn.microsoft.com/en-us/library/windows/desktop/ms721882(v=vs.85).aspx" TargetMode="External"/><Relationship Id="rId206" Type="http://schemas.openxmlformats.org/officeDocument/2006/relationships/hyperlink" Target="http://msdn.microsoft.com/en-us/library/ms878685.aspx" TargetMode="External"/><Relationship Id="rId207" Type="http://schemas.openxmlformats.org/officeDocument/2006/relationships/hyperlink" Target="http://doxygen.reactos.org/da/d6c/lmaccess_8h_source.html" TargetMode="External"/><Relationship Id="rId208" Type="http://schemas.openxmlformats.org/officeDocument/2006/relationships/hyperlink" Target="http://msdn.microsoft.com/en-us/library/ms878685.aspx" TargetMode="External"/><Relationship Id="rId209" Type="http://schemas.openxmlformats.org/officeDocument/2006/relationships/hyperlink" Target="http://doxygen.reactos.org/da/d6c/lmaccess_8h_source.html" TargetMode="External"/><Relationship Id="rId265" Type="http://schemas.openxmlformats.org/officeDocument/2006/relationships/hyperlink" Target="http://msdn.microsoft.com/en-us/library/windows/desktop/ms714395(v=vs.85).aspx" TargetMode="External"/><Relationship Id="rId266" Type="http://schemas.openxmlformats.org/officeDocument/2006/relationships/hyperlink" Target="http://msdn.microsoft.com/en-us/library/windows/desktop/ms714423(v=vs.85).aspx" TargetMode="External"/><Relationship Id="rId267" Type="http://schemas.openxmlformats.org/officeDocument/2006/relationships/hyperlink" Target="http://www.microsoft.com/download/en/details.aspx?id=9706" TargetMode="External"/><Relationship Id="rId268" Type="http://schemas.openxmlformats.org/officeDocument/2006/relationships/hyperlink" Target="http://technet.microsoft.com/en-us/library/dd819471.aspx" TargetMode="External"/><Relationship Id="rId269" Type="http://schemas.openxmlformats.org/officeDocument/2006/relationships/hyperlink" Target="http://technet.microsoft.com/en-us/library/dd819471.aspx" TargetMode="External"/><Relationship Id="rId1" Type="http://schemas.openxmlformats.org/officeDocument/2006/relationships/hyperlink" Target="https://oval.cisecurity.org/terms" TargetMode="External"/><Relationship Id="rId2" Type="http://schemas.openxmlformats.org/officeDocument/2006/relationships/hyperlink" Target="https://oval.cisecurity.org/" TargetMode="External"/><Relationship Id="rId3" Type="http://schemas.openxmlformats.org/officeDocument/2006/relationships/hyperlink" Target="http://en.wikipedia.org/wiki/Namespace_(computer_science)" TargetMode="External"/><Relationship Id="rId4" Type="http://schemas.openxmlformats.org/officeDocument/2006/relationships/hyperlink" Target="http://msdn.microsoft.com/en-us/library/aa364407(v=VS.85).aspx" TargetMode="External"/><Relationship Id="rId5" Type="http://schemas.openxmlformats.org/officeDocument/2006/relationships/hyperlink" Target="http://msdn.microsoft.com/en-us/library/aa365247.aspx" TargetMode="External"/><Relationship Id="rId6" Type="http://schemas.openxmlformats.org/officeDocument/2006/relationships/hyperlink" Target="http://msdn.microsoft.com/en-us/library/aa365247.aspx" TargetMode="External"/><Relationship Id="rId7" Type="http://schemas.openxmlformats.org/officeDocument/2006/relationships/hyperlink" Target="http://msdn.microsoft.com/en-us/library/aa365247.aspx" TargetMode="External"/><Relationship Id="rId8" Type="http://schemas.openxmlformats.org/officeDocument/2006/relationships/hyperlink" Target="http://msdn.microsoft.com/en-us/library/aa384187(v=vs.85).aspx" TargetMode="External"/><Relationship Id="rId9" Type="http://schemas.openxmlformats.org/officeDocument/2006/relationships/hyperlink" Target="http://msdn.microsoft.com/en-us/library/aa365247.aspx" TargetMode="External"/><Relationship Id="rId80" Type="http://schemas.openxmlformats.org/officeDocument/2006/relationships/hyperlink" Target="http://msdn.microsoft.com/en-us/library/ms724284(VS.85).aspx" TargetMode="External"/><Relationship Id="rId81" Type="http://schemas.openxmlformats.org/officeDocument/2006/relationships/hyperlink" Target="http://msdn.microsoft.com/en-us/library/windows/desktop/ms724902(v=vs.85).aspx" TargetMode="External"/><Relationship Id="rId82" Type="http://schemas.openxmlformats.org/officeDocument/2006/relationships/hyperlink" Target="http://msdn.microsoft.com/en-us/library/windows/desktop/ms724911(v=vs.85).aspx" TargetMode="External"/><Relationship Id="rId83" Type="http://schemas.openxmlformats.org/officeDocument/2006/relationships/hyperlink" Target="http://msdn.microsoft.com/en-us/library/windows/desktop/ms724072(v=VS.85).aspx" TargetMode="External"/><Relationship Id="rId84" Type="http://schemas.openxmlformats.org/officeDocument/2006/relationships/hyperlink" Target="http://msdn.microsoft.com/en-us/library/windows/desktop/ms724836(v=vs.85).aspx" TargetMode="External"/><Relationship Id="rId85" Type="http://schemas.openxmlformats.org/officeDocument/2006/relationships/hyperlink" Target="http://msdn.microsoft.com/en-us/library/windows/desktop/ms724911(v=vs.85).aspx" TargetMode="External"/><Relationship Id="rId86" Type="http://schemas.openxmlformats.org/officeDocument/2006/relationships/hyperlink" Target="http://msdn.microsoft.com/en-us/library/ms724284(VS.85).aspx" TargetMode="External"/><Relationship Id="rId87" Type="http://schemas.openxmlformats.org/officeDocument/2006/relationships/hyperlink" Target="http://msdn.microsoft.com/en-us/library/windows/desktop/ms724902(v=vs.85).aspx" TargetMode="External"/><Relationship Id="rId88" Type="http://schemas.openxmlformats.org/officeDocument/2006/relationships/hyperlink" Target="http://msdn.microsoft.com/en-us/library/windows/desktop/ms724911(v=vs.85).aspx" TargetMode="External"/><Relationship Id="rId89" Type="http://schemas.openxmlformats.org/officeDocument/2006/relationships/hyperlink" Target="http://msdn.microsoft.com/en-us/library/windows/desktop/ms724072(v=VS.85).aspx" TargetMode="External"/><Relationship Id="rId180" Type="http://schemas.openxmlformats.org/officeDocument/2006/relationships/hyperlink" Target="http://msdn.microsoft.com/en-us/library/windows/desktop/aa446632(v=VS.85).aspx" TargetMode="External"/><Relationship Id="rId181" Type="http://schemas.openxmlformats.org/officeDocument/2006/relationships/hyperlink" Target="http://msdn.microsoft.com/en-us/library/windows/desktop/aa446632(v=VS.85).aspx" TargetMode="External"/><Relationship Id="rId182" Type="http://schemas.openxmlformats.org/officeDocument/2006/relationships/hyperlink" Target="http://msdn.microsoft.com/en-us/library/windows/desktop/dd162751(v=vs.85).aspx" TargetMode="External"/><Relationship Id="rId183" Type="http://schemas.openxmlformats.org/officeDocument/2006/relationships/hyperlink" Target="http://msdn.microsoft.com/en-us/library/windows/desktop/dd145082(v=vs.85).aspx" TargetMode="External"/><Relationship Id="rId184" Type="http://schemas.openxmlformats.org/officeDocument/2006/relationships/hyperlink" Target="http://msdn.microsoft.com/en-us/library/windows/desktop/dd162751(v=vs.85).aspx" TargetMode="External"/><Relationship Id="rId185" Type="http://schemas.openxmlformats.org/officeDocument/2006/relationships/hyperlink" Target="http://msdn.microsoft.com/en-us/library/cc244650(v=PROT.10).aspx" TargetMode="External"/><Relationship Id="rId186" Type="http://schemas.openxmlformats.org/officeDocument/2006/relationships/hyperlink" Target="http://msdn.microsoft.com/en-us/library/cc244650(v=PROT.10).aspx" TargetMode="External"/><Relationship Id="rId187" Type="http://schemas.openxmlformats.org/officeDocument/2006/relationships/hyperlink" Target="http://msdn.microsoft.com/en-us/library/windows/desktop/aa374909(v=vs.85).aspx" TargetMode="External"/><Relationship Id="rId188" Type="http://schemas.openxmlformats.org/officeDocument/2006/relationships/hyperlink" Target="http://msdn.microsoft.com/en-us/library/windows/desktop/ms677942(v=vs.85).aspx" TargetMode="External"/><Relationship Id="rId189" Type="http://schemas.openxmlformats.org/officeDocument/2006/relationships/hyperlink" Target="http://msdn.microsoft.com/en-us/library/windows/desktop/bb530716(v=vs.85).aspx" TargetMode="External"/><Relationship Id="rId270" Type="http://schemas.openxmlformats.org/officeDocument/2006/relationships/hyperlink" Target="http://technet.microsoft.com/en-us/library/dd819471.aspx" TargetMode="External"/><Relationship Id="rId20" Type="http://schemas.openxmlformats.org/officeDocument/2006/relationships/hyperlink" Target="http://msdn.microsoft.com/en-us/library/ms724284(VS.85).aspx" TargetMode="External"/><Relationship Id="rId21" Type="http://schemas.openxmlformats.org/officeDocument/2006/relationships/hyperlink" Target="http://msdn.microsoft.com/en-us/library/windows/desktop/ms724320(v=vs.85).aspx" TargetMode="External"/><Relationship Id="rId22" Type="http://schemas.openxmlformats.org/officeDocument/2006/relationships/hyperlink" Target="http://msdn.microsoft.com/en-us/library/ms680355(VS.85).aspx" TargetMode="External"/><Relationship Id="rId23" Type="http://schemas.openxmlformats.org/officeDocument/2006/relationships/hyperlink" Target="http://msdn.microsoft.com/en-us/library/windows/desktop/ms647464(v=vs.85).aspx" TargetMode="External"/><Relationship Id="rId24" Type="http://schemas.openxmlformats.org/officeDocument/2006/relationships/hyperlink" Target="http://msdn.microsoft.com/en-us/library/system.diagnostics.fileversioninfo.aspx" TargetMode="External"/><Relationship Id="rId25" Type="http://schemas.openxmlformats.org/officeDocument/2006/relationships/hyperlink" Target="http://msdn.microsoft.com/en-us/library/aa364960(VS.85).aspx" TargetMode="External"/><Relationship Id="rId26" Type="http://schemas.openxmlformats.org/officeDocument/2006/relationships/hyperlink" Target="http://msdn.microsoft.com/en-us/library/aa364946(VS.85).aspx" TargetMode="External"/><Relationship Id="rId27" Type="http://schemas.openxmlformats.org/officeDocument/2006/relationships/hyperlink" Target="http://support.microsoft.com/kb/824994" TargetMode="External"/><Relationship Id="rId28" Type="http://schemas.openxmlformats.org/officeDocument/2006/relationships/hyperlink" Target="http://msdn.microsoft.com/en-us/library/windows/desktop/ms647464(v=vs.85).aspx" TargetMode="External"/><Relationship Id="rId29" Type="http://schemas.openxmlformats.org/officeDocument/2006/relationships/hyperlink" Target="http://msdn.microsoft.com/en-us/library/windows/desktop/ms647464(v=vs.85).aspx" TargetMode="External"/><Relationship Id="rId271" Type="http://schemas.openxmlformats.org/officeDocument/2006/relationships/hyperlink" Target="http://www.microsoft.com/download/en/details.aspx?id=9706" TargetMode="External"/><Relationship Id="rId272" Type="http://schemas.openxmlformats.org/officeDocument/2006/relationships/hyperlink" Target="http://msdn.microsoft.com/en-us/library/windows/desktop/ms714428(v=vs.85).aspx" TargetMode="External"/><Relationship Id="rId273" Type="http://schemas.openxmlformats.org/officeDocument/2006/relationships/hyperlink" Target="http://www.microsoft.com/download/en/details.aspx?id=9706" TargetMode="External"/><Relationship Id="rId274" Type="http://schemas.openxmlformats.org/officeDocument/2006/relationships/hyperlink" Target="http://msdn.microsoft.com/en-us/library/windows/desktop/ms714423(v=vs.85).aspx" TargetMode="External"/><Relationship Id="rId120" Type="http://schemas.openxmlformats.org/officeDocument/2006/relationships/hyperlink" Target="http://msdn.microsoft.com/en-us/library/windows/desktop/gg258116(v=vs.85).aspx" TargetMode="External"/><Relationship Id="rId121" Type="http://schemas.openxmlformats.org/officeDocument/2006/relationships/hyperlink" Target="http://msdn.microsoft.com/en-us/library/windows/desktop/gg258116(v=vs.85).aspx" TargetMode="External"/><Relationship Id="rId122" Type="http://schemas.openxmlformats.org/officeDocument/2006/relationships/hyperlink" Target="http://msdn.microsoft.com/en-us/library/windows/desktop/gg258116(v=vs.85).aspx" TargetMode="External"/><Relationship Id="rId123" Type="http://schemas.openxmlformats.org/officeDocument/2006/relationships/hyperlink" Target="http://msdn.microsoft.com/en-us/library/windows/desktop/gg258116(v=vs.85).aspx" TargetMode="External"/><Relationship Id="rId124" Type="http://schemas.openxmlformats.org/officeDocument/2006/relationships/hyperlink" Target="http://msdn.microsoft.com/en-us/library/windows/desktop/gg258116(v=vs.85).aspx" TargetMode="External"/><Relationship Id="rId125" Type="http://schemas.openxmlformats.org/officeDocument/2006/relationships/hyperlink" Target="http://msdn.microsoft.com/en-us/library/windows/desktop/gg258116(v=vs.85).aspx" TargetMode="External"/><Relationship Id="rId126" Type="http://schemas.openxmlformats.org/officeDocument/2006/relationships/hyperlink" Target="http://msdn.microsoft.com/en-us/library/windows/desktop/gg258116(v=vs.85).aspx" TargetMode="External"/><Relationship Id="rId127" Type="http://schemas.openxmlformats.org/officeDocument/2006/relationships/hyperlink" Target="http://msdn.microsoft.com/en-us/library/aa384187(v=vs.85).aspx" TargetMode="External"/><Relationship Id="rId128" Type="http://schemas.openxmlformats.org/officeDocument/2006/relationships/hyperlink" Target="http://msdn.microsoft.com/en-us/library/windows/desktop/aa365247(v=vs.85).aspx" TargetMode="External"/><Relationship Id="rId129" Type="http://schemas.openxmlformats.org/officeDocument/2006/relationships/hyperlink" Target="http://msdn.microsoft.com/en-us/library/windows/desktop/aa365247(v=vs.85).aspx" TargetMode="External"/><Relationship Id="rId210" Type="http://schemas.openxmlformats.org/officeDocument/2006/relationships/hyperlink" Target="http://technet.microsoft.com/en-us/library/cc738772(WS.10).aspx" TargetMode="External"/><Relationship Id="rId211" Type="http://schemas.openxmlformats.org/officeDocument/2006/relationships/hyperlink" Target="http://www.microsoft.com/download/en/details.aspx?displaylang=en&amp;id=6218" TargetMode="External"/><Relationship Id="rId212" Type="http://schemas.openxmlformats.org/officeDocument/2006/relationships/hyperlink" Target="http://technet.microsoft.com/en-us/library/cc738772(WS.10).aspx" TargetMode="External"/><Relationship Id="rId213" Type="http://schemas.openxmlformats.org/officeDocument/2006/relationships/hyperlink" Target="http://www.microsoft.com/download/en/details.aspx?displaylang=en&amp;id=6218" TargetMode="External"/><Relationship Id="rId214" Type="http://schemas.openxmlformats.org/officeDocument/2006/relationships/hyperlink" Target="http://technet.microsoft.com/en-us/library/cc738772(WS.10).aspx" TargetMode="External"/><Relationship Id="rId215" Type="http://schemas.openxmlformats.org/officeDocument/2006/relationships/hyperlink" Target="http://www.microsoft.com/download/en/details.aspx?displaylang=en&amp;id=6218" TargetMode="External"/><Relationship Id="rId216" Type="http://schemas.openxmlformats.org/officeDocument/2006/relationships/hyperlink" Target="http://www.microsoft.com/download/en/details.aspx?displaylang=en&amp;id=6218" TargetMode="External"/><Relationship Id="rId217" Type="http://schemas.openxmlformats.org/officeDocument/2006/relationships/hyperlink" Target="http://doxygen.reactos.org/da/d6c/lmaccess_8h_source.html" TargetMode="External"/><Relationship Id="rId218" Type="http://schemas.openxmlformats.org/officeDocument/2006/relationships/hyperlink" Target="http://msdn.microsoft.com/en-us/library/windows/desktop/aa371355(v=vs.85).aspx" TargetMode="External"/><Relationship Id="rId219" Type="http://schemas.openxmlformats.org/officeDocument/2006/relationships/hyperlink" Target="http://msdn.microsoft.com/en-us/library/windows/desktop/aa371355(v=vs.85).aspx" TargetMode="External"/><Relationship Id="rId275" Type="http://schemas.openxmlformats.org/officeDocument/2006/relationships/hyperlink" Target="http://www.microsoft.com/download/en/details.aspx?id=9706" TargetMode="External"/><Relationship Id="rId276" Type="http://schemas.openxmlformats.org/officeDocument/2006/relationships/hyperlink" Target="http://msdn.microsoft.com/en-us/library/windows/desktop/dd878238(v=vs.85).aspx" TargetMode="External"/><Relationship Id="rId277" Type="http://schemas.openxmlformats.org/officeDocument/2006/relationships/hyperlink" Target="http://technet.microsoft.com/en-us/library/dd315291.aspx" TargetMode="External"/><Relationship Id="rId278" Type="http://schemas.openxmlformats.org/officeDocument/2006/relationships/hyperlink" Target="http://msdn.microsoft.com/en-us/library/windows/desktop/ms714395(v=vs.85).aspx" TargetMode="External"/><Relationship Id="rId279" Type="http://schemas.openxmlformats.org/officeDocument/2006/relationships/hyperlink" Target="http://msdn.microsoft.com/en-us/library/windows/desktop/ms714423(v=vs.85).aspx" TargetMode="External"/><Relationship Id="rId300" Type="http://schemas.openxmlformats.org/officeDocument/2006/relationships/hyperlink" Target="http://msdn.microsoft.com/en-us/library/windows/desktop/aa394606%28v=vs.85%29.aspx" TargetMode="External"/><Relationship Id="rId301" Type="http://schemas.openxmlformats.org/officeDocument/2006/relationships/hyperlink" Target="http://msdn.microsoft.com/en-us/library/windows/desktop/aa394582%28v=vs.85%29.aspx" TargetMode="External"/><Relationship Id="rId302" Type="http://schemas.openxmlformats.org/officeDocument/2006/relationships/hyperlink" Target="http://msdn.microsoft.com/en-us/library/windows/desktop/aa394582%28v=vs.85%29.aspx" TargetMode="External"/><Relationship Id="rId303" Type="http://schemas.openxmlformats.org/officeDocument/2006/relationships/hyperlink" Target="http://msdn.microsoft.com/en-us/library/windows/desktop/aa394606%28v=vs.85%29.aspx" TargetMode="External"/><Relationship Id="rId304" Type="http://schemas.openxmlformats.org/officeDocument/2006/relationships/hyperlink" Target="http://msdn.microsoft.com/en-us/library/windows/desktop/aa394582%28v=vs.85%29.aspx" TargetMode="External"/><Relationship Id="rId305" Type="http://schemas.openxmlformats.org/officeDocument/2006/relationships/hyperlink" Target="http://msdn.microsoft.com/en-us/library/windows/desktop/aa394606%28v=vs.85%29.aspx" TargetMode="External"/><Relationship Id="rId306" Type="http://schemas.openxmlformats.org/officeDocument/2006/relationships/hyperlink" Target="http://technet.microsoft.com/en-us/library/cc739393(WS.10).aspx" TargetMode="External"/><Relationship Id="rId307" Type="http://schemas.openxmlformats.org/officeDocument/2006/relationships/hyperlink" Target="http://msdn.microsoft.com/en-us/library/windows/desktop/aa370653(v=vs.85).aspx" TargetMode="External"/><Relationship Id="rId308" Type="http://schemas.openxmlformats.org/officeDocument/2006/relationships/hyperlink" Target="http://msdn.microsoft.com/en-us/library/windows/desktop/aa370653(v=vs.85).aspx" TargetMode="External"/><Relationship Id="rId309" Type="http://schemas.openxmlformats.org/officeDocument/2006/relationships/hyperlink" Target="http://msdn.microsoft.com/en-us/library/windows/desktop/aa370653(v=vs.85).aspx" TargetMode="External"/><Relationship Id="rId90" Type="http://schemas.openxmlformats.org/officeDocument/2006/relationships/hyperlink" Target="http://msdn.microsoft.com/en-us/library/windows/desktop/ms724836(v=vs.85).aspx" TargetMode="External"/><Relationship Id="rId91" Type="http://schemas.openxmlformats.org/officeDocument/2006/relationships/hyperlink" Target="http://msdn.microsoft.com/en-us/library/windows/desktop/ms724836(v=vs.85).aspx" TargetMode="External"/><Relationship Id="rId92" Type="http://schemas.openxmlformats.org/officeDocument/2006/relationships/hyperlink" Target="http://msdn.microsoft.com/en-us/library/windows/desktop/ms724836(v=vs.85).aspx" TargetMode="External"/><Relationship Id="rId93" Type="http://schemas.openxmlformats.org/officeDocument/2006/relationships/hyperlink" Target="http://msdn.microsoft.com/en-us/library/windows/desktop/ms724884(v=vs.85).aspx" TargetMode="External"/><Relationship Id="rId94" Type="http://schemas.openxmlformats.org/officeDocument/2006/relationships/hyperlink" Target="http://msdn.microsoft.com/en-us/library/windows/desktop/ms724884(v=vs.85).aspx" TargetMode="External"/><Relationship Id="rId95" Type="http://schemas.openxmlformats.org/officeDocument/2006/relationships/hyperlink" Target="http://msdn.microsoft.com/en-us/library/windows/desktop/aa364399(v=vs.85).aspx" TargetMode="External"/><Relationship Id="rId96" Type="http://schemas.openxmlformats.org/officeDocument/2006/relationships/hyperlink" Target="http://msdn.microsoft.com/en-us/library/windows/desktop/aa379607(v=vs.85).aspx" TargetMode="External"/><Relationship Id="rId97" Type="http://schemas.openxmlformats.org/officeDocument/2006/relationships/hyperlink" Target="http://technet.microsoft.com/en-us/library/bb727008.aspx" TargetMode="External"/><Relationship Id="rId98" Type="http://schemas.openxmlformats.org/officeDocument/2006/relationships/hyperlink" Target="http://msdn.microsoft.com/en-us/library/windows/desktop/aa379571(v=vs.85).aspx" TargetMode="External"/><Relationship Id="rId99" Type="http://schemas.openxmlformats.org/officeDocument/2006/relationships/hyperlink" Target="http://msdn.microsoft.com/en-us/library/windows/desktop/aa365247(v=vs.85).aspx" TargetMode="External"/><Relationship Id="rId190" Type="http://schemas.openxmlformats.org/officeDocument/2006/relationships/hyperlink" Target="http://msdn.microsoft.com/en-us/library/windows/desktop/bb530716(v=vs.85).aspx" TargetMode="External"/><Relationship Id="rId191" Type="http://schemas.openxmlformats.org/officeDocument/2006/relationships/hyperlink" Target="http://msdn.microsoft.com/en-us/library/windows/desktop/bb545671(v=VS.85).aspx" TargetMode="External"/><Relationship Id="rId192" Type="http://schemas.openxmlformats.org/officeDocument/2006/relationships/hyperlink" Target="http://msdn.microsoft.com/en-us/library/windows/desktop/bb530716(v=vs.85).aspx" TargetMode="External"/><Relationship Id="rId193" Type="http://schemas.openxmlformats.org/officeDocument/2006/relationships/hyperlink" Target="http://msdn.microsoft.com/en-us/library/windows/desktop/bb530716(v=vs.85).aspx" TargetMode="External"/><Relationship Id="rId194" Type="http://schemas.openxmlformats.org/officeDocument/2006/relationships/hyperlink" Target="http://msdn.microsoft.com/en-us/library/windows/desktop/bb545671(v=VS.85).aspx" TargetMode="External"/><Relationship Id="rId195" Type="http://schemas.openxmlformats.org/officeDocument/2006/relationships/hyperlink" Target="http://technet.microsoft.com/en-us/library/cc766468(WS.10).aspx" TargetMode="External"/><Relationship Id="rId196" Type="http://schemas.openxmlformats.org/officeDocument/2006/relationships/hyperlink" Target="http://msdn.microsoft.com/en-us/library/windows/desktop/ms721903(v=vs.85).aspx" TargetMode="External"/><Relationship Id="rId197" Type="http://schemas.openxmlformats.org/officeDocument/2006/relationships/hyperlink" Target="http://msdn.microsoft.com/en-us/library/windows/desktop/ms721903(v=vs.85).aspx" TargetMode="External"/><Relationship Id="rId198" Type="http://schemas.openxmlformats.org/officeDocument/2006/relationships/hyperlink" Target="http://msdn.microsoft.com/en-us/library/dd976913(v=PROT.10).aspx" TargetMode="External"/><Relationship Id="rId199" Type="http://schemas.openxmlformats.org/officeDocument/2006/relationships/hyperlink" Target="http://msdn.microsoft.com/en-us/library/dd973928(v=PROT.10).aspx" TargetMode="External"/><Relationship Id="rId280" Type="http://schemas.openxmlformats.org/officeDocument/2006/relationships/hyperlink" Target="http://www.microsoft.com/download/en/details.aspx?id=9706" TargetMode="External"/><Relationship Id="rId30" Type="http://schemas.openxmlformats.org/officeDocument/2006/relationships/hyperlink" Target="http://msdn.microsoft.com/en-us/library/system.diagnostics.fileversioninfo.aspx" TargetMode="External"/><Relationship Id="rId31" Type="http://schemas.openxmlformats.org/officeDocument/2006/relationships/hyperlink" Target="http://msdn.microsoft.com/en-us/library/windows/desktop/ms647464(v=vs.85).aspx" TargetMode="External"/><Relationship Id="rId32" Type="http://schemas.openxmlformats.org/officeDocument/2006/relationships/hyperlink" Target="http://msdn.microsoft.com/en-us/library/system.diagnostics.fileversioninfo.aspx" TargetMode="External"/><Relationship Id="rId33" Type="http://schemas.openxmlformats.org/officeDocument/2006/relationships/hyperlink" Target="http://msdn.microsoft.com/en-us/library/windows/desktop/ms647464(v=vs.85).aspx" TargetMode="External"/><Relationship Id="rId34" Type="http://schemas.openxmlformats.org/officeDocument/2006/relationships/hyperlink" Target="http://msdn.microsoft.com/en-us/library/system.diagnostics.fileversioninfo.aspx" TargetMode="External"/><Relationship Id="rId35" Type="http://schemas.openxmlformats.org/officeDocument/2006/relationships/hyperlink" Target="http://msdn.microsoft.com/en-us/library/windows/desktop/ms647464(v=vs.85).aspx" TargetMode="External"/><Relationship Id="rId36" Type="http://schemas.openxmlformats.org/officeDocument/2006/relationships/hyperlink" Target="http://msdn.microsoft.com/en-us/library/system.diagnostics.fileversioninfo.aspx" TargetMode="External"/><Relationship Id="rId37" Type="http://schemas.openxmlformats.org/officeDocument/2006/relationships/hyperlink" Target="http://msdn.microsoft.com/en-us/library/windows/desktop/ms647464(v=vs.85).aspx" TargetMode="External"/><Relationship Id="rId38" Type="http://schemas.openxmlformats.org/officeDocument/2006/relationships/hyperlink" Target="http://msdn.microsoft.com/en-us/library/system.diagnostics.fileversioninfo.aspx" TargetMode="External"/><Relationship Id="rId39" Type="http://schemas.openxmlformats.org/officeDocument/2006/relationships/hyperlink" Target="http://msdn.microsoft.com/en-us/library/windows/desktop/ms647464(v=vs.85).aspx" TargetMode="External"/><Relationship Id="rId281" Type="http://schemas.openxmlformats.org/officeDocument/2006/relationships/hyperlink" Target="http://technet.microsoft.com/en-us/library/dd819471.aspx" TargetMode="External"/><Relationship Id="rId282" Type="http://schemas.openxmlformats.org/officeDocument/2006/relationships/hyperlink" Target="http://technet.microsoft.com/en-us/library/dd819471.aspx" TargetMode="External"/><Relationship Id="rId283" Type="http://schemas.openxmlformats.org/officeDocument/2006/relationships/hyperlink" Target="http://technet.microsoft.com/en-us/library/dd819471.aspx" TargetMode="External"/><Relationship Id="rId284" Type="http://schemas.openxmlformats.org/officeDocument/2006/relationships/hyperlink" Target="http://www.microsoft.com/download/en/details.aspx?id=9706" TargetMode="External"/><Relationship Id="rId130" Type="http://schemas.openxmlformats.org/officeDocument/2006/relationships/hyperlink" Target="http://msdn.microsoft.com/en-us/library/aa365247.aspx" TargetMode="External"/><Relationship Id="rId131" Type="http://schemas.openxmlformats.org/officeDocument/2006/relationships/hyperlink" Target="http://msdn.microsoft.com/en-us/library/windows/desktop/aa379166(v=vs.85).aspx" TargetMode="External"/><Relationship Id="rId132" Type="http://schemas.openxmlformats.org/officeDocument/2006/relationships/hyperlink" Target="http://msdn.microsoft.com/en-us/library/windows/desktop/aa379607(v=vs.85).aspx" TargetMode="External"/><Relationship Id="rId133" Type="http://schemas.openxmlformats.org/officeDocument/2006/relationships/hyperlink" Target="http://msdn.microsoft.com/en-us/library/windows/desktop/aa379607(v=vs.85).aspx" TargetMode="External"/><Relationship Id="rId220" Type="http://schemas.openxmlformats.org/officeDocument/2006/relationships/hyperlink" Target="http://msdn.microsoft.com/en-us/library/windows/desktop/aa394582%28v=vs.85%29.aspx" TargetMode="External"/><Relationship Id="rId221" Type="http://schemas.openxmlformats.org/officeDocument/2006/relationships/hyperlink" Target="http://msdn.microsoft.com/en-us/library/windows/desktop/aa394582%28v=vs.85%29.aspx" TargetMode="External"/><Relationship Id="rId222" Type="http://schemas.openxmlformats.org/officeDocument/2006/relationships/hyperlink" Target="http://msdn.microsoft.com/en-us/library/windows/desktop/aa394582%28v=vs.85%29.aspx" TargetMode="External"/><Relationship Id="rId223" Type="http://schemas.openxmlformats.org/officeDocument/2006/relationships/hyperlink" Target="http://msdn.microsoft.com/en-us/library/windows/desktop/aa394606%28v=vs.85%29.aspx" TargetMode="External"/><Relationship Id="rId224" Type="http://schemas.openxmlformats.org/officeDocument/2006/relationships/hyperlink" Target="http://msdn.microsoft.com/en-us/library/windows/desktop/aa394582%28v=vs.85%29.aspx" TargetMode="External"/><Relationship Id="rId225" Type="http://schemas.openxmlformats.org/officeDocument/2006/relationships/hyperlink" Target="http://msdn.microsoft.com/en-us/library/windows/desktop/aa394582%28v=vs.85%29.aspx" TargetMode="External"/><Relationship Id="rId226" Type="http://schemas.openxmlformats.org/officeDocument/2006/relationships/hyperlink" Target="http://msdn.microsoft.com/en-us/library/windows/desktop/aa394606%28v=vs.85%29.aspx" TargetMode="External"/><Relationship Id="rId227" Type="http://schemas.openxmlformats.org/officeDocument/2006/relationships/hyperlink" Target="http://msdn.microsoft.com/en-us/library/windows/desktop/aa394582%28v=vs.85%29.aspx" TargetMode="External"/><Relationship Id="rId228" Type="http://schemas.openxmlformats.org/officeDocument/2006/relationships/hyperlink" Target="http://msdn.microsoft.com/en-us/library/windows/desktop/aa394606%28v=vs.85%29.aspx" TargetMode="External"/><Relationship Id="rId229" Type="http://schemas.openxmlformats.org/officeDocument/2006/relationships/hyperlink" Target="http://msdn.microsoft.com/en-us/library/windows/desktop/aa379159%28v=VS.85%29.aspx" TargetMode="External"/><Relationship Id="rId134" Type="http://schemas.openxmlformats.org/officeDocument/2006/relationships/hyperlink" Target="http://msdn.microsoft.com/en-us/library/windows/desktop/aa379607(v=vs.85).aspx" TargetMode="External"/><Relationship Id="rId135" Type="http://schemas.openxmlformats.org/officeDocument/2006/relationships/hyperlink" Target="http://msdn.microsoft.com/en-us/library/windows/desktop/aa379607(v=vs.85).aspx" TargetMode="External"/><Relationship Id="rId136" Type="http://schemas.openxmlformats.org/officeDocument/2006/relationships/hyperlink" Target="http://msdn.microsoft.com/en-us/library/windows/desktop/aa379607(v=vs.85).aspx" TargetMode="External"/><Relationship Id="rId137" Type="http://schemas.openxmlformats.org/officeDocument/2006/relationships/hyperlink" Target="http://msdn.microsoft.com/en-us/library/windows/desktop/aa379607(v=vs.85).aspx" TargetMode="External"/><Relationship Id="rId138" Type="http://schemas.openxmlformats.org/officeDocument/2006/relationships/hyperlink" Target="http://msdn.microsoft.com/en-us/library/windows/desktop/aa446632(v=VS.85).aspx" TargetMode="External"/><Relationship Id="rId139" Type="http://schemas.openxmlformats.org/officeDocument/2006/relationships/hyperlink" Target="http://msdn.microsoft.com/en-us/library/windows/desktop/aa446632(v=VS.85).aspx" TargetMode="External"/><Relationship Id="rId285" Type="http://schemas.openxmlformats.org/officeDocument/2006/relationships/hyperlink" Target="http://msdn.microsoft.com/en-us/library/windows/desktop/ms714428(v=vs.85).aspx" TargetMode="External"/><Relationship Id="rId286" Type="http://schemas.openxmlformats.org/officeDocument/2006/relationships/hyperlink" Target="http://www.microsoft.com/download/en/details.aspx?id=9706" TargetMode="External"/><Relationship Id="rId287" Type="http://schemas.openxmlformats.org/officeDocument/2006/relationships/hyperlink" Target="http://msdn.microsoft.com/en-us/library/windows/desktop/ms714423(v=vs.85).aspx" TargetMode="External"/><Relationship Id="rId288" Type="http://schemas.openxmlformats.org/officeDocument/2006/relationships/hyperlink" Target="http://www.microsoft.com/download/en/details.aspx?id=9706" TargetMode="External"/><Relationship Id="rId289" Type="http://schemas.openxmlformats.org/officeDocument/2006/relationships/hyperlink" Target="http://msdn.microsoft.com/en-us/library/windows/desktop/dd878238(v=vs.85).aspx" TargetMode="External"/><Relationship Id="rId310" Type="http://schemas.openxmlformats.org/officeDocument/2006/relationships/hyperlink" Target="http://msdn.microsoft.com/en-us/library/windows/desktop/aa370653(v=vs.85).aspx" TargetMode="External"/><Relationship Id="rId311" Type="http://schemas.openxmlformats.org/officeDocument/2006/relationships/hyperlink" Target="http://msdn.microsoft.com/en-us/library/windows/desktop/aa370653(v=vs.85).aspx" TargetMode="External"/><Relationship Id="rId312" Type="http://schemas.openxmlformats.org/officeDocument/2006/relationships/hyperlink" Target="http://msdn.microsoft.com/en-us/library/windows/desktop/aa370653(v=vs.85).aspx" TargetMode="External"/><Relationship Id="rId313" Type="http://schemas.openxmlformats.org/officeDocument/2006/relationships/hyperlink" Target="http://msdn.microsoft.com/en-us/library/windows/hardware/ff556744(v=vs.85).aspx" TargetMode="External"/><Relationship Id="rId314" Type="http://schemas.openxmlformats.org/officeDocument/2006/relationships/hyperlink" Target="http://msdn.microsoft.com/en-us/library/windows/desktop/aa379166(v=vs.85).aspx" TargetMode="External"/><Relationship Id="rId315" Type="http://schemas.openxmlformats.org/officeDocument/2006/relationships/hyperlink" Target="http://technet.microsoft.com/en-us/query/ms524661" TargetMode="External"/><Relationship Id="rId316" Type="http://schemas.openxmlformats.org/officeDocument/2006/relationships/hyperlink" Target="http://support.microsoft.com/kb/240941" TargetMode="External"/><Relationship Id="rId317" Type="http://schemas.openxmlformats.org/officeDocument/2006/relationships/hyperlink" Target="http://support.microsoft.com/kb/240941" TargetMode="External"/><Relationship Id="rId318" Type="http://schemas.openxmlformats.org/officeDocument/2006/relationships/hyperlink" Target="http://technet.microsoft.com/en-us/query/ms524661" TargetMode="External"/><Relationship Id="rId319" Type="http://schemas.openxmlformats.org/officeDocument/2006/relationships/hyperlink" Target="http://msdn.microsoft.com/en-us/library/ms524578(v=vs.90).aspx" TargetMode="External"/><Relationship Id="rId290" Type="http://schemas.openxmlformats.org/officeDocument/2006/relationships/hyperlink" Target="http://technet.microsoft.com/en-us/library/dd315291.aspx" TargetMode="External"/><Relationship Id="rId291" Type="http://schemas.openxmlformats.org/officeDocument/2006/relationships/hyperlink" Target="http://technet.microsoft.com/en-us/library/bb726978.aspx" TargetMode="External"/><Relationship Id="rId292" Type="http://schemas.openxmlformats.org/officeDocument/2006/relationships/hyperlink" Target="http://msdn.microsoft.com/en-us/library/windows/desktop/aa370653(v=vs.85).aspx" TargetMode="External"/><Relationship Id="rId293" Type="http://schemas.openxmlformats.org/officeDocument/2006/relationships/hyperlink" Target="http://msdn.microsoft.com/en-us/library/windows/desktop/aa370653(v=vs.85).aspx" TargetMode="External"/><Relationship Id="rId294" Type="http://schemas.openxmlformats.org/officeDocument/2006/relationships/hyperlink" Target="http://msdn.microsoft.com/en-us/library/windows/desktop/aa370653(v=vs.85).aspx" TargetMode="External"/><Relationship Id="rId295" Type="http://schemas.openxmlformats.org/officeDocument/2006/relationships/hyperlink" Target="http://msdn.microsoft.com/en-us/library/windows/desktop/aa370653(v=vs.85).aspx" TargetMode="External"/><Relationship Id="rId296" Type="http://schemas.openxmlformats.org/officeDocument/2006/relationships/hyperlink" Target="http://technet.microsoft.com/en-us/library/bb726978.aspx" TargetMode="External"/><Relationship Id="rId40" Type="http://schemas.openxmlformats.org/officeDocument/2006/relationships/hyperlink" Target="http://msdn.microsoft.com/en-us/library/system.diagnostics.fileversioninfo.aspx" TargetMode="External"/><Relationship Id="rId41" Type="http://schemas.openxmlformats.org/officeDocument/2006/relationships/hyperlink" Target="http://msdn.microsoft.com/en-us/library/aa384187(v=vs.85).aspx" TargetMode="External"/><Relationship Id="rId42" Type="http://schemas.openxmlformats.org/officeDocument/2006/relationships/hyperlink" Target="http://msdn.microsoft.com/en-us/library/aa365247.aspx" TargetMode="External"/><Relationship Id="rId43" Type="http://schemas.openxmlformats.org/officeDocument/2006/relationships/hyperlink" Target="http://msdn.microsoft.com/en-us/library/aa365247.aspx" TargetMode="External"/><Relationship Id="rId44" Type="http://schemas.openxmlformats.org/officeDocument/2006/relationships/hyperlink" Target="http://msdn.microsoft.com/en-us/library/aa365247.aspx" TargetMode="External"/><Relationship Id="rId45" Type="http://schemas.openxmlformats.org/officeDocument/2006/relationships/hyperlink" Target="http://msdn.microsoft.com/en-us/library/windows/desktop/aa446654(v=vs.85).aspx" TargetMode="External"/><Relationship Id="rId46" Type="http://schemas.openxmlformats.org/officeDocument/2006/relationships/hyperlink" Target="http://msdn.microsoft.com/en-us/library/windows/desktop/aa379166(v=vs.85).aspx" TargetMode="External"/><Relationship Id="rId47" Type="http://schemas.openxmlformats.org/officeDocument/2006/relationships/hyperlink" Target="http://msdn.microsoft.com/en-us/library/14h5k7ff(v=vs.71).aspx" TargetMode="External"/><Relationship Id="rId48" Type="http://schemas.openxmlformats.org/officeDocument/2006/relationships/hyperlink" Target="http://msdn.microsoft.com/en-us/library/windows/desktop/aa364957(v=VS.85).aspx" TargetMode="External"/><Relationship Id="rId49" Type="http://schemas.openxmlformats.org/officeDocument/2006/relationships/hyperlink" Target="http://msdn.microsoft.com/en-us/library/ms724284(VS.85).aspx" TargetMode="External"/><Relationship Id="rId297" Type="http://schemas.openxmlformats.org/officeDocument/2006/relationships/hyperlink" Target="http://msdn.microsoft.com/en-us/library/windows/desktop/aa394582%28v=vs.85%29.aspx" TargetMode="External"/><Relationship Id="rId298" Type="http://schemas.openxmlformats.org/officeDocument/2006/relationships/hyperlink" Target="http://msdn.microsoft.com/en-us/library/windows/desktop/aa394582%28v=vs.85%29.aspx" TargetMode="External"/><Relationship Id="rId299" Type="http://schemas.openxmlformats.org/officeDocument/2006/relationships/hyperlink" Target="http://msdn.microsoft.com/en-us/library/windows/desktop/aa394582%28v=vs.85%29.aspx" TargetMode="External"/><Relationship Id="rId140" Type="http://schemas.openxmlformats.org/officeDocument/2006/relationships/hyperlink" Target="http://msdn.microsoft.com/en-us/library/windows/desktop/aa446632(v=VS.85).aspx" TargetMode="External"/><Relationship Id="rId141" Type="http://schemas.openxmlformats.org/officeDocument/2006/relationships/hyperlink" Target="http://msdn.microsoft.com/en-us/library/windows/desktop/aa446632(v=VS.85).aspx" TargetMode="External"/><Relationship Id="rId142" Type="http://schemas.openxmlformats.org/officeDocument/2006/relationships/hyperlink" Target="http://msdn.microsoft.com/en-us/library/windows/desktop/gg258116(v=vs.85).aspx" TargetMode="External"/><Relationship Id="rId143" Type="http://schemas.openxmlformats.org/officeDocument/2006/relationships/hyperlink" Target="http://msdn.microsoft.com/en-us/library/windows/desktop/gg258116(v=vs.85).aspx" TargetMode="External"/><Relationship Id="rId144" Type="http://schemas.openxmlformats.org/officeDocument/2006/relationships/hyperlink" Target="http://msdn.microsoft.com/en-us/library/windows/desktop/gg258116(v=vs.85).aspx" TargetMode="External"/><Relationship Id="rId145" Type="http://schemas.openxmlformats.org/officeDocument/2006/relationships/hyperlink" Target="http://msdn.microsoft.com/en-us/library/windows/desktop/gg258116(v=vs.85).aspx" TargetMode="External"/><Relationship Id="rId146" Type="http://schemas.openxmlformats.org/officeDocument/2006/relationships/hyperlink" Target="http://msdn.microsoft.com/en-us/library/windows/desktop/gg258116(v=vs.85).aspx" TargetMode="External"/><Relationship Id="rId147" Type="http://schemas.openxmlformats.org/officeDocument/2006/relationships/hyperlink" Target="http://msdn.microsoft.com/en-us/library/windows/desktop/gg258116(v=vs.85).aspx" TargetMode="External"/><Relationship Id="rId148" Type="http://schemas.openxmlformats.org/officeDocument/2006/relationships/hyperlink" Target="http://msdn.microsoft.com/en-us/library/windows/desktop/gg258116(v=vs.85).aspx" TargetMode="External"/><Relationship Id="rId149" Type="http://schemas.openxmlformats.org/officeDocument/2006/relationships/hyperlink" Target="http://msdn.microsoft.com/en-us/library/windows/desktop/gg258116(v=vs.85).aspx" TargetMode="External"/><Relationship Id="rId230" Type="http://schemas.openxmlformats.org/officeDocument/2006/relationships/hyperlink" Target="http://msdn.microsoft.com/en-us/library/windows/desktop/aa379637(v=vs.85).aspx" TargetMode="External"/><Relationship Id="rId231" Type="http://schemas.openxmlformats.org/officeDocument/2006/relationships/hyperlink" Target="http://msdn.microsoft.com/en-us/library/windows/desktop/aa379571%28v=vs.85%29.aspx" TargetMode="External"/><Relationship Id="rId232" Type="http://schemas.openxmlformats.org/officeDocument/2006/relationships/hyperlink" Target="http://msdn.microsoft.com/en-us/library/windows/desktop/aa379637(v=vs.85).aspx" TargetMode="External"/><Relationship Id="rId233" Type="http://schemas.openxmlformats.org/officeDocument/2006/relationships/hyperlink" Target="http://msdn.microsoft.com/en-us/library/windows/desktop/aa379571%28v=vs.85%29.aspx" TargetMode="External"/><Relationship Id="rId234" Type="http://schemas.openxmlformats.org/officeDocument/2006/relationships/hyperlink" Target="http://msdn.microsoft.com/en-us/library/windows/desktop/aa379637(v=vs.85).aspx" TargetMode="External"/><Relationship Id="rId235" Type="http://schemas.openxmlformats.org/officeDocument/2006/relationships/hyperlink" Target="http://msdn.microsoft.com/en-us/library/windows/desktop/aa379159%28v=VS.85%29.aspx" TargetMode="External"/><Relationship Id="rId236" Type="http://schemas.openxmlformats.org/officeDocument/2006/relationships/hyperlink" Target="http://msdn.microsoft.com/en-us/library/windows/desktop/aa379637(v=vs.85).aspx" TargetMode="External"/><Relationship Id="rId237" Type="http://schemas.openxmlformats.org/officeDocument/2006/relationships/hyperlink" Target="http://msdn.microsoft.com/en-us/library/windows/desktop/aa379571%28v=vs.85%29.aspx" TargetMode="External"/><Relationship Id="rId238" Type="http://schemas.openxmlformats.org/officeDocument/2006/relationships/hyperlink" Target="http://msdn.microsoft.com/en-us/library/windows/desktop/aa379637(v=vs.85).aspx" TargetMode="External"/><Relationship Id="rId239" Type="http://schemas.openxmlformats.org/officeDocument/2006/relationships/hyperlink" Target="http://msdn.microsoft.com/en-us/library/windows/desktop/aa379159%28v=VS.85%29.aspx" TargetMode="External"/><Relationship Id="rId320" Type="http://schemas.openxmlformats.org/officeDocument/2006/relationships/hyperlink" Target="http://msdn.microsoft.com/en-us/library/cc233554(v=PROT.10).aspx" TargetMode="External"/><Relationship Id="rId321" Type="http://schemas.openxmlformats.org/officeDocument/2006/relationships/hyperlink" Target="http://msdn.microsoft.com/en-us/library/cc233554(v=PROT.10).aspx" TargetMode="External"/><Relationship Id="rId322" Type="http://schemas.openxmlformats.org/officeDocument/2006/relationships/hyperlink" Target="http://technet.microsoft.com/en-us/query/ms524661" TargetMode="External"/><Relationship Id="rId323" Type="http://schemas.openxmlformats.org/officeDocument/2006/relationships/hyperlink" Target="http://msdn.microsoft.com/en-us/library/ms524578(v=vs.90).aspx" TargetMode="External"/><Relationship Id="rId324" Type="http://schemas.openxmlformats.org/officeDocument/2006/relationships/hyperlink" Target="http://msdn.microsoft.com/en-us/library/ms524635(v=VS.90).aspx" TargetMode="External"/><Relationship Id="rId325" Type="http://schemas.openxmlformats.org/officeDocument/2006/relationships/hyperlink" Target="http://msdn.microsoft.com/en-us/library/ms524635(v=VS.90).aspx" TargetMode="External"/><Relationship Id="rId326" Type="http://schemas.openxmlformats.org/officeDocument/2006/relationships/hyperlink" Target="http://msdn.microsoft.com/en-us/library/ms524578(v=vs.90).aspx" TargetMode="External"/><Relationship Id="rId327" Type="http://schemas.openxmlformats.org/officeDocument/2006/relationships/hyperlink" Target="http://msdn.microsoft.com/en-us/library/ms524951(v=vs.90).aspx" TargetMode="External"/><Relationship Id="rId328" Type="http://schemas.openxmlformats.org/officeDocument/2006/relationships/hyperlink" Target="http://msdn.microsoft.com/en-us/library/cc233554(v=PROT.10).aspx" TargetMode="External"/><Relationship Id="rId329" Type="http://schemas.openxmlformats.org/officeDocument/2006/relationships/hyperlink" Target="http://technet.microsoft.com/en-us/query/ms524661" TargetMode="External"/><Relationship Id="rId50" Type="http://schemas.openxmlformats.org/officeDocument/2006/relationships/hyperlink" Target="http://msdn.microsoft.com/en-us/library/windows/desktop/ms724320(v=vs.85).aspx" TargetMode="External"/><Relationship Id="rId51" Type="http://schemas.openxmlformats.org/officeDocument/2006/relationships/hyperlink" Target="http://msdn.microsoft.com/en-us/library/ms724284(VS.85).aspx" TargetMode="External"/><Relationship Id="rId52" Type="http://schemas.openxmlformats.org/officeDocument/2006/relationships/hyperlink" Target="http://msdn.microsoft.com/en-us/library/windows/desktop/ms724320(v=vs.85).aspx" TargetMode="External"/><Relationship Id="rId53" Type="http://schemas.openxmlformats.org/officeDocument/2006/relationships/hyperlink" Target="http://msdn.microsoft.com/en-us/library/ms724284(VS.85).aspx" TargetMode="External"/><Relationship Id="rId54" Type="http://schemas.openxmlformats.org/officeDocument/2006/relationships/hyperlink" Target="http://msdn.microsoft.com/en-us/library/windows/desktop/ms724320(v=vs.85).aspx" TargetMode="External"/><Relationship Id="rId55" Type="http://schemas.openxmlformats.org/officeDocument/2006/relationships/hyperlink" Target="http://msdn.microsoft.com/en-us/library/ms680355(VS.85).aspx" TargetMode="External"/><Relationship Id="rId56" Type="http://schemas.openxmlformats.org/officeDocument/2006/relationships/hyperlink" Target="http://msdn.microsoft.com/en-us/library/windows/desktop/ms647464(v=vs.85).aspx" TargetMode="External"/><Relationship Id="rId57" Type="http://schemas.openxmlformats.org/officeDocument/2006/relationships/hyperlink" Target="http://msdn.microsoft.com/en-us/library/system.diagnostics.fileversioninfo.aspx" TargetMode="External"/><Relationship Id="rId58" Type="http://schemas.openxmlformats.org/officeDocument/2006/relationships/hyperlink" Target="http://msdn.microsoft.com/en-us/library/aa364960(VS.85).aspx" TargetMode="External"/><Relationship Id="rId59" Type="http://schemas.openxmlformats.org/officeDocument/2006/relationships/hyperlink" Target="http://msdn.microsoft.com/en-us/library/aa364946(VS.85).aspx" TargetMode="External"/><Relationship Id="rId150" Type="http://schemas.openxmlformats.org/officeDocument/2006/relationships/hyperlink" Target="http://msdn.microsoft.com/en-us/library/windows/desktop/gg258116(v=vs.85).aspx" TargetMode="External"/><Relationship Id="rId151" Type="http://schemas.openxmlformats.org/officeDocument/2006/relationships/hyperlink" Target="http://msdn.microsoft.com/en-us/library/aa384187(v=vs.85).aspx" TargetMode="External"/><Relationship Id="rId152" Type="http://schemas.openxmlformats.org/officeDocument/2006/relationships/hyperlink" Target="http://msdn.microsoft.com/en-us/library/cc244650(v=PROT.10).aspx" TargetMode="External"/><Relationship Id="rId153" Type="http://schemas.openxmlformats.org/officeDocument/2006/relationships/hyperlink" Target="http://msdn.microsoft.com/en-us/library/windows/desktop/aa379571(v=vs.85).aspx" TargetMode="External"/><Relationship Id="rId154" Type="http://schemas.openxmlformats.org/officeDocument/2006/relationships/hyperlink" Target="http://msdn.microsoft.com/en-us/library/windows/desktop/aa379166(v=vs.85).aspx" TargetMode="External"/><Relationship Id="rId155" Type="http://schemas.openxmlformats.org/officeDocument/2006/relationships/hyperlink" Target="http://msdn.microsoft.com/en-us/library/windows/desktop/aa379166(v=vs.85).aspx" TargetMode="External"/><Relationship Id="rId156" Type="http://schemas.openxmlformats.org/officeDocument/2006/relationships/hyperlink" Target="http://msdn.microsoft.com/en-us/library/windows/desktop/aa379607(v=vs.85).aspx" TargetMode="External"/><Relationship Id="rId157" Type="http://schemas.openxmlformats.org/officeDocument/2006/relationships/hyperlink" Target="http://msdn.microsoft.com/en-us/library/windows/desktop/aa379607(v=vs.85).aspx" TargetMode="External"/><Relationship Id="rId158" Type="http://schemas.openxmlformats.org/officeDocument/2006/relationships/hyperlink" Target="http://msdn.microsoft.com/en-us/library/windows/desktop/aa379607(v=vs.85).aspx" TargetMode="External"/><Relationship Id="rId159" Type="http://schemas.openxmlformats.org/officeDocument/2006/relationships/hyperlink" Target="http://msdn.microsoft.com/en-us/library/windows/desktop/aa379607(v=vs.85).aspx" TargetMode="External"/><Relationship Id="rId240" Type="http://schemas.openxmlformats.org/officeDocument/2006/relationships/hyperlink" Target="http://msdn.microsoft.com/en-us/library/windows/desktop/aa379637(v=vs.85).aspx" TargetMode="External"/><Relationship Id="rId241" Type="http://schemas.openxmlformats.org/officeDocument/2006/relationships/hyperlink" Target="http://msdn.microsoft.com/en-us/library/windows/desktop/aa379159%28v=VS.85%29.aspx" TargetMode="External"/><Relationship Id="rId242" Type="http://schemas.openxmlformats.org/officeDocument/2006/relationships/hyperlink" Target="http://msdn.microsoft.com/en-us/library/windows/desktop/aa379637(v=vs.85).aspx" TargetMode="External"/><Relationship Id="rId243" Type="http://schemas.openxmlformats.org/officeDocument/2006/relationships/hyperlink" Target="http://msdn.microsoft.com/en-us/library/windows/desktop/aa379571%28v=vs.85%29.aspx" TargetMode="External"/><Relationship Id="rId244" Type="http://schemas.openxmlformats.org/officeDocument/2006/relationships/hyperlink" Target="http://msdn.microsoft.com/en-us/library/windows/desktop/aa379166(v=vs.85).aspx" TargetMode="External"/><Relationship Id="rId245" Type="http://schemas.openxmlformats.org/officeDocument/2006/relationships/hyperlink" Target="http://msdn.microsoft.com/en-us/library/windows/desktop/aa379637(v=vs.85).aspx" TargetMode="External"/><Relationship Id="rId246" Type="http://schemas.openxmlformats.org/officeDocument/2006/relationships/hyperlink" Target="http://msdn.microsoft.com/en-us/library/windows/desktop/aa379159%28v=VS.85%29.aspx" TargetMode="External"/><Relationship Id="rId247" Type="http://schemas.openxmlformats.org/officeDocument/2006/relationships/hyperlink" Target="http://msdn.microsoft.com/en-us/library/windows/desktop/aa379637(v=vs.85).aspx" TargetMode="External"/><Relationship Id="rId248" Type="http://schemas.openxmlformats.org/officeDocument/2006/relationships/hyperlink" Target="http://msdn.microsoft.com/en-us/library/windows/desktop/aa379159%28v=VS.85%29.aspx" TargetMode="External"/><Relationship Id="rId249" Type="http://schemas.openxmlformats.org/officeDocument/2006/relationships/hyperlink" Target="http://msdn.microsoft.com/en-us/library/windows/desktop/ms714395(v=vs.85).aspx" TargetMode="External"/><Relationship Id="rId330" Type="http://schemas.openxmlformats.org/officeDocument/2006/relationships/hyperlink" Target="http://msdn.microsoft.com/en-us/library/ms524578(v=vs.90).aspx" TargetMode="External"/><Relationship Id="rId331" Type="http://schemas.openxmlformats.org/officeDocument/2006/relationships/hyperlink" Target="http://msdn.microsoft.com/en-us/library/ms524635(v=VS.90).aspx" TargetMode="External"/><Relationship Id="rId332" Type="http://schemas.openxmlformats.org/officeDocument/2006/relationships/hyperlink" Target="http://msdn.microsoft.com/en-us/library/ms524635(v=VS.90).aspx" TargetMode="External"/><Relationship Id="rId333" Type="http://schemas.openxmlformats.org/officeDocument/2006/relationships/hyperlink" Target="http://msdn.microsoft.com/en-us/library/ms524578(v=vs.90).aspx" TargetMode="External"/><Relationship Id="rId334" Type="http://schemas.openxmlformats.org/officeDocument/2006/relationships/hyperlink" Target="http://msdn.microsoft.com/en-us/library/ms524951(v=vs.90).aspx" TargetMode="External"/><Relationship Id="rId335" Type="http://schemas.openxmlformats.org/officeDocument/2006/relationships/hyperlink" Target="http://msdn.microsoft.com/en-us/library/windows/desktop/ms681917(v=VS.85).aspx" TargetMode="External"/><Relationship Id="rId336" Type="http://schemas.openxmlformats.org/officeDocument/2006/relationships/hyperlink" Target="http://msdn.microsoft.com/en-us/library/windows/desktop/aa394372(v=vs.85).aspx" TargetMode="External"/><Relationship Id="rId337" Type="http://schemas.openxmlformats.org/officeDocument/2006/relationships/hyperlink" Target="http://msdn.microsoft.com/en-us/library/windows/desktop/ms681917(v=VS.85).aspx" TargetMode="External"/><Relationship Id="rId338" Type="http://schemas.openxmlformats.org/officeDocument/2006/relationships/hyperlink" Target="http://msdn.microsoft.com/en-us/library/windows/desktop/aa394372(v=vs.85).aspx" TargetMode="External"/><Relationship Id="rId339" Type="http://schemas.openxmlformats.org/officeDocument/2006/relationships/hyperlink" Target="http://msdn.microsoft.com/en-us/library/windows/desktop/ms681917(v=VS.85).aspx" TargetMode="External"/><Relationship Id="rId60" Type="http://schemas.openxmlformats.org/officeDocument/2006/relationships/hyperlink" Target="http://support.microsoft.com/kb/824994" TargetMode="External"/><Relationship Id="rId61" Type="http://schemas.openxmlformats.org/officeDocument/2006/relationships/hyperlink" Target="http://msdn.microsoft.com/en-us/library/windows/desktop/ms647464(v=vs.85).aspx" TargetMode="External"/><Relationship Id="rId62" Type="http://schemas.openxmlformats.org/officeDocument/2006/relationships/hyperlink" Target="http://msdn.microsoft.com/en-us/library/windows/desktop/ms647464(v=vs.85).aspx" TargetMode="External"/><Relationship Id="rId63" Type="http://schemas.openxmlformats.org/officeDocument/2006/relationships/hyperlink" Target="http://msdn.microsoft.com/en-us/library/system.diagnostics.fileversioninfo.aspx" TargetMode="External"/><Relationship Id="rId64" Type="http://schemas.openxmlformats.org/officeDocument/2006/relationships/hyperlink" Target="http://msdn.microsoft.com/en-us/library/windows/desktop/ms647464(v=vs.85).aspx" TargetMode="External"/><Relationship Id="rId65" Type="http://schemas.openxmlformats.org/officeDocument/2006/relationships/hyperlink" Target="http://msdn.microsoft.com/en-us/library/system.diagnostics.fileversioninfo.aspx" TargetMode="External"/><Relationship Id="rId66" Type="http://schemas.openxmlformats.org/officeDocument/2006/relationships/hyperlink" Target="http://msdn.microsoft.com/en-us/library/windows/desktop/ms647464(v=vs.85).aspx" TargetMode="External"/><Relationship Id="rId67" Type="http://schemas.openxmlformats.org/officeDocument/2006/relationships/hyperlink" Target="http://msdn.microsoft.com/en-us/library/system.diagnostics.fileversioninfo.aspx" TargetMode="External"/><Relationship Id="rId68" Type="http://schemas.openxmlformats.org/officeDocument/2006/relationships/hyperlink" Target="http://msdn.microsoft.com/en-us/library/windows/desktop/ms647464(v=vs.85).aspx" TargetMode="External"/><Relationship Id="rId69" Type="http://schemas.openxmlformats.org/officeDocument/2006/relationships/hyperlink" Target="http://msdn.microsoft.com/en-us/library/system.diagnostics.fileversioninfo.aspx" TargetMode="External"/><Relationship Id="rId160" Type="http://schemas.openxmlformats.org/officeDocument/2006/relationships/hyperlink" Target="http://msdn.microsoft.com/en-us/library/windows/desktop/aa379607(v=vs.85).aspx" TargetMode="External"/><Relationship Id="rId161" Type="http://schemas.openxmlformats.org/officeDocument/2006/relationships/hyperlink" Target="http://msdn.microsoft.com/en-us/library/windows/desktop/aa379607(v=vs.85).aspx" TargetMode="External"/><Relationship Id="rId162" Type="http://schemas.openxmlformats.org/officeDocument/2006/relationships/hyperlink" Target="http://msdn.microsoft.com/en-us/library/windows/desktop/aa446632(v=VS.85).aspx" TargetMode="External"/><Relationship Id="rId163" Type="http://schemas.openxmlformats.org/officeDocument/2006/relationships/hyperlink" Target="http://msdn.microsoft.com/en-us/library/windows/desktop/aa446632(v=VS.85).aspx" TargetMode="External"/><Relationship Id="rId164" Type="http://schemas.openxmlformats.org/officeDocument/2006/relationships/hyperlink" Target="http://msdn.microsoft.com/en-us/library/windows/desktop/aa446632(v=VS.85).aspx" TargetMode="External"/><Relationship Id="rId165" Type="http://schemas.openxmlformats.org/officeDocument/2006/relationships/hyperlink" Target="http://msdn.microsoft.com/en-us/library/windows/desktop/aa446632(v=VS.85).aspx" TargetMode="External"/><Relationship Id="rId166" Type="http://schemas.openxmlformats.org/officeDocument/2006/relationships/hyperlink" Target="http://msdn.microsoft.com/en-us/library/windows/desktop/dd162751(v=vs.85).aspx" TargetMode="External"/><Relationship Id="rId167" Type="http://schemas.openxmlformats.org/officeDocument/2006/relationships/hyperlink" Target="http://msdn.microsoft.com/en-us/library/windows/desktop/dd145082(v=vs.85).aspx" TargetMode="External"/><Relationship Id="rId168" Type="http://schemas.openxmlformats.org/officeDocument/2006/relationships/hyperlink" Target="http://msdn.microsoft.com/en-us/library/windows/desktop/dd162751(v=vs.85).aspx" TargetMode="External"/><Relationship Id="rId169" Type="http://schemas.openxmlformats.org/officeDocument/2006/relationships/hyperlink" Target="http://msdn.microsoft.com/en-us/library/cc244650(v=PROT.10).aspx" TargetMode="External"/><Relationship Id="rId250" Type="http://schemas.openxmlformats.org/officeDocument/2006/relationships/hyperlink" Target="http://msdn.microsoft.com/en-us/library/windows/desktop/ms714395(v=vs.85).aspx" TargetMode="External"/><Relationship Id="rId251" Type="http://schemas.openxmlformats.org/officeDocument/2006/relationships/hyperlink" Target="http://msdn.microsoft.com/en-us/library/windows/desktop/ee706608(v=vs.85).aspx" TargetMode="External"/><Relationship Id="rId252" Type="http://schemas.openxmlformats.org/officeDocument/2006/relationships/hyperlink" Target="http://msdn.microsoft.com/en-us/library/windows/desktop/ms714423(v=vs.85).aspx" TargetMode="External"/><Relationship Id="rId253" Type="http://schemas.openxmlformats.org/officeDocument/2006/relationships/hyperlink" Target="http://msdn.microsoft.com/en-us/library/system.management.automation.pslanguagemode.aspx" TargetMode="External"/><Relationship Id="rId254" Type="http://schemas.openxmlformats.org/officeDocument/2006/relationships/hyperlink" Target="http://www.microsoft.com/download/en/details.aspx?id=9706" TargetMode="External"/><Relationship Id="rId255" Type="http://schemas.openxmlformats.org/officeDocument/2006/relationships/hyperlink" Target="http://technet.microsoft.com/en-us/library/dd819471.aspx" TargetMode="External"/><Relationship Id="rId256" Type="http://schemas.openxmlformats.org/officeDocument/2006/relationships/hyperlink" Target="http://technet.microsoft.com/en-us/library/dd819471.aspx" TargetMode="External"/><Relationship Id="rId257" Type="http://schemas.openxmlformats.org/officeDocument/2006/relationships/hyperlink" Target="http://technet.microsoft.com/en-us/library/dd819471.aspx" TargetMode="External"/><Relationship Id="rId258" Type="http://schemas.openxmlformats.org/officeDocument/2006/relationships/hyperlink" Target="http://www.microsoft.com/download/en/details.aspx?id=9706" TargetMode="External"/><Relationship Id="rId259" Type="http://schemas.openxmlformats.org/officeDocument/2006/relationships/hyperlink" Target="http://msdn.microsoft.com/en-us/library/windows/desktop/ms714428(v=vs.85).aspx" TargetMode="External"/><Relationship Id="rId340" Type="http://schemas.openxmlformats.org/officeDocument/2006/relationships/hyperlink" Target="http://msdn.microsoft.com/en-us/library/windows/desktop/aa394372(v=vs.85).aspx" TargetMode="External"/><Relationship Id="rId100" Type="http://schemas.openxmlformats.org/officeDocument/2006/relationships/hyperlink" Target="http://msdn.microsoft.com/en-us/library/windows/desktop/aa365247(v=vs.85).aspx" TargetMode="External"/><Relationship Id="rId101" Type="http://schemas.openxmlformats.org/officeDocument/2006/relationships/hyperlink" Target="http://msdn.microsoft.com/en-us/library/aa365247.aspx" TargetMode="External"/><Relationship Id="rId102" Type="http://schemas.openxmlformats.org/officeDocument/2006/relationships/hyperlink" Target="http://msdn.microsoft.com/en-us/library/windows/desktop/aa379166(v=vs.85).aspx" TargetMode="External"/><Relationship Id="rId103" Type="http://schemas.openxmlformats.org/officeDocument/2006/relationships/hyperlink" Target="http://msdn.microsoft.com/en-us/library/windows/desktop/aa446645(v=vs.85).aspx" TargetMode="External"/><Relationship Id="rId104" Type="http://schemas.openxmlformats.org/officeDocument/2006/relationships/hyperlink" Target="http://msdn.microsoft.com/en-us/library/windows/desktop/aa365247(v=vs.85).aspx" TargetMode="External"/><Relationship Id="rId105" Type="http://schemas.openxmlformats.org/officeDocument/2006/relationships/hyperlink" Target="http://msdn.microsoft.com/en-us/library/windows/desktop/aa365247(v=vs.85).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2016-08-30T00:00:00</PublishDate>
  <Abstract>The Open Vulnerability and Assessment Language (OVAL®) is an international, information security, community standard to promote open and publicly available security content, and to standardize the spectrum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E3258B-2BD6-3D46-817B-EFF5825FA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192</Pages>
  <Words>31107</Words>
  <Characters>177315</Characters>
  <Application>Microsoft Macintosh Word</Application>
  <DocSecurity>0</DocSecurity>
  <Lines>1477</Lines>
  <Paragraphs>416</Paragraphs>
  <ScaleCrop>false</ScaleCrop>
  <HeadingPairs>
    <vt:vector size="2" baseType="variant">
      <vt:variant>
        <vt:lpstr>Title</vt:lpstr>
      </vt:variant>
      <vt:variant>
        <vt:i4>1</vt:i4>
      </vt:variant>
    </vt:vector>
  </HeadingPairs>
  <TitlesOfParts>
    <vt:vector size="1" baseType="lpstr">
      <vt:lpstr>The OVAL® Language Windows Component Model Specification</vt:lpstr>
    </vt:vector>
  </TitlesOfParts>
  <Company>Center for Internet Security</Company>
  <LinksUpToDate>false</LinksUpToDate>
  <CharactersWithSpaces>208006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OVAL® Language Windows Component Model Specification</dc:title>
  <dc:subject>Version 5.11.2</dc:subject>
  <dc:creator>Danny Haynes, Stelios Melachrinoudis, David Solin</dc:creator>
  <cp:keywords/>
  <dc:description/>
  <cp:lastModifiedBy>David Solin</cp:lastModifiedBy>
  <cp:revision>208</cp:revision>
  <cp:lastPrinted>2014-12-05T14:53:00Z</cp:lastPrinted>
  <dcterms:created xsi:type="dcterms:W3CDTF">2012-01-19T00:51:00Z</dcterms:created>
  <dcterms:modified xsi:type="dcterms:W3CDTF">2016-09-06T22:11:00Z</dcterms:modified>
</cp:coreProperties>
</file>